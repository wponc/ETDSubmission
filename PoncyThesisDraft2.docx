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A279" w14:textId="2F2045D7" w:rsidR="005078A2" w:rsidRPr="005078A2" w:rsidRDefault="005078A2" w:rsidP="005241D5">
      <w:pPr>
        <w:spacing w:line="480" w:lineRule="auto"/>
        <w:jc w:val="center"/>
        <w:rPr>
          <w:b/>
          <w:bCs/>
        </w:rPr>
      </w:pPr>
      <w:bookmarkStart w:id="0" w:name="_Hlk196591616"/>
      <w:bookmarkEnd w:id="0"/>
      <w:r>
        <w:rPr>
          <w:b/>
          <w:bCs/>
        </w:rPr>
        <w:t xml:space="preserve">Tracking Forest Height </w:t>
      </w:r>
      <w:commentRangeStart w:id="1"/>
      <w:r w:rsidR="008F249C">
        <w:rPr>
          <w:b/>
          <w:bCs/>
        </w:rPr>
        <w:t>Growth</w:t>
      </w:r>
      <w:r>
        <w:rPr>
          <w:b/>
          <w:bCs/>
        </w:rPr>
        <w:t xml:space="preserve"> </w:t>
      </w:r>
      <w:commentRangeEnd w:id="1"/>
      <w:r w:rsidR="0041788B">
        <w:rPr>
          <w:rStyle w:val="CommentReference"/>
        </w:rPr>
        <w:commentReference w:id="1"/>
      </w:r>
      <w:r>
        <w:rPr>
          <w:b/>
          <w:bCs/>
        </w:rPr>
        <w:t>Over Time with ICESat-2 ATL08</w:t>
      </w:r>
    </w:p>
    <w:p w14:paraId="1105BC40" w14:textId="77777777" w:rsidR="005241D5" w:rsidRDefault="005241D5" w:rsidP="005241D5">
      <w:pPr>
        <w:spacing w:line="480" w:lineRule="auto"/>
      </w:pPr>
    </w:p>
    <w:p w14:paraId="241390E2" w14:textId="77777777" w:rsidR="005241D5" w:rsidRDefault="005078A2" w:rsidP="005241D5">
      <w:pPr>
        <w:spacing w:line="480" w:lineRule="auto"/>
        <w:jc w:val="center"/>
      </w:pPr>
      <w:r>
        <w:t>William Thomas Poncy</w:t>
      </w:r>
    </w:p>
    <w:p w14:paraId="1DA9F955" w14:textId="77777777" w:rsidR="005078A2" w:rsidRDefault="005078A2" w:rsidP="005241D5">
      <w:pPr>
        <w:spacing w:line="480" w:lineRule="auto"/>
        <w:jc w:val="center"/>
      </w:pPr>
    </w:p>
    <w:p w14:paraId="1CCEF372" w14:textId="77777777" w:rsidR="005241D5" w:rsidRDefault="005078A2" w:rsidP="005241D5">
      <w:pPr>
        <w:spacing w:line="276" w:lineRule="auto"/>
        <w:jc w:val="center"/>
      </w:pPr>
      <w:r>
        <w:t>Thesis submitted to the faculty of the Virginia Polytechnic Institute and State University in partial fulfillment of the requirements for the degree of</w:t>
      </w:r>
    </w:p>
    <w:p w14:paraId="4A5E0D6B" w14:textId="77777777" w:rsidR="005078A2" w:rsidRDefault="005078A2" w:rsidP="005241D5">
      <w:pPr>
        <w:spacing w:line="480" w:lineRule="auto"/>
        <w:jc w:val="center"/>
      </w:pPr>
    </w:p>
    <w:p w14:paraId="153593C5" w14:textId="77777777" w:rsidR="005078A2" w:rsidRDefault="005078A2" w:rsidP="005241D5">
      <w:pPr>
        <w:spacing w:line="480" w:lineRule="auto"/>
        <w:jc w:val="center"/>
      </w:pPr>
      <w:r>
        <w:t>Master of Science</w:t>
      </w:r>
    </w:p>
    <w:p w14:paraId="4372B47F" w14:textId="77777777" w:rsidR="005078A2" w:rsidRDefault="005078A2" w:rsidP="005241D5">
      <w:pPr>
        <w:spacing w:line="480" w:lineRule="auto"/>
        <w:jc w:val="center"/>
      </w:pPr>
      <w:r>
        <w:t>In</w:t>
      </w:r>
    </w:p>
    <w:p w14:paraId="2283545D" w14:textId="77777777" w:rsidR="005078A2" w:rsidRDefault="005078A2" w:rsidP="005241D5">
      <w:pPr>
        <w:spacing w:line="480" w:lineRule="auto"/>
        <w:jc w:val="center"/>
      </w:pPr>
      <w:r>
        <w:t>Forestry</w:t>
      </w:r>
    </w:p>
    <w:p w14:paraId="234840AA" w14:textId="77777777" w:rsidR="005078A2" w:rsidRDefault="005078A2" w:rsidP="005241D5">
      <w:pPr>
        <w:spacing w:line="480" w:lineRule="auto"/>
      </w:pPr>
    </w:p>
    <w:p w14:paraId="25E57B2C" w14:textId="77777777" w:rsidR="005241D5" w:rsidRDefault="005241D5" w:rsidP="005241D5">
      <w:pPr>
        <w:spacing w:line="480" w:lineRule="auto"/>
      </w:pPr>
    </w:p>
    <w:p w14:paraId="6FB31069" w14:textId="77777777" w:rsidR="005241D5" w:rsidRDefault="005241D5" w:rsidP="005241D5">
      <w:pPr>
        <w:spacing w:line="480" w:lineRule="auto"/>
      </w:pPr>
    </w:p>
    <w:p w14:paraId="43898CA6" w14:textId="77777777" w:rsidR="005078A2" w:rsidRDefault="005078A2" w:rsidP="005241D5">
      <w:pPr>
        <w:spacing w:line="480" w:lineRule="auto"/>
        <w:jc w:val="center"/>
      </w:pPr>
      <w:r>
        <w:t>Valeria A. Thomas (Co-advisor)</w:t>
      </w:r>
    </w:p>
    <w:p w14:paraId="0EE58391" w14:textId="77777777" w:rsidR="005078A2" w:rsidRDefault="005078A2" w:rsidP="005241D5">
      <w:pPr>
        <w:spacing w:line="480" w:lineRule="auto"/>
        <w:jc w:val="center"/>
      </w:pPr>
      <w:r>
        <w:t>Randolph H. Wynne (Co-advisor)</w:t>
      </w:r>
    </w:p>
    <w:p w14:paraId="15F4FB30" w14:textId="77777777" w:rsidR="005078A2" w:rsidRDefault="005078A2" w:rsidP="005241D5">
      <w:pPr>
        <w:spacing w:line="480" w:lineRule="auto"/>
        <w:jc w:val="center"/>
      </w:pPr>
      <w:r>
        <w:t>P. Corey Gree</w:t>
      </w:r>
      <w:r w:rsidR="005241D5">
        <w:t>n</w:t>
      </w:r>
    </w:p>
    <w:p w14:paraId="72552C0A" w14:textId="77777777" w:rsidR="005078A2" w:rsidRDefault="005078A2" w:rsidP="005241D5">
      <w:pPr>
        <w:spacing w:line="480" w:lineRule="auto"/>
        <w:jc w:val="center"/>
      </w:pPr>
    </w:p>
    <w:p w14:paraId="48876009" w14:textId="77777777" w:rsidR="005241D5" w:rsidRDefault="005241D5" w:rsidP="005241D5">
      <w:pPr>
        <w:spacing w:line="480" w:lineRule="auto"/>
        <w:jc w:val="center"/>
      </w:pPr>
    </w:p>
    <w:p w14:paraId="0C7C2266" w14:textId="77777777" w:rsidR="005241D5" w:rsidRDefault="005241D5" w:rsidP="005241D5">
      <w:pPr>
        <w:spacing w:line="480" w:lineRule="auto"/>
        <w:jc w:val="center"/>
      </w:pPr>
    </w:p>
    <w:p w14:paraId="11405077" w14:textId="2469DFA7" w:rsidR="005078A2" w:rsidRDefault="005078A2" w:rsidP="005241D5">
      <w:pPr>
        <w:spacing w:line="480" w:lineRule="auto"/>
        <w:jc w:val="center"/>
      </w:pPr>
      <w:r>
        <w:t>May 1</w:t>
      </w:r>
      <w:r w:rsidR="000F4BF5">
        <w:t>3</w:t>
      </w:r>
      <w:r>
        <w:t>, 2025</w:t>
      </w:r>
    </w:p>
    <w:p w14:paraId="6B5B9B8D" w14:textId="77777777" w:rsidR="005078A2" w:rsidRDefault="005078A2" w:rsidP="005241D5">
      <w:pPr>
        <w:spacing w:line="480" w:lineRule="auto"/>
        <w:jc w:val="center"/>
      </w:pPr>
      <w:r>
        <w:t>Blacksburg, VA</w:t>
      </w:r>
    </w:p>
    <w:p w14:paraId="346B6483" w14:textId="77777777" w:rsidR="005241D5" w:rsidRDefault="005241D5" w:rsidP="005241D5">
      <w:pPr>
        <w:spacing w:line="480" w:lineRule="auto"/>
        <w:jc w:val="center"/>
      </w:pPr>
    </w:p>
    <w:p w14:paraId="16FBCBD6" w14:textId="43404555" w:rsidR="005078A2" w:rsidRDefault="005078A2" w:rsidP="005241D5">
      <w:pPr>
        <w:spacing w:line="480" w:lineRule="auto"/>
        <w:jc w:val="center"/>
      </w:pPr>
      <w:r>
        <w:t>Keywords: remote sensing, forest</w:t>
      </w:r>
      <w:r w:rsidR="005241D5">
        <w:t>s</w:t>
      </w:r>
      <w:r w:rsidR="00B2104F">
        <w:t>, LiDAR</w:t>
      </w:r>
      <w:r w:rsidR="007D1786">
        <w:t>, ICESat-2</w:t>
      </w:r>
    </w:p>
    <w:p w14:paraId="54C786D7" w14:textId="77777777" w:rsidR="005078A2" w:rsidRDefault="005078A2" w:rsidP="005241D5">
      <w:pPr>
        <w:spacing w:line="480" w:lineRule="auto"/>
        <w:jc w:val="center"/>
        <w:sectPr w:rsidR="005078A2" w:rsidSect="005078A2">
          <w:footerReference w:type="even" r:id="rId12"/>
          <w:footerReference w:type="default" r:id="rId13"/>
          <w:pgSz w:w="12240" w:h="15840"/>
          <w:pgMar w:top="1440" w:right="1800" w:bottom="1440" w:left="1800" w:header="720" w:footer="720" w:gutter="0"/>
          <w:cols w:space="720"/>
          <w:titlePg/>
          <w:docGrid w:linePitch="360"/>
        </w:sectPr>
      </w:pPr>
      <w:r>
        <w:t>Copyright 2025 William T. Poncy</w:t>
      </w:r>
    </w:p>
    <w:p w14:paraId="058CC57E" w14:textId="576E9C28" w:rsidR="00FC2F11" w:rsidRPr="00D12797" w:rsidRDefault="005078A2" w:rsidP="005078A2">
      <w:pPr>
        <w:jc w:val="center"/>
        <w:rPr>
          <w:b/>
          <w:bCs/>
        </w:rPr>
      </w:pPr>
      <w:r w:rsidRPr="00D12797">
        <w:rPr>
          <w:b/>
          <w:bCs/>
        </w:rPr>
        <w:lastRenderedPageBreak/>
        <w:t xml:space="preserve"> Tracking Forest Height </w:t>
      </w:r>
      <w:r w:rsidR="0041788B">
        <w:rPr>
          <w:b/>
          <w:bCs/>
        </w:rPr>
        <w:t>Growth</w:t>
      </w:r>
      <w:r w:rsidRPr="00D12797">
        <w:rPr>
          <w:b/>
          <w:bCs/>
        </w:rPr>
        <w:t xml:space="preserve"> Over Time with ICESat-2 ATL08</w:t>
      </w:r>
    </w:p>
    <w:p w14:paraId="04812F05" w14:textId="77777777" w:rsidR="00FC2F11" w:rsidRDefault="00FC2F11">
      <w:pPr>
        <w:jc w:val="center"/>
      </w:pPr>
    </w:p>
    <w:p w14:paraId="6AF587CA" w14:textId="77777777" w:rsidR="00FC2F11" w:rsidRDefault="005078A2">
      <w:pPr>
        <w:jc w:val="center"/>
      </w:pPr>
      <w:r>
        <w:t>William Poncy</w:t>
      </w:r>
    </w:p>
    <w:p w14:paraId="68673A54" w14:textId="77777777" w:rsidR="00FC2F11" w:rsidRDefault="00FC2F11">
      <w:pPr>
        <w:jc w:val="center"/>
      </w:pPr>
    </w:p>
    <w:p w14:paraId="5B35A2B9" w14:textId="77777777" w:rsidR="00FC2F11" w:rsidRDefault="00FC2F11">
      <w:pPr>
        <w:jc w:val="center"/>
      </w:pPr>
      <w:r>
        <w:t>ABSTRACT</w:t>
      </w:r>
    </w:p>
    <w:p w14:paraId="1F5418CC" w14:textId="77777777" w:rsidR="00C515E2" w:rsidRDefault="00C515E2" w:rsidP="00C515E2">
      <w:pPr>
        <w:spacing w:line="360" w:lineRule="auto"/>
      </w:pPr>
    </w:p>
    <w:p w14:paraId="6680E8B2" w14:textId="598EFCA8" w:rsidR="005808E3" w:rsidRDefault="00C515E2" w:rsidP="00C515E2">
      <w:pPr>
        <w:spacing w:line="360" w:lineRule="auto"/>
      </w:pPr>
      <w:r>
        <w:tab/>
        <w:t xml:space="preserve"> </w:t>
      </w:r>
      <w:r w:rsidRPr="00D12797">
        <w:t>Accurate quantification of forest structure is necessary for forest inventory, growth prediction, and carbon stock estimates. Since late 2018, the ICESat-2 mission has employed a photon-counting LiDAR system to estimate along-track ground and canopy heights above the WGS 84 ellipsoid. This mission provides repeat coverage in 100 m data segments across the Southeastern United States, a region selected for its high timber productivity.</w:t>
      </w:r>
      <w:r>
        <w:t xml:space="preserve"> </w:t>
      </w:r>
      <w:r w:rsidR="005808E3">
        <w:t xml:space="preserve">In this research, we use </w:t>
      </w:r>
      <w:r w:rsidR="00BD79AB">
        <w:t xml:space="preserve">multiple years of </w:t>
      </w:r>
      <w:r w:rsidR="005808E3">
        <w:t xml:space="preserve">ICESat-2 ATL08 data to identify canopy height </w:t>
      </w:r>
      <w:r w:rsidR="00BD79AB">
        <w:t xml:space="preserve">growth </w:t>
      </w:r>
      <w:r w:rsidR="005808E3">
        <w:t>over time</w:t>
      </w:r>
      <w:r w:rsidR="008845FE">
        <w:t xml:space="preserve"> in a coastal region of North Carolina</w:t>
      </w:r>
      <w:r w:rsidR="005808E3">
        <w:t xml:space="preserve">. </w:t>
      </w:r>
      <w:r w:rsidR="008845FE">
        <w:t>ATL08 canopy height estimates demonstrate strong alignment (R</w:t>
      </w:r>
      <w:r w:rsidR="008845FE">
        <w:rPr>
          <w:vertAlign w:val="superscript"/>
        </w:rPr>
        <w:t>2</w:t>
      </w:r>
      <w:r w:rsidR="008845FE">
        <w:t xml:space="preserve">=0.88, RMSE=2.64 meters) with coincident airborne laser scanning. Equivalence tests reveal that locations sampled by ICESat-2 are homogenous within a margin of 2 meters. FIA remeasurement plots within our study area provide an expected </w:t>
      </w:r>
      <w:r w:rsidR="00C24D2B">
        <w:t xml:space="preserve">net </w:t>
      </w:r>
      <w:r w:rsidR="0041788B">
        <w:t>growth</w:t>
      </w:r>
      <w:r w:rsidR="00C24D2B">
        <w:t xml:space="preserve"> of 1.68 meters over a five-year timeframe, and a </w:t>
      </w:r>
      <w:r w:rsidR="008845FE">
        <w:t>rate of change of 0.3</w:t>
      </w:r>
      <w:r w:rsidR="00BD79AB">
        <w:t>4</w:t>
      </w:r>
      <w:r w:rsidR="008845FE">
        <w:t xml:space="preserve"> meters per year</w:t>
      </w:r>
      <w:r w:rsidR="00BD79AB">
        <w:t xml:space="preserve">. </w:t>
      </w:r>
      <w:r w:rsidR="00C24D2B">
        <w:t xml:space="preserve">Exchanging space for time reveals canopy height </w:t>
      </w:r>
      <w:r w:rsidR="00E4596D">
        <w:t xml:space="preserve">growth is detectable with </w:t>
      </w:r>
      <w:r w:rsidR="00BD79AB">
        <w:t xml:space="preserve">five </w:t>
      </w:r>
      <w:r w:rsidR="00E4596D">
        <w:t xml:space="preserve">years of ATL08 data. However, </w:t>
      </w:r>
      <w:r w:rsidR="00C24D2B">
        <w:t xml:space="preserve">the influence between </w:t>
      </w:r>
      <w:r w:rsidR="00E4596D">
        <w:t>land cover type and disturbance histor</w:t>
      </w:r>
      <w:r w:rsidR="00C24D2B">
        <w:t>y</w:t>
      </w:r>
      <w:r w:rsidR="00E4596D">
        <w:t xml:space="preserve"> </w:t>
      </w:r>
      <w:r w:rsidR="00C24D2B">
        <w:t xml:space="preserve">on </w:t>
      </w:r>
      <w:r w:rsidR="00BD79AB">
        <w:t>canopy height growth</w:t>
      </w:r>
      <w:r w:rsidR="00C24D2B">
        <w:t xml:space="preserve"> is uncertain</w:t>
      </w:r>
      <w:r w:rsidR="00E4596D">
        <w:t xml:space="preserve">, likely due to </w:t>
      </w:r>
      <w:r w:rsidR="00BD79AB">
        <w:t xml:space="preserve">convolved nature of these factors and sampling pattern </w:t>
      </w:r>
      <w:r w:rsidR="00E4596D">
        <w:t xml:space="preserve">of ICESat-2 </w:t>
      </w:r>
      <w:r w:rsidR="00BD79AB">
        <w:t xml:space="preserve">data </w:t>
      </w:r>
      <w:r w:rsidR="00E4596D">
        <w:t>collection. Ultimately, this research can serve as a proof-of-concept for using multiple years of spaceborne LiDAR to detect</w:t>
      </w:r>
      <w:r w:rsidR="0041788B">
        <w:t xml:space="preserve"> changes in forest structure</w:t>
      </w:r>
      <w:r w:rsidR="00E4596D">
        <w:t>.</w:t>
      </w:r>
      <w:r w:rsidR="00C24D2B">
        <w:t xml:space="preserve"> Future research should explore the detection of canopy height growth with spaceborne LiDAR in other regions of the globe, as solid results could demonstrate the potential of the ATL08 product in global forest structural monitoring in the face of a changing climate. </w:t>
      </w:r>
    </w:p>
    <w:p w14:paraId="626F9220" w14:textId="6A3F7EB2" w:rsidR="00D12797" w:rsidRPr="000548D9" w:rsidRDefault="00A26FE1" w:rsidP="005808E3">
      <w:pPr>
        <w:spacing w:line="360" w:lineRule="auto"/>
        <w:jc w:val="center"/>
      </w:pPr>
      <w:r>
        <w:br w:type="page"/>
      </w:r>
      <w:r w:rsidR="00D12797" w:rsidRPr="00D12797">
        <w:rPr>
          <w:b/>
          <w:bCs/>
        </w:rPr>
        <w:lastRenderedPageBreak/>
        <w:t xml:space="preserve">Tracking Forest Height </w:t>
      </w:r>
      <w:r w:rsidR="0041788B">
        <w:rPr>
          <w:b/>
          <w:bCs/>
        </w:rPr>
        <w:t>Growth</w:t>
      </w:r>
      <w:r w:rsidR="00D12797" w:rsidRPr="00D12797">
        <w:rPr>
          <w:b/>
          <w:bCs/>
        </w:rPr>
        <w:t xml:space="preserve"> Over Time with ICESat-2 ATL08</w:t>
      </w:r>
    </w:p>
    <w:p w14:paraId="6D45CB43" w14:textId="77777777" w:rsidR="00D12797" w:rsidRDefault="00D12797" w:rsidP="00D12797">
      <w:pPr>
        <w:jc w:val="center"/>
      </w:pPr>
    </w:p>
    <w:p w14:paraId="2993A9ED" w14:textId="77777777" w:rsidR="00D12797" w:rsidRDefault="00D12797" w:rsidP="00D12797">
      <w:pPr>
        <w:jc w:val="center"/>
      </w:pPr>
      <w:r>
        <w:t>William Poncy</w:t>
      </w:r>
    </w:p>
    <w:p w14:paraId="20EAA1D2" w14:textId="77777777" w:rsidR="00D12797" w:rsidRDefault="00D12797" w:rsidP="00D12797">
      <w:pPr>
        <w:jc w:val="center"/>
      </w:pPr>
    </w:p>
    <w:p w14:paraId="644EBC05" w14:textId="71A03C72" w:rsidR="00D12797" w:rsidRDefault="00D12797" w:rsidP="00D12797">
      <w:pPr>
        <w:jc w:val="center"/>
      </w:pPr>
      <w:commentRangeStart w:id="2"/>
      <w:r>
        <w:t>GENERAL ABSTRACT</w:t>
      </w:r>
      <w:commentRangeEnd w:id="2"/>
      <w:r w:rsidR="0041788B">
        <w:rPr>
          <w:rStyle w:val="CommentReference"/>
        </w:rPr>
        <w:commentReference w:id="2"/>
      </w:r>
    </w:p>
    <w:p w14:paraId="3B8FF7A4" w14:textId="77777777" w:rsidR="00D12797" w:rsidRDefault="00D12797" w:rsidP="00D12797"/>
    <w:p w14:paraId="1D1C10AB" w14:textId="77777777" w:rsidR="00D12797" w:rsidRDefault="00D12797" w:rsidP="00D12797"/>
    <w:p w14:paraId="644539CC" w14:textId="506B2D5C" w:rsidR="000F13EB" w:rsidRPr="00C24D2B" w:rsidRDefault="000F13EB" w:rsidP="000F13EB">
      <w:pPr>
        <w:spacing w:line="360" w:lineRule="auto"/>
        <w:rPr>
          <w:strike/>
          <w:color w:val="EE0000"/>
        </w:rPr>
      </w:pPr>
      <w:r w:rsidRPr="00C24D2B">
        <w:rPr>
          <w:strike/>
          <w:color w:val="EE0000"/>
        </w:rPr>
        <w:t xml:space="preserve">To accomplish this we 1) validate ATL08 canopy height measurements with coincident airborne lidar data across our study area. Next, we 2) assess the homogeneity of our study area forests to identify spatial biases in canopy height. After, we 3) establish expected rates of change in canopy height from FIA remeasurement plots. We then 4) exchange space for time, and use multiple years of ATL08 data to identify the emergence of canopy height change across our study area. Finally, we 5) remove observations from locations demonstrating spatial bias in canopy height, to assess how much canopy height change is driven by spatial bias. Exchanging space for time shows statistically significant trends in height change, namely growth, over time in the study area. Removing observations demonstrating spatial bias shows muffled trends in height change over time, likely due to a shorter timeframe and smaller sample size. Further research should explore the emergence of temporal trends in other regions of the globe and across ATL08 collection characteristics, as solid results could demonstrate the potential of the ATL08 product in tracking forest height change over time. </w:t>
      </w:r>
    </w:p>
    <w:p w14:paraId="6E36F3E9" w14:textId="38FAE29B" w:rsidR="009D4C49" w:rsidRPr="00C24D2B" w:rsidRDefault="009D4C49">
      <w:pPr>
        <w:rPr>
          <w:strike/>
          <w:color w:val="EE0000"/>
        </w:rPr>
      </w:pPr>
      <w:r w:rsidRPr="00C24D2B">
        <w:rPr>
          <w:strike/>
          <w:color w:val="EE0000"/>
        </w:rPr>
        <w:br w:type="page"/>
      </w:r>
    </w:p>
    <w:p w14:paraId="094C2A08" w14:textId="5DE9FFF6" w:rsidR="009D4C49" w:rsidRPr="009D4C49" w:rsidRDefault="009D4C49" w:rsidP="009D4C49">
      <w:pPr>
        <w:spacing w:line="360" w:lineRule="auto"/>
        <w:rPr>
          <w:b/>
          <w:bCs/>
        </w:rPr>
      </w:pPr>
      <w:commentRangeStart w:id="3"/>
      <w:r w:rsidRPr="009D4C49">
        <w:rPr>
          <w:b/>
          <w:bCs/>
        </w:rPr>
        <w:lastRenderedPageBreak/>
        <w:t>Table of Contents</w:t>
      </w:r>
      <w:commentRangeEnd w:id="3"/>
      <w:r w:rsidR="0041788B">
        <w:rPr>
          <w:rStyle w:val="CommentReference"/>
        </w:rPr>
        <w:commentReference w:id="3"/>
      </w:r>
    </w:p>
    <w:p w14:paraId="065BA654" w14:textId="038AF988" w:rsidR="006C2168" w:rsidRDefault="009D4C49" w:rsidP="009D4C49">
      <w:pPr>
        <w:spacing w:line="360" w:lineRule="auto"/>
      </w:pPr>
      <w:r>
        <w:t xml:space="preserve">List of </w:t>
      </w:r>
      <w:r w:rsidR="008C2262">
        <w:t>figures</w:t>
      </w:r>
      <w:r w:rsidR="006C2168">
        <w:t>…</w:t>
      </w:r>
      <w:r w:rsidR="008C2262">
        <w:t>..</w:t>
      </w:r>
      <w:r w:rsidR="006C2168">
        <w:t>…………………………………………………………………………vi</w:t>
      </w:r>
    </w:p>
    <w:p w14:paraId="2440AE54" w14:textId="054ED51C" w:rsidR="009D4C49" w:rsidRDefault="009D4C49" w:rsidP="009D4C49">
      <w:pPr>
        <w:spacing w:line="360" w:lineRule="auto"/>
      </w:pPr>
      <w:r>
        <w:t xml:space="preserve">List of </w:t>
      </w:r>
      <w:r w:rsidR="008C2262">
        <w:t>tables</w:t>
      </w:r>
      <w:r w:rsidR="006C2168">
        <w:t>…</w:t>
      </w:r>
      <w:r w:rsidR="008C2262">
        <w:t>.</w:t>
      </w:r>
      <w:r w:rsidR="006C2168">
        <w:t>………………………………………………………………………….vii</w:t>
      </w:r>
    </w:p>
    <w:p w14:paraId="557A8F66" w14:textId="5DE7EFEE" w:rsidR="009D4C49" w:rsidRDefault="009D4C49" w:rsidP="009D4C49">
      <w:pPr>
        <w:pStyle w:val="ListParagraph"/>
        <w:numPr>
          <w:ilvl w:val="0"/>
          <w:numId w:val="18"/>
        </w:numPr>
        <w:spacing w:line="360" w:lineRule="auto"/>
      </w:pPr>
      <w:r>
        <w:t>Introduction</w:t>
      </w:r>
      <w:r w:rsidR="006C2168">
        <w:t>…………………………………………………………………………....1</w:t>
      </w:r>
    </w:p>
    <w:p w14:paraId="3A445C21" w14:textId="25E90AF4" w:rsidR="009D4C49" w:rsidRDefault="009D4C49" w:rsidP="009D4C49">
      <w:pPr>
        <w:pStyle w:val="ListParagraph"/>
        <w:numPr>
          <w:ilvl w:val="1"/>
          <w:numId w:val="18"/>
        </w:numPr>
        <w:spacing w:line="360" w:lineRule="auto"/>
      </w:pPr>
      <w:r>
        <w:t>Forests</w:t>
      </w:r>
      <w:r w:rsidR="006C2168">
        <w:t>………………………………………………………………………….....1</w:t>
      </w:r>
    </w:p>
    <w:p w14:paraId="265FF76C" w14:textId="38FCF6B9" w:rsidR="009D4C49" w:rsidRDefault="009D4C49" w:rsidP="009D4C49">
      <w:pPr>
        <w:pStyle w:val="ListParagraph"/>
        <w:numPr>
          <w:ilvl w:val="1"/>
          <w:numId w:val="18"/>
        </w:numPr>
        <w:spacing w:line="360" w:lineRule="auto"/>
      </w:pPr>
      <w:r>
        <w:t>Forest Structure</w:t>
      </w:r>
      <w:r w:rsidR="006C2168">
        <w:t>…………………………………………………………………...1</w:t>
      </w:r>
    </w:p>
    <w:p w14:paraId="74267421" w14:textId="54A60DF6" w:rsidR="009D4C49" w:rsidRDefault="009D4C49" w:rsidP="009D4C49">
      <w:pPr>
        <w:pStyle w:val="ListParagraph"/>
        <w:numPr>
          <w:ilvl w:val="1"/>
          <w:numId w:val="18"/>
        </w:numPr>
        <w:spacing w:line="360" w:lineRule="auto"/>
      </w:pPr>
      <w:r>
        <w:t>Forest Structure with LiDAR</w:t>
      </w:r>
      <w:r w:rsidR="006C2168">
        <w:t>……………………………………………………..2</w:t>
      </w:r>
    </w:p>
    <w:p w14:paraId="2AA1E373" w14:textId="1FC026CC" w:rsidR="009D4C49" w:rsidRDefault="009D4C49" w:rsidP="009D4C49">
      <w:pPr>
        <w:pStyle w:val="ListParagraph"/>
        <w:numPr>
          <w:ilvl w:val="1"/>
          <w:numId w:val="18"/>
        </w:numPr>
        <w:spacing w:line="360" w:lineRule="auto"/>
      </w:pPr>
      <w:r>
        <w:t>Airborne Laser Scanning</w:t>
      </w:r>
      <w:r w:rsidR="006C2168">
        <w:t>……………………………………………………...….3</w:t>
      </w:r>
    </w:p>
    <w:p w14:paraId="102E5A31" w14:textId="75B59BEF" w:rsidR="009D4C49" w:rsidRDefault="009D4C49" w:rsidP="009D4C49">
      <w:pPr>
        <w:pStyle w:val="ListParagraph"/>
        <w:numPr>
          <w:ilvl w:val="1"/>
          <w:numId w:val="18"/>
        </w:numPr>
        <w:spacing w:line="360" w:lineRule="auto"/>
      </w:pPr>
      <w:r>
        <w:t>Spaceborne LiDAR</w:t>
      </w:r>
      <w:r w:rsidR="006C2168">
        <w:t>……………………………………………………………….4</w:t>
      </w:r>
    </w:p>
    <w:p w14:paraId="02BA2AD9" w14:textId="0AB8BB84" w:rsidR="009D4C49" w:rsidRDefault="009D4C49" w:rsidP="009D4C49">
      <w:pPr>
        <w:pStyle w:val="ListParagraph"/>
        <w:numPr>
          <w:ilvl w:val="1"/>
          <w:numId w:val="18"/>
        </w:numPr>
        <w:spacing w:line="360" w:lineRule="auto"/>
      </w:pPr>
      <w:r>
        <w:t>Research Questions</w:t>
      </w:r>
      <w:r w:rsidR="00164A0E">
        <w:t>……………………………………………………………….6</w:t>
      </w:r>
    </w:p>
    <w:p w14:paraId="6A5A1361" w14:textId="0F485A41" w:rsidR="009D4C49" w:rsidRDefault="009D4C49" w:rsidP="009D4C49">
      <w:pPr>
        <w:pStyle w:val="ListParagraph"/>
        <w:numPr>
          <w:ilvl w:val="0"/>
          <w:numId w:val="18"/>
        </w:numPr>
        <w:spacing w:line="360" w:lineRule="auto"/>
      </w:pPr>
      <w:r>
        <w:t>Methods</w:t>
      </w:r>
      <w:r w:rsidR="00164A0E">
        <w:t>………………………………………………………………………………..6</w:t>
      </w:r>
    </w:p>
    <w:p w14:paraId="6C385199" w14:textId="0D4ADD6E" w:rsidR="009D4C49" w:rsidRDefault="009D4C49" w:rsidP="009D4C49">
      <w:pPr>
        <w:pStyle w:val="ListParagraph"/>
        <w:numPr>
          <w:ilvl w:val="1"/>
          <w:numId w:val="18"/>
        </w:numPr>
        <w:spacing w:line="360" w:lineRule="auto"/>
      </w:pPr>
      <w:r>
        <w:t>Study Area</w:t>
      </w:r>
      <w:r w:rsidR="00164A0E">
        <w:t>……………………………………………………………………….</w:t>
      </w:r>
      <w:r w:rsidR="004B0211">
        <w:t>.</w:t>
      </w:r>
      <w:r w:rsidR="00164A0E">
        <w:t>6</w:t>
      </w:r>
    </w:p>
    <w:p w14:paraId="19752F1C" w14:textId="28C4E2DB" w:rsidR="009D4C49" w:rsidRDefault="009D4C49" w:rsidP="009D4C49">
      <w:pPr>
        <w:pStyle w:val="ListParagraph"/>
        <w:numPr>
          <w:ilvl w:val="1"/>
          <w:numId w:val="18"/>
        </w:numPr>
        <w:spacing w:line="360" w:lineRule="auto"/>
      </w:pPr>
      <w:r>
        <w:t>Data Products</w:t>
      </w:r>
      <w:r w:rsidR="004B0211">
        <w:t>……………………………………………………………………..8</w:t>
      </w:r>
    </w:p>
    <w:p w14:paraId="09503CC3" w14:textId="20D68598" w:rsidR="009D4C49" w:rsidRDefault="009D4C49" w:rsidP="009D4C49">
      <w:pPr>
        <w:pStyle w:val="ListParagraph"/>
        <w:numPr>
          <w:ilvl w:val="2"/>
          <w:numId w:val="18"/>
        </w:numPr>
        <w:spacing w:line="360" w:lineRule="auto"/>
      </w:pPr>
      <w:r>
        <w:t>ALS</w:t>
      </w:r>
      <w:r w:rsidR="004B0211">
        <w:t>………………………………………………………………………..8</w:t>
      </w:r>
    </w:p>
    <w:p w14:paraId="4621933D" w14:textId="6A99CD1C" w:rsidR="009D4C49" w:rsidRDefault="009D4C49" w:rsidP="009D4C49">
      <w:pPr>
        <w:pStyle w:val="ListParagraph"/>
        <w:numPr>
          <w:ilvl w:val="2"/>
          <w:numId w:val="18"/>
        </w:numPr>
        <w:spacing w:line="360" w:lineRule="auto"/>
      </w:pPr>
      <w:r>
        <w:t>ICESat-2 ATL08</w:t>
      </w:r>
      <w:r w:rsidR="004B0211">
        <w:t>…………………………………………………………..8</w:t>
      </w:r>
    </w:p>
    <w:p w14:paraId="30CD0C2D" w14:textId="20E5750D" w:rsidR="00E738D0" w:rsidRDefault="00E738D0" w:rsidP="009D4C49">
      <w:pPr>
        <w:pStyle w:val="ListParagraph"/>
        <w:numPr>
          <w:ilvl w:val="2"/>
          <w:numId w:val="18"/>
        </w:numPr>
        <w:spacing w:line="360" w:lineRule="auto"/>
      </w:pPr>
      <w:r>
        <w:t>National Land Cover Database</w:t>
      </w:r>
      <w:r w:rsidR="004B0211">
        <w:t>…………………………………………..10</w:t>
      </w:r>
    </w:p>
    <w:p w14:paraId="3E063BA4" w14:textId="29713F72" w:rsidR="00E738D0" w:rsidRDefault="00E738D0" w:rsidP="009D4C49">
      <w:pPr>
        <w:pStyle w:val="ListParagraph"/>
        <w:numPr>
          <w:ilvl w:val="2"/>
          <w:numId w:val="18"/>
        </w:numPr>
        <w:spacing w:line="360" w:lineRule="auto"/>
      </w:pPr>
      <w:r>
        <w:t>Landscape Change Monitoring System</w:t>
      </w:r>
      <w:r w:rsidR="004B0211">
        <w:t>………………………………….11</w:t>
      </w:r>
    </w:p>
    <w:p w14:paraId="64646B07" w14:textId="6477626D" w:rsidR="00E738D0" w:rsidRDefault="00E738D0" w:rsidP="009D4C49">
      <w:pPr>
        <w:pStyle w:val="ListParagraph"/>
        <w:numPr>
          <w:ilvl w:val="2"/>
          <w:numId w:val="18"/>
        </w:numPr>
        <w:spacing w:line="360" w:lineRule="auto"/>
      </w:pPr>
      <w:r>
        <w:t>Forest Inventory &amp; Analysis Program</w:t>
      </w:r>
      <w:r w:rsidR="004B0211">
        <w:t>…………………………………...11</w:t>
      </w:r>
    </w:p>
    <w:p w14:paraId="0A1B2174" w14:textId="62B4F33C" w:rsidR="00E738D0" w:rsidRDefault="00E738D0" w:rsidP="00E738D0">
      <w:pPr>
        <w:pStyle w:val="ListParagraph"/>
        <w:numPr>
          <w:ilvl w:val="1"/>
          <w:numId w:val="18"/>
        </w:numPr>
        <w:spacing w:line="360" w:lineRule="auto"/>
      </w:pPr>
      <w:r>
        <w:t>Data Processing</w:t>
      </w:r>
      <w:r w:rsidR="004B0211">
        <w:t>…………………………………………………………………12</w:t>
      </w:r>
    </w:p>
    <w:p w14:paraId="268AE493" w14:textId="57B1B347" w:rsidR="00E738D0" w:rsidRDefault="00E738D0" w:rsidP="00E738D0">
      <w:pPr>
        <w:pStyle w:val="ListParagraph"/>
        <w:numPr>
          <w:ilvl w:val="2"/>
          <w:numId w:val="18"/>
        </w:numPr>
        <w:spacing w:line="360" w:lineRule="auto"/>
      </w:pPr>
      <w:r>
        <w:t>ATL08</w:t>
      </w:r>
      <w:r w:rsidR="004B0211">
        <w:t>……………………………………………………………………12</w:t>
      </w:r>
    </w:p>
    <w:p w14:paraId="42D2A30A" w14:textId="7AB117B4" w:rsidR="00E738D0" w:rsidRDefault="00E738D0" w:rsidP="00E738D0">
      <w:pPr>
        <w:pStyle w:val="ListParagraph"/>
        <w:numPr>
          <w:ilvl w:val="2"/>
          <w:numId w:val="18"/>
        </w:numPr>
        <w:spacing w:line="360" w:lineRule="auto"/>
      </w:pPr>
      <w:r>
        <w:t>Extracting ALS Data Within ATL08 Segments</w:t>
      </w:r>
      <w:r w:rsidR="004B0211">
        <w:t>…………………………14</w:t>
      </w:r>
    </w:p>
    <w:p w14:paraId="06C6879D" w14:textId="30E67399" w:rsidR="00E738D0" w:rsidRDefault="00E738D0" w:rsidP="00E738D0">
      <w:pPr>
        <w:pStyle w:val="ListParagraph"/>
        <w:numPr>
          <w:ilvl w:val="2"/>
          <w:numId w:val="18"/>
        </w:numPr>
        <w:spacing w:line="360" w:lineRule="auto"/>
      </w:pPr>
      <w:r>
        <w:t>Retrieving Study Area FIA Data</w:t>
      </w:r>
      <w:r w:rsidR="004B0211">
        <w:t>…………………………………………17</w:t>
      </w:r>
    </w:p>
    <w:p w14:paraId="0D6A23DB" w14:textId="4F255108" w:rsidR="00E738D0" w:rsidRDefault="00E738D0" w:rsidP="007F2AE5">
      <w:pPr>
        <w:pStyle w:val="ListParagraph"/>
        <w:numPr>
          <w:ilvl w:val="1"/>
          <w:numId w:val="18"/>
        </w:numPr>
        <w:spacing w:line="360" w:lineRule="auto"/>
      </w:pPr>
      <w:r>
        <w:t>Statistical Methods Used</w:t>
      </w:r>
      <w:r w:rsidR="004B0211">
        <w:t>………………………………………………………..18</w:t>
      </w:r>
    </w:p>
    <w:p w14:paraId="67AF9FAB" w14:textId="76D10793" w:rsidR="00E738D0" w:rsidRDefault="00E738D0" w:rsidP="007F2AE5">
      <w:pPr>
        <w:pStyle w:val="ListParagraph"/>
        <w:numPr>
          <w:ilvl w:val="2"/>
          <w:numId w:val="18"/>
        </w:numPr>
        <w:spacing w:line="360" w:lineRule="auto"/>
      </w:pPr>
      <w:r>
        <w:t>Linear Regression Model</w:t>
      </w:r>
      <w:r w:rsidR="004B0211">
        <w:t>………………………………………………...18</w:t>
      </w:r>
    </w:p>
    <w:p w14:paraId="5FF6D69B" w14:textId="7D8AA376" w:rsidR="00E738D0" w:rsidRDefault="00E738D0" w:rsidP="007F2AE5">
      <w:pPr>
        <w:pStyle w:val="ListParagraph"/>
        <w:numPr>
          <w:ilvl w:val="2"/>
          <w:numId w:val="18"/>
        </w:numPr>
        <w:spacing w:line="360" w:lineRule="auto"/>
      </w:pPr>
      <w:r>
        <w:t>Equivalence Test</w:t>
      </w:r>
      <w:r w:rsidR="004B0211">
        <w:t>…………………………………………………………18</w:t>
      </w:r>
    </w:p>
    <w:p w14:paraId="7038D836" w14:textId="4BA3CA9D" w:rsidR="00E738D0" w:rsidRDefault="007F2AE5" w:rsidP="007F2AE5">
      <w:pPr>
        <w:pStyle w:val="ListParagraph"/>
        <w:numPr>
          <w:ilvl w:val="2"/>
          <w:numId w:val="18"/>
        </w:numPr>
        <w:spacing w:line="360" w:lineRule="auto"/>
      </w:pPr>
      <w:r w:rsidRPr="007F2AE5">
        <w:t>Wilcoxon Rank</w:t>
      </w:r>
      <w:r w:rsidR="00591F9C">
        <w:t xml:space="preserve"> </w:t>
      </w:r>
      <w:r w:rsidRPr="007F2AE5">
        <w:t>Sum Test</w:t>
      </w:r>
      <w:r w:rsidR="004B0211">
        <w:t>………………</w:t>
      </w:r>
      <w:r>
        <w:t>.</w:t>
      </w:r>
      <w:r w:rsidR="004B0211">
        <w:t>……………………………….19</w:t>
      </w:r>
    </w:p>
    <w:p w14:paraId="10856178" w14:textId="09D71E34" w:rsidR="00E738D0" w:rsidRDefault="00E738D0" w:rsidP="007F2AE5">
      <w:pPr>
        <w:pStyle w:val="ListParagraph"/>
        <w:numPr>
          <w:ilvl w:val="2"/>
          <w:numId w:val="18"/>
        </w:numPr>
        <w:spacing w:line="360" w:lineRule="auto"/>
      </w:pPr>
      <w:r>
        <w:t>Mann Kendall Test</w:t>
      </w:r>
      <w:r w:rsidR="004B0211">
        <w:t>……………………………………………………….19</w:t>
      </w:r>
    </w:p>
    <w:p w14:paraId="4903E559" w14:textId="545E81A7" w:rsidR="00E738D0" w:rsidRDefault="00E738D0" w:rsidP="007F2AE5">
      <w:pPr>
        <w:pStyle w:val="ListParagraph"/>
        <w:numPr>
          <w:ilvl w:val="2"/>
          <w:numId w:val="18"/>
        </w:numPr>
        <w:spacing w:line="360" w:lineRule="auto"/>
      </w:pPr>
      <w:r>
        <w:t>Bonferroni Correction</w:t>
      </w:r>
      <w:r w:rsidR="004B0211">
        <w:t>……………………………………………………20</w:t>
      </w:r>
    </w:p>
    <w:p w14:paraId="30420D85" w14:textId="44CD221E" w:rsidR="00E738D0" w:rsidRDefault="00E738D0" w:rsidP="007F2AE5">
      <w:pPr>
        <w:pStyle w:val="ListParagraph"/>
        <w:numPr>
          <w:ilvl w:val="1"/>
          <w:numId w:val="18"/>
        </w:numPr>
        <w:spacing w:line="360" w:lineRule="auto"/>
      </w:pPr>
      <w:r>
        <w:t>Phase 1: Validating ATL08 Canopy Heights with ALS</w:t>
      </w:r>
      <w:r w:rsidR="004B0211">
        <w:t>………………………...20</w:t>
      </w:r>
    </w:p>
    <w:p w14:paraId="79632F17" w14:textId="4CDC6600" w:rsidR="00E738D0" w:rsidRDefault="00E738D0" w:rsidP="00E738D0">
      <w:pPr>
        <w:pStyle w:val="ListParagraph"/>
        <w:numPr>
          <w:ilvl w:val="1"/>
          <w:numId w:val="18"/>
        </w:numPr>
        <w:spacing w:line="360" w:lineRule="auto"/>
      </w:pPr>
      <w:r>
        <w:t xml:space="preserve">Phase 2: </w:t>
      </w:r>
      <w:r w:rsidR="00C24D2B">
        <w:t>Addressing Sampling Bias of ICESat-2 Data Collection…</w:t>
      </w:r>
      <w:r w:rsidR="004B0211">
        <w:t>…………...21</w:t>
      </w:r>
    </w:p>
    <w:p w14:paraId="5475670D" w14:textId="0730C156" w:rsidR="00E738D0" w:rsidRDefault="00E738D0" w:rsidP="00E738D0">
      <w:pPr>
        <w:pStyle w:val="ListParagraph"/>
        <w:numPr>
          <w:ilvl w:val="2"/>
          <w:numId w:val="18"/>
        </w:numPr>
        <w:spacing w:line="360" w:lineRule="auto"/>
      </w:pPr>
      <w:r>
        <w:t xml:space="preserve">Sample </w:t>
      </w:r>
      <w:r w:rsidR="00B805C1">
        <w:t>Representation………………….</w:t>
      </w:r>
      <w:r w:rsidR="004B0211">
        <w:t>………………………………..22</w:t>
      </w:r>
    </w:p>
    <w:p w14:paraId="69915E91" w14:textId="2A13BC93" w:rsidR="00E738D0" w:rsidRDefault="00B805C1" w:rsidP="00E738D0">
      <w:pPr>
        <w:pStyle w:val="ListParagraph"/>
        <w:numPr>
          <w:ilvl w:val="2"/>
          <w:numId w:val="18"/>
        </w:numPr>
        <w:spacing w:line="360" w:lineRule="auto"/>
      </w:pPr>
      <w:r>
        <w:lastRenderedPageBreak/>
        <w:t>Sample Location Equivalence……….</w:t>
      </w:r>
      <w:r w:rsidR="004B0211">
        <w:t>……………………………</w:t>
      </w:r>
      <w:r>
        <w:t>...</w:t>
      </w:r>
      <w:r w:rsidR="004B0211">
        <w:t>……22</w:t>
      </w:r>
    </w:p>
    <w:p w14:paraId="6B26690B" w14:textId="0CD59DEF" w:rsidR="00E738D0" w:rsidRDefault="00E738D0" w:rsidP="00E738D0">
      <w:pPr>
        <w:pStyle w:val="ListParagraph"/>
        <w:numPr>
          <w:ilvl w:val="1"/>
          <w:numId w:val="18"/>
        </w:numPr>
        <w:spacing w:line="360" w:lineRule="auto"/>
      </w:pPr>
      <w:r>
        <w:t xml:space="preserve">Phase 3: </w:t>
      </w:r>
      <w:r w:rsidR="00B805C1">
        <w:t xml:space="preserve">Reference </w:t>
      </w:r>
      <w:r>
        <w:t xml:space="preserve">Canopy Height </w:t>
      </w:r>
      <w:r w:rsidR="00B805C1">
        <w:t>Growth……</w:t>
      </w:r>
      <w:r w:rsidR="004B0211">
        <w:t>……………………………….23</w:t>
      </w:r>
    </w:p>
    <w:p w14:paraId="29E5A294" w14:textId="21D5054C" w:rsidR="00E738D0" w:rsidRDefault="00E738D0" w:rsidP="00E738D0">
      <w:pPr>
        <w:pStyle w:val="ListParagraph"/>
        <w:numPr>
          <w:ilvl w:val="1"/>
          <w:numId w:val="18"/>
        </w:numPr>
        <w:spacing w:line="360" w:lineRule="auto"/>
      </w:pPr>
      <w:r>
        <w:t xml:space="preserve">Phase 4: Identifying Canopy Height </w:t>
      </w:r>
      <w:r w:rsidR="00B805C1">
        <w:t>Growth</w:t>
      </w:r>
      <w:r>
        <w:t xml:space="preserve"> with ATL08</w:t>
      </w:r>
      <w:r w:rsidR="004B0211">
        <w:t>……………………...24</w:t>
      </w:r>
    </w:p>
    <w:p w14:paraId="6D236DA6" w14:textId="4CA07E8D" w:rsidR="009D4C49" w:rsidRDefault="009D4C49" w:rsidP="009D4C49">
      <w:pPr>
        <w:pStyle w:val="ListParagraph"/>
        <w:numPr>
          <w:ilvl w:val="0"/>
          <w:numId w:val="18"/>
        </w:numPr>
        <w:spacing w:line="360" w:lineRule="auto"/>
      </w:pPr>
      <w:r>
        <w:t>Results</w:t>
      </w:r>
      <w:r w:rsidR="004B0211">
        <w:t>………………………………………………………………………………..25</w:t>
      </w:r>
    </w:p>
    <w:p w14:paraId="100C095D" w14:textId="673BF44B" w:rsidR="00E738D0" w:rsidRDefault="00E738D0" w:rsidP="00E738D0">
      <w:pPr>
        <w:pStyle w:val="ListParagraph"/>
        <w:numPr>
          <w:ilvl w:val="1"/>
          <w:numId w:val="18"/>
        </w:numPr>
        <w:spacing w:line="360" w:lineRule="auto"/>
      </w:pPr>
      <w:r>
        <w:t>Phase 1: Validating ATL08 Canopy Heights with ALS</w:t>
      </w:r>
      <w:r w:rsidR="004B0211">
        <w:t>………………………...25</w:t>
      </w:r>
    </w:p>
    <w:p w14:paraId="38CFF73F" w14:textId="6FF821F7" w:rsidR="00E738D0" w:rsidRDefault="00E738D0" w:rsidP="00E738D0">
      <w:pPr>
        <w:pStyle w:val="ListParagraph"/>
        <w:numPr>
          <w:ilvl w:val="1"/>
          <w:numId w:val="18"/>
        </w:numPr>
        <w:spacing w:line="360" w:lineRule="auto"/>
      </w:pPr>
      <w:r>
        <w:t xml:space="preserve">Phase 2: </w:t>
      </w:r>
      <w:r w:rsidR="00B805C1">
        <w:t>Addressing Sampling Bias of ICESat-2 Data Collection ...</w:t>
      </w:r>
      <w:r w:rsidR="004B0211">
        <w:t>…………...26</w:t>
      </w:r>
    </w:p>
    <w:p w14:paraId="1D4D0A26" w14:textId="2EDD87CF" w:rsidR="00E738D0" w:rsidRDefault="00E738D0" w:rsidP="00E738D0">
      <w:pPr>
        <w:pStyle w:val="ListParagraph"/>
        <w:numPr>
          <w:ilvl w:val="2"/>
          <w:numId w:val="18"/>
        </w:numPr>
        <w:spacing w:line="360" w:lineRule="auto"/>
      </w:pPr>
      <w:r>
        <w:t xml:space="preserve">Sample </w:t>
      </w:r>
      <w:r w:rsidR="00B805C1">
        <w:t>Representation……….</w:t>
      </w:r>
      <w:r w:rsidR="004B0211">
        <w:t>…………………………………………..26</w:t>
      </w:r>
    </w:p>
    <w:p w14:paraId="2F8B1A9D" w14:textId="7A2D52B2" w:rsidR="00E738D0" w:rsidRDefault="00B805C1" w:rsidP="00E738D0">
      <w:pPr>
        <w:pStyle w:val="ListParagraph"/>
        <w:numPr>
          <w:ilvl w:val="2"/>
          <w:numId w:val="18"/>
        </w:numPr>
        <w:spacing w:line="360" w:lineRule="auto"/>
      </w:pPr>
      <w:r>
        <w:t>Sample Location Equivalence…</w:t>
      </w:r>
      <w:r w:rsidR="006422DB">
        <w:t>…………………………………………28</w:t>
      </w:r>
    </w:p>
    <w:p w14:paraId="0688C577" w14:textId="5C59CAA3" w:rsidR="00E738D0" w:rsidRDefault="00E738D0" w:rsidP="00E738D0">
      <w:pPr>
        <w:pStyle w:val="ListParagraph"/>
        <w:numPr>
          <w:ilvl w:val="1"/>
          <w:numId w:val="18"/>
        </w:numPr>
        <w:spacing w:line="360" w:lineRule="auto"/>
      </w:pPr>
      <w:r>
        <w:t xml:space="preserve">Phase 3: </w:t>
      </w:r>
      <w:r w:rsidR="00B805C1">
        <w:t xml:space="preserve">Reference </w:t>
      </w:r>
      <w:r>
        <w:t xml:space="preserve">Canopy Height </w:t>
      </w:r>
      <w:r w:rsidR="00B805C1">
        <w:t>Growth…</w:t>
      </w:r>
      <w:r w:rsidR="006422DB">
        <w:t>………………………………….30</w:t>
      </w:r>
    </w:p>
    <w:p w14:paraId="480C2432" w14:textId="47A314AF" w:rsidR="00E738D0" w:rsidRDefault="00E738D0" w:rsidP="00E738D0">
      <w:pPr>
        <w:pStyle w:val="ListParagraph"/>
        <w:numPr>
          <w:ilvl w:val="1"/>
          <w:numId w:val="18"/>
        </w:numPr>
        <w:spacing w:line="360" w:lineRule="auto"/>
      </w:pPr>
      <w:r>
        <w:t xml:space="preserve">Phase 4: </w:t>
      </w:r>
      <w:r w:rsidR="00B805C1">
        <w:t xml:space="preserve">Identifying </w:t>
      </w:r>
      <w:r>
        <w:t xml:space="preserve">Canopy Height </w:t>
      </w:r>
      <w:r w:rsidR="00B805C1">
        <w:t xml:space="preserve">Growth </w:t>
      </w:r>
      <w:r>
        <w:t>with ATL08</w:t>
      </w:r>
      <w:r w:rsidR="006422DB">
        <w:t>……………</w:t>
      </w:r>
      <w:r w:rsidR="00B805C1">
        <w:t>...</w:t>
      </w:r>
      <w:r w:rsidR="006422DB">
        <w:t>………32</w:t>
      </w:r>
    </w:p>
    <w:p w14:paraId="3D283743" w14:textId="2801FD05" w:rsidR="009D4C49" w:rsidRDefault="009D4C49" w:rsidP="009D4C49">
      <w:pPr>
        <w:pStyle w:val="ListParagraph"/>
        <w:numPr>
          <w:ilvl w:val="0"/>
          <w:numId w:val="18"/>
        </w:numPr>
        <w:spacing w:line="360" w:lineRule="auto"/>
      </w:pPr>
      <w:r>
        <w:t>Discussion</w:t>
      </w:r>
      <w:r w:rsidR="006422DB">
        <w:t>……………………………………………………………………………38</w:t>
      </w:r>
    </w:p>
    <w:p w14:paraId="391225FF" w14:textId="60F62721" w:rsidR="009D4C49" w:rsidRPr="005965ED" w:rsidRDefault="009D4C49" w:rsidP="005965ED">
      <w:pPr>
        <w:pStyle w:val="ListParagraph"/>
        <w:numPr>
          <w:ilvl w:val="0"/>
          <w:numId w:val="18"/>
        </w:numPr>
        <w:spacing w:line="360" w:lineRule="auto"/>
      </w:pPr>
      <w:r w:rsidRPr="005965ED">
        <w:t>Conclusion</w:t>
      </w:r>
      <w:r w:rsidR="006422DB" w:rsidRPr="005965ED">
        <w:t>…………………………………………………………………………...44</w:t>
      </w:r>
    </w:p>
    <w:p w14:paraId="71F420A8" w14:textId="5F3861F9" w:rsidR="009D4C49" w:rsidRPr="005965ED" w:rsidRDefault="00E738D0" w:rsidP="005965ED">
      <w:pPr>
        <w:pStyle w:val="ListParagraph"/>
        <w:numPr>
          <w:ilvl w:val="0"/>
          <w:numId w:val="18"/>
        </w:numPr>
        <w:spacing w:line="360" w:lineRule="auto"/>
      </w:pPr>
      <w:r w:rsidRPr="005965ED">
        <w:t>Bibliography</w:t>
      </w:r>
      <w:r w:rsidR="006422DB" w:rsidRPr="005965ED">
        <w:t>…………………………………………………………………………47</w:t>
      </w:r>
    </w:p>
    <w:p w14:paraId="0639EF78" w14:textId="2AD99551" w:rsidR="00A35066" w:rsidRPr="005965ED" w:rsidRDefault="00E738D0" w:rsidP="005965ED">
      <w:pPr>
        <w:pStyle w:val="ListParagraph"/>
        <w:numPr>
          <w:ilvl w:val="0"/>
          <w:numId w:val="18"/>
        </w:numPr>
        <w:spacing w:line="360" w:lineRule="auto"/>
      </w:pPr>
      <w:r w:rsidRPr="005965ED">
        <w:t>Appendix</w:t>
      </w:r>
      <w:r w:rsidR="006422DB" w:rsidRPr="005965ED">
        <w:t>……………………………………………………………………………..69</w:t>
      </w:r>
    </w:p>
    <w:p w14:paraId="43FDFF97" w14:textId="4426D176"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Working Set of ATL08 Segments</w:t>
      </w:r>
      <w:r w:rsidRPr="005965ED">
        <w:rPr>
          <w:color w:val="000000" w:themeColor="text1"/>
        </w:rPr>
        <w:t>…………………………………………………………</w:t>
      </w:r>
    </w:p>
    <w:p w14:paraId="26605BBE" w14:textId="77777777"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ATL08 Granules</w:t>
      </w:r>
    </w:p>
    <w:p w14:paraId="71DBADA0" w14:textId="6025AEFA"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Filter ATL08 Data and Extract Land Characteristics  </w:t>
      </w:r>
    </w:p>
    <w:p w14:paraId="5E0706B1" w14:textId="77777777"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Create Polygons of ATL08 Segments</w:t>
      </w:r>
    </w:p>
    <w:p w14:paraId="5FD6B56E" w14:textId="4FB7B086"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Access North Carolina FIADB and Conduct Analyses of Phase 3</w:t>
      </w:r>
    </w:p>
    <w:p w14:paraId="4C6A9561" w14:textId="45489D91"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1</w:t>
      </w:r>
    </w:p>
    <w:p w14:paraId="14446104" w14:textId="77777777"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Generate Population of Forests Throughout Study Area </w:t>
      </w:r>
    </w:p>
    <w:p w14:paraId="731C3EB5" w14:textId="77777777"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Population of Study Area Forests</w:t>
      </w:r>
    </w:p>
    <w:p w14:paraId="02B28985" w14:textId="77777777" w:rsid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2</w:t>
      </w:r>
    </w:p>
    <w:p w14:paraId="5F0F159A" w14:textId="77777777" w:rsidR="005965ED" w:rsidRDefault="005965ED" w:rsidP="005965ED">
      <w:pPr>
        <w:pStyle w:val="ListParagraph"/>
        <w:numPr>
          <w:ilvl w:val="1"/>
          <w:numId w:val="20"/>
        </w:numPr>
        <w:spacing w:line="360" w:lineRule="auto"/>
        <w:ind w:left="720"/>
        <w:rPr>
          <w:color w:val="000000" w:themeColor="text1"/>
        </w:rPr>
      </w:pPr>
      <w:r>
        <w:rPr>
          <w:color w:val="000000" w:themeColor="text1"/>
        </w:rPr>
        <w:t xml:space="preserve">. </w:t>
      </w:r>
      <w:r w:rsidR="00A35066" w:rsidRPr="005965ED">
        <w:rPr>
          <w:color w:val="000000" w:themeColor="text1"/>
        </w:rPr>
        <w:t>R Script to Conduct Analyses of Phase 4</w:t>
      </w:r>
    </w:p>
    <w:p w14:paraId="0C798B05" w14:textId="0C8077C0" w:rsidR="009D4C49" w:rsidRPr="005965ED" w:rsidRDefault="005965ED" w:rsidP="005965ED">
      <w:pPr>
        <w:pStyle w:val="ListParagraph"/>
        <w:numPr>
          <w:ilvl w:val="1"/>
          <w:numId w:val="21"/>
        </w:numPr>
        <w:spacing w:line="360" w:lineRule="auto"/>
        <w:ind w:left="810"/>
        <w:rPr>
          <w:color w:val="000000" w:themeColor="text1"/>
        </w:rPr>
      </w:pPr>
      <w:r>
        <w:rPr>
          <w:color w:val="000000" w:themeColor="text1"/>
        </w:rPr>
        <w:t xml:space="preserve"> </w:t>
      </w:r>
      <w:r w:rsidR="00A35066" w:rsidRPr="005965ED">
        <w:rPr>
          <w:color w:val="000000" w:themeColor="text1"/>
        </w:rPr>
        <w:t xml:space="preserve">R Script to Generate Level II Ecoregion Proportional Coverage from Annual ATL08 Samples </w:t>
      </w:r>
    </w:p>
    <w:p w14:paraId="003222C1" w14:textId="77777777" w:rsidR="008662EF" w:rsidRPr="005965ED" w:rsidRDefault="00DE60C7" w:rsidP="005965ED">
      <w:pPr>
        <w:spacing w:line="360" w:lineRule="auto"/>
        <w:rPr>
          <w:b/>
          <w:bCs/>
        </w:rPr>
      </w:pPr>
      <w:commentRangeStart w:id="4"/>
      <w:r w:rsidRPr="005965ED">
        <w:br w:type="page"/>
      </w:r>
      <w:r w:rsidR="006F1402" w:rsidRPr="005965ED">
        <w:rPr>
          <w:b/>
          <w:bCs/>
        </w:rPr>
        <w:lastRenderedPageBreak/>
        <w:t xml:space="preserve">List of </w:t>
      </w:r>
      <w:r w:rsidR="008662EF" w:rsidRPr="005965ED">
        <w:rPr>
          <w:b/>
          <w:bCs/>
        </w:rPr>
        <w:t>Figures</w:t>
      </w:r>
      <w:commentRangeEnd w:id="4"/>
      <w:r w:rsidR="00216F5C" w:rsidRPr="005965ED">
        <w:rPr>
          <w:rStyle w:val="CommentReference"/>
          <w:sz w:val="24"/>
          <w:szCs w:val="24"/>
        </w:rPr>
        <w:commentReference w:id="4"/>
      </w:r>
    </w:p>
    <w:p w14:paraId="081A0FF8" w14:textId="0686A45C" w:rsidR="008662EF" w:rsidRPr="005965ED" w:rsidRDefault="008662EF" w:rsidP="005965ED">
      <w:pPr>
        <w:spacing w:line="360" w:lineRule="auto"/>
      </w:pPr>
      <w:r w:rsidRPr="005965ED">
        <w:rPr>
          <w:b/>
          <w:bCs/>
        </w:rPr>
        <w:t xml:space="preserve">Figure 1. </w:t>
      </w:r>
      <w:r w:rsidRPr="005965ED">
        <w:t>Study area in North Carolina……..………………………………………….....</w:t>
      </w:r>
      <w:r w:rsidR="0003610D">
        <w:t>8</w:t>
      </w:r>
    </w:p>
    <w:p w14:paraId="25FB9429" w14:textId="2B1095BE" w:rsidR="008662EF" w:rsidRPr="005965ED" w:rsidRDefault="008662EF" w:rsidP="005965ED">
      <w:pPr>
        <w:spacing w:line="360" w:lineRule="auto"/>
      </w:pPr>
      <w:r w:rsidRPr="005965ED">
        <w:rPr>
          <w:b/>
          <w:bCs/>
        </w:rPr>
        <w:t xml:space="preserve">Figure 2. </w:t>
      </w:r>
      <w:r w:rsidRPr="005965ED">
        <w:t>ATL08</w:t>
      </w:r>
      <w:r w:rsidRPr="005965ED">
        <w:rPr>
          <w:b/>
          <w:bCs/>
        </w:rPr>
        <w:t xml:space="preserve"> </w:t>
      </w:r>
      <w:r w:rsidRPr="005965ED">
        <w:t>segments within study area after data quality filters………………….14</w:t>
      </w:r>
    </w:p>
    <w:p w14:paraId="6A020DD5" w14:textId="34D691FF" w:rsidR="008662EF" w:rsidRPr="005965ED" w:rsidRDefault="008662EF" w:rsidP="005965ED">
      <w:pPr>
        <w:spacing w:line="360" w:lineRule="auto"/>
      </w:pPr>
      <w:r w:rsidRPr="005965ED">
        <w:rPr>
          <w:b/>
          <w:bCs/>
        </w:rPr>
        <w:t xml:space="preserve">Figure 3. </w:t>
      </w:r>
      <w:r w:rsidRPr="005965ED">
        <w:t>Workflow for extracting ALS data within ATL08 polygons…………………1</w:t>
      </w:r>
      <w:r w:rsidR="0003610D">
        <w:t>6</w:t>
      </w:r>
    </w:p>
    <w:p w14:paraId="2050F0EE" w14:textId="36C1B597" w:rsidR="008662EF" w:rsidRDefault="008662EF" w:rsidP="005965ED">
      <w:pPr>
        <w:spacing w:line="360" w:lineRule="auto"/>
      </w:pPr>
      <w:r w:rsidRPr="005965ED">
        <w:rPr>
          <w:b/>
          <w:bCs/>
        </w:rPr>
        <w:t xml:space="preserve">Figure 4. </w:t>
      </w:r>
      <w:r w:rsidRPr="005965ED">
        <w:t>ALS data extracted within</w:t>
      </w:r>
      <w:r>
        <w:t xml:space="preserve"> ATL08 segments…………………………………1</w:t>
      </w:r>
      <w:r w:rsidR="0003610D">
        <w:t>7</w:t>
      </w:r>
    </w:p>
    <w:p w14:paraId="40D29C1F" w14:textId="6665380B" w:rsidR="008662EF" w:rsidRDefault="008662EF" w:rsidP="008662EF">
      <w:pPr>
        <w:spacing w:line="360" w:lineRule="auto"/>
      </w:pPr>
      <w:r w:rsidRPr="008662EF">
        <w:rPr>
          <w:b/>
          <w:bCs/>
        </w:rPr>
        <w:t>Figure  5.</w:t>
      </w:r>
      <w:r>
        <w:t xml:space="preserve"> Overlapping collection scheme of ALS projects……...……………………...1</w:t>
      </w:r>
      <w:r w:rsidR="0003610D">
        <w:t>8</w:t>
      </w:r>
    </w:p>
    <w:p w14:paraId="14C5BDFB" w14:textId="6574D51E" w:rsidR="008662EF" w:rsidRDefault="008662EF" w:rsidP="008662EF">
      <w:pPr>
        <w:spacing w:line="360" w:lineRule="auto"/>
      </w:pPr>
      <w:r w:rsidRPr="008662EF">
        <w:rPr>
          <w:b/>
          <w:bCs/>
        </w:rPr>
        <w:t>Figure 6.</w:t>
      </w:r>
      <w:r>
        <w:t xml:space="preserve"> Counties of North Carolina within study area……...…………………………1</w:t>
      </w:r>
      <w:r w:rsidR="0003610D">
        <w:t>9</w:t>
      </w:r>
    </w:p>
    <w:p w14:paraId="585D7781" w14:textId="77777777" w:rsidR="008662EF" w:rsidRDefault="008662EF" w:rsidP="008662EF">
      <w:pPr>
        <w:spacing w:line="360" w:lineRule="auto"/>
      </w:pPr>
      <w:commentRangeStart w:id="5"/>
      <w:r w:rsidRPr="008662EF">
        <w:rPr>
          <w:b/>
          <w:bCs/>
        </w:rPr>
        <w:t>Figure 7.</w:t>
      </w:r>
      <w:r>
        <w:t xml:space="preserve"> Misinterpretation of spatial biases in canopy height as temporal change…….21</w:t>
      </w:r>
      <w:commentRangeEnd w:id="5"/>
      <w:r w:rsidR="006E1FEF">
        <w:rPr>
          <w:rStyle w:val="CommentReference"/>
        </w:rPr>
        <w:commentReference w:id="5"/>
      </w:r>
    </w:p>
    <w:p w14:paraId="64F8A1FC" w14:textId="77777777" w:rsidR="008662EF" w:rsidRDefault="008662EF" w:rsidP="008662EF">
      <w:pPr>
        <w:spacing w:line="360" w:lineRule="auto"/>
      </w:pPr>
      <w:r w:rsidRPr="008662EF">
        <w:rPr>
          <w:b/>
          <w:bCs/>
        </w:rPr>
        <w:t>Figure 8.</w:t>
      </w:r>
      <w:r>
        <w:t xml:space="preserve"> Population of forests throughout study area…………………………………..23</w:t>
      </w:r>
    </w:p>
    <w:p w14:paraId="2B439F90" w14:textId="77777777" w:rsidR="008662EF" w:rsidRDefault="008662EF" w:rsidP="008662EF">
      <w:pPr>
        <w:spacing w:line="360" w:lineRule="auto"/>
      </w:pPr>
      <w:r w:rsidRPr="008662EF">
        <w:rPr>
          <w:b/>
          <w:bCs/>
        </w:rPr>
        <w:t>Figure 9.</w:t>
      </w:r>
      <w:r>
        <w:t xml:space="preserve"> Correlation of canopy heights estimated by ATL08 and ALS………………..26</w:t>
      </w:r>
    </w:p>
    <w:p w14:paraId="4016266E" w14:textId="77777777" w:rsidR="008662EF" w:rsidRDefault="008662EF" w:rsidP="008662EF">
      <w:pPr>
        <w:spacing w:line="360" w:lineRule="auto"/>
      </w:pPr>
      <w:r w:rsidRPr="008662EF">
        <w:rPr>
          <w:b/>
          <w:bCs/>
        </w:rPr>
        <w:t>Figure 10.</w:t>
      </w:r>
      <w:r>
        <w:t xml:space="preserve"> Distribution of sample canopy heights………………………………………27</w:t>
      </w:r>
    </w:p>
    <w:p w14:paraId="576CF320" w14:textId="77777777" w:rsidR="00E20DB1" w:rsidRDefault="008662EF" w:rsidP="008662EF">
      <w:pPr>
        <w:spacing w:line="360" w:lineRule="auto"/>
      </w:pPr>
      <w:r w:rsidRPr="008662EF">
        <w:rPr>
          <w:b/>
          <w:bCs/>
        </w:rPr>
        <w:t>Figure 11.</w:t>
      </w:r>
      <w:r>
        <w:t xml:space="preserve"> </w:t>
      </w:r>
      <w:r w:rsidR="00E20DB1">
        <w:t xml:space="preserve">Grid of sample equivalence tests </w:t>
      </w:r>
      <w:r>
        <w:t>across bound values</w:t>
      </w:r>
      <w:r w:rsidR="00E20DB1">
        <w:t>………………………28</w:t>
      </w:r>
    </w:p>
    <w:p w14:paraId="79972A19" w14:textId="77777777" w:rsidR="00E20DB1" w:rsidRDefault="00E20DB1" w:rsidP="008662EF">
      <w:pPr>
        <w:spacing w:line="360" w:lineRule="auto"/>
      </w:pPr>
      <w:r w:rsidRPr="00E20DB1">
        <w:rPr>
          <w:b/>
          <w:bCs/>
        </w:rPr>
        <w:t>Figure 12.</w:t>
      </w:r>
      <w:r>
        <w:t xml:space="preserve"> Distribution of population canopy heights…………………………..………29</w:t>
      </w:r>
    </w:p>
    <w:p w14:paraId="7D738280" w14:textId="77777777" w:rsidR="00E20DB1" w:rsidRDefault="00E20DB1" w:rsidP="008662EF">
      <w:pPr>
        <w:spacing w:line="360" w:lineRule="auto"/>
      </w:pPr>
      <w:r>
        <w:rPr>
          <w:b/>
          <w:bCs/>
        </w:rPr>
        <w:t xml:space="preserve">Figure 13. </w:t>
      </w:r>
      <w:r>
        <w:t>Grid of population equivalence tests across bound values…………………..30</w:t>
      </w:r>
    </w:p>
    <w:p w14:paraId="74DFB8EB" w14:textId="77777777" w:rsidR="00E20DB1" w:rsidRDefault="00E20DB1" w:rsidP="008662EF">
      <w:pPr>
        <w:spacing w:line="360" w:lineRule="auto"/>
      </w:pPr>
      <w:r>
        <w:rPr>
          <w:b/>
          <w:bCs/>
        </w:rPr>
        <w:t xml:space="preserve">Figure 14. </w:t>
      </w:r>
      <w:r>
        <w:t>Distribution of actual height increment values from FIA plots……………...31</w:t>
      </w:r>
    </w:p>
    <w:p w14:paraId="55B0183C" w14:textId="2141D44E" w:rsidR="00E20DB1" w:rsidRDefault="00E20DB1" w:rsidP="008662EF">
      <w:pPr>
        <w:spacing w:line="360" w:lineRule="auto"/>
      </w:pPr>
      <w:r>
        <w:rPr>
          <w:b/>
          <w:bCs/>
        </w:rPr>
        <w:t xml:space="preserve">Figure 15. </w:t>
      </w:r>
      <w:r>
        <w:t xml:space="preserve">Distribution of six-year actual height net </w:t>
      </w:r>
      <w:r w:rsidR="006E1FEF">
        <w:t>growth</w:t>
      </w:r>
      <w:r>
        <w:t xml:space="preserve"> values from FIA plots……32</w:t>
      </w:r>
    </w:p>
    <w:p w14:paraId="0E6A5D2A" w14:textId="0B40D152" w:rsidR="00E20DB1" w:rsidRDefault="00E20DB1" w:rsidP="008662EF">
      <w:pPr>
        <w:spacing w:line="360" w:lineRule="auto"/>
      </w:pPr>
      <w:r>
        <w:rPr>
          <w:b/>
          <w:bCs/>
        </w:rPr>
        <w:t xml:space="preserve">Figure 16. </w:t>
      </w:r>
      <w:r>
        <w:t>Spatial distribution of segments across study area by group………….……..39</w:t>
      </w:r>
    </w:p>
    <w:p w14:paraId="0FFB6E01" w14:textId="77777777" w:rsidR="00E20DB1" w:rsidRDefault="00E20DB1" w:rsidP="008662EF">
      <w:pPr>
        <w:spacing w:line="360" w:lineRule="auto"/>
      </w:pPr>
      <w:r w:rsidRPr="00E20DB1">
        <w:rPr>
          <w:b/>
          <w:bCs/>
        </w:rPr>
        <w:t>Figure 17.</w:t>
      </w:r>
      <w:r>
        <w:rPr>
          <w:b/>
          <w:bCs/>
        </w:rPr>
        <w:t xml:space="preserve"> </w:t>
      </w:r>
      <w:r>
        <w:t>Proportion of segments in EPA Level 2 Ecoregions by group………………40</w:t>
      </w:r>
    </w:p>
    <w:p w14:paraId="64183043" w14:textId="6A7EF108" w:rsidR="00DE60C7" w:rsidRPr="00A35066" w:rsidRDefault="00E20DB1" w:rsidP="008662EF">
      <w:pPr>
        <w:spacing w:line="360" w:lineRule="auto"/>
        <w:rPr>
          <w:b/>
          <w:bCs/>
          <w:color w:val="000000" w:themeColor="text1"/>
        </w:rPr>
      </w:pPr>
      <w:r w:rsidRPr="00E20DB1">
        <w:rPr>
          <w:b/>
          <w:bCs/>
        </w:rPr>
        <w:t>Figure 18.</w:t>
      </w:r>
      <w:r>
        <w:t xml:space="preserve"> ATL08 canopy height estimation in disturbed vs. undisturbed stands………42</w:t>
      </w:r>
      <w:r w:rsidR="006F1402">
        <w:br w:type="page"/>
      </w:r>
      <w:r w:rsidR="006F1402" w:rsidRPr="00A35066">
        <w:rPr>
          <w:b/>
          <w:bCs/>
          <w:color w:val="000000" w:themeColor="text1"/>
        </w:rPr>
        <w:lastRenderedPageBreak/>
        <w:t xml:space="preserve">List of </w:t>
      </w:r>
      <w:r w:rsidR="000E4242" w:rsidRPr="00A35066">
        <w:rPr>
          <w:b/>
          <w:bCs/>
          <w:color w:val="000000" w:themeColor="text1"/>
        </w:rPr>
        <w:t>Tables</w:t>
      </w:r>
    </w:p>
    <w:p w14:paraId="711168C1" w14:textId="0598A032" w:rsidR="000E4242" w:rsidRPr="00A35066" w:rsidRDefault="000E4242" w:rsidP="000E4242">
      <w:pPr>
        <w:spacing w:line="360" w:lineRule="auto"/>
        <w:rPr>
          <w:color w:val="000000" w:themeColor="text1"/>
        </w:rPr>
      </w:pPr>
      <w:r w:rsidRPr="00A35066">
        <w:rPr>
          <w:b/>
          <w:bCs/>
          <w:color w:val="000000" w:themeColor="text1"/>
        </w:rPr>
        <w:t xml:space="preserve">Table 1. </w:t>
      </w:r>
      <w:r w:rsidRPr="00A35066">
        <w:rPr>
          <w:color w:val="000000" w:themeColor="text1"/>
        </w:rPr>
        <w:t>Summary statistics of total and actual height measurement…………………...30</w:t>
      </w:r>
    </w:p>
    <w:p w14:paraId="2B3FFEEE" w14:textId="77777777" w:rsidR="000E4242" w:rsidRDefault="000E4242" w:rsidP="000E4242">
      <w:pPr>
        <w:spacing w:line="360" w:lineRule="auto"/>
      </w:pPr>
    </w:p>
    <w:p w14:paraId="11986BD3" w14:textId="77777777" w:rsidR="000E4242" w:rsidRDefault="000E4242" w:rsidP="000E4242">
      <w:pPr>
        <w:spacing w:line="360" w:lineRule="auto"/>
      </w:pPr>
    </w:p>
    <w:p w14:paraId="1669B902" w14:textId="77777777" w:rsidR="000E4242" w:rsidRDefault="000E4242" w:rsidP="000E4242">
      <w:pPr>
        <w:spacing w:line="360" w:lineRule="auto"/>
      </w:pPr>
    </w:p>
    <w:p w14:paraId="40CC6198" w14:textId="77777777" w:rsidR="000E4242" w:rsidRDefault="000E4242" w:rsidP="000E4242">
      <w:pPr>
        <w:spacing w:line="360" w:lineRule="auto"/>
      </w:pPr>
    </w:p>
    <w:p w14:paraId="397FA609" w14:textId="77777777" w:rsidR="000E4242" w:rsidRPr="008662EF" w:rsidRDefault="000E4242" w:rsidP="008662EF">
      <w:pPr>
        <w:spacing w:line="360" w:lineRule="auto"/>
        <w:rPr>
          <w:b/>
          <w:bCs/>
        </w:rPr>
      </w:pPr>
    </w:p>
    <w:p w14:paraId="0F005A40" w14:textId="77777777" w:rsidR="00112591" w:rsidRDefault="00112591" w:rsidP="00112591">
      <w:pPr>
        <w:spacing w:line="480" w:lineRule="auto"/>
      </w:pPr>
      <w:bookmarkStart w:id="6" w:name="_Toc195197916"/>
      <w:bookmarkStart w:id="7" w:name="_Toc195198123"/>
      <w:bookmarkStart w:id="8" w:name="_Toc195460484"/>
    </w:p>
    <w:p w14:paraId="1B930FE9" w14:textId="77777777" w:rsidR="00112591" w:rsidRDefault="00112591" w:rsidP="00112591">
      <w:pPr>
        <w:spacing w:line="480" w:lineRule="auto"/>
        <w:sectPr w:rsidR="00112591" w:rsidSect="006C2168">
          <w:footerReference w:type="first" r:id="rId14"/>
          <w:pgSz w:w="12240" w:h="15840"/>
          <w:pgMar w:top="1440" w:right="1800" w:bottom="1440" w:left="1800" w:header="720" w:footer="720" w:gutter="0"/>
          <w:pgNumType w:fmt="lowerRoman" w:start="1"/>
          <w:cols w:space="720"/>
          <w:docGrid w:linePitch="360"/>
        </w:sectPr>
      </w:pPr>
    </w:p>
    <w:p w14:paraId="73D61C22" w14:textId="77777777" w:rsidR="00112591" w:rsidRDefault="00112591" w:rsidP="00C669D4">
      <w:pPr>
        <w:numPr>
          <w:ilvl w:val="0"/>
          <w:numId w:val="9"/>
        </w:numPr>
        <w:spacing w:line="480" w:lineRule="auto"/>
        <w:rPr>
          <w:b/>
          <w:bCs/>
        </w:rPr>
        <w:sectPr w:rsidR="00112591" w:rsidSect="00112591">
          <w:type w:val="continuous"/>
          <w:pgSz w:w="12240" w:h="15840"/>
          <w:pgMar w:top="1440" w:right="1800" w:bottom="1440" w:left="1800" w:header="720" w:footer="720" w:gutter="0"/>
          <w:pgNumType w:start="1"/>
          <w:cols w:space="720"/>
          <w:docGrid w:linePitch="360"/>
        </w:sectPr>
      </w:pPr>
    </w:p>
    <w:p w14:paraId="780230EB" w14:textId="77777777" w:rsidR="00EF5824" w:rsidRPr="00FA3903" w:rsidRDefault="00EF5824" w:rsidP="00FF639F">
      <w:pPr>
        <w:numPr>
          <w:ilvl w:val="0"/>
          <w:numId w:val="9"/>
        </w:numPr>
        <w:spacing w:line="360" w:lineRule="auto"/>
        <w:rPr>
          <w:b/>
          <w:bCs/>
        </w:rPr>
      </w:pPr>
      <w:r w:rsidRPr="00FA3903">
        <w:rPr>
          <w:b/>
          <w:bCs/>
        </w:rPr>
        <w:lastRenderedPageBreak/>
        <w:t>Introduction</w:t>
      </w:r>
    </w:p>
    <w:p w14:paraId="071BAF38" w14:textId="32C7128B" w:rsidR="00FA3903" w:rsidRPr="00112591" w:rsidRDefault="00FA3903" w:rsidP="00FF639F">
      <w:pPr>
        <w:numPr>
          <w:ilvl w:val="1"/>
          <w:numId w:val="9"/>
        </w:numPr>
        <w:spacing w:line="360" w:lineRule="auto"/>
        <w:rPr>
          <w:b/>
          <w:bCs/>
        </w:rPr>
      </w:pPr>
      <w:r w:rsidRPr="00FA3903">
        <w:rPr>
          <w:b/>
          <w:bCs/>
        </w:rPr>
        <w:t>Forests</w:t>
      </w:r>
    </w:p>
    <w:p w14:paraId="4C1DB6F5" w14:textId="2C5254A0" w:rsidR="00FA3903" w:rsidRPr="00FA3903" w:rsidRDefault="00FA3903" w:rsidP="00FF639F">
      <w:pPr>
        <w:spacing w:line="360" w:lineRule="auto"/>
        <w:ind w:firstLine="360"/>
      </w:pPr>
      <w:r w:rsidRPr="00FA3903">
        <w:t xml:space="preserve">Supporting forest ecosystems is critical to combating climate change </w:t>
      </w:r>
      <w:r w:rsidRPr="00FA3903">
        <w:fldChar w:fldCharType="begin"/>
      </w:r>
      <w:r w:rsidR="00E85543">
        <w:instrText xml:space="preserve"> ADDIN ZOTERO_ITEM CSL_CITATION {"citationID":"JUu2U5lH","properties":{"formattedCitation":"(Psistaki et al., 2024)","plainCitation":"(Psistaki et al., 2024)","noteIndex":0},"citationItems":[{"id":"digA19XE/RdsaPrZG","uris":["http://zotero.org/users/16907877/items/CG924FGN"],"itemData":{"id":338,"type":"article-journal","abstract":"Nowadays, climate change is recognized as one of the biggest problems the world is facing, posing a potential threat to the environment and almost all aspects of human life. Since the United Nations Framework Convention on Climate Change in 1992, many efforts have been made to mitigate climate change, with no considerable results. According to climate change projections, temperatures will continue to rise, and extreme weather events will become more frequent, prolonged, and intense. Reflecting these concerns, the 2015 Paris Agreement was adopted as the cornerstone for reducing the impact of climate change, aiming to limit global warming below 2 °C and even keep the temperature rise below 1.5 °C. To achieve this international goal, focused mitigation actions will be required. Climate change has a strong impact on forests, enhancing their growth but also posing risks to them. Conversely, forests can mitigate climate change, as they have a considerable impact on global surface temperatures through their influence on the land–atmosphere energy exchange and the absorption of vast amounts of CO2 through photosynthesis. Consequently, afforestation and reforestation have become integral components of climate change mitigation strategies worldwide. This review aims to summarize the cutting-edge knowledge on the role of forests in climate change mitigation, emphasizing their carbon absorption and storage capacity. Overall, the impact of afforestation/reforestation on climate change mitigation hinges on strategic planning, implementation, and local forest conditions. Integrating afforestation and reforestation with other carbon removal technologies could enhance long-term effectiveness in carbon storage. Ultimately, effective climate change mitigation entails both restoring and establishing forests, alongside reducing greenhouse gas emissions.","container-title":"Sustainability","DOI":"10.3390/su16146089","ISSN":"2071-1050","issue":"14","language":"en","license":"http://creativecommons.org/licenses/by/3.0/","note":"number: 14\npublisher: Multidisciplinary Digital Publishing Institute","page":"6089","source":"www.mdpi.com","title":"An Overview of the Role of Forests in Climate Change Mitigation","volume":"16","author":[{"family":"Psistaki","given":"Kyriaki"},{"family":"Tsantopoulos","given":"Georgios"},{"family":"Paschalidou","given":"Anastasia K."}],"issued":{"date-parts":[["2024",1]]},"citation-key":"psistakiOverviewRoleForests2024a"}}],"schema":"https://github.com/citation-style-language/schema/raw/master/csl-citation.json"} </w:instrText>
      </w:r>
      <w:r w:rsidRPr="00FA3903">
        <w:fldChar w:fldCharType="separate"/>
      </w:r>
      <w:r w:rsidRPr="00FA3903">
        <w:t>(Psistaki et al., 2024)</w:t>
      </w:r>
      <w:r w:rsidRPr="00FA3903">
        <w:fldChar w:fldCharType="end"/>
      </w:r>
      <w:r w:rsidRPr="00FA3903">
        <w:t xml:space="preserve">. Forests are the backbone of the land carbon sink </w:t>
      </w:r>
      <w:r w:rsidRPr="00FA3903">
        <w:fldChar w:fldCharType="begin"/>
      </w:r>
      <w:r w:rsidR="00D7446C">
        <w:instrText xml:space="preserve"> ADDIN ZOTERO_ITEM CSL_CITATION {"citationID":"Tr6AG4Ea","properties":{"formattedCitation":"(Pan et al., 2024)","plainCitation":"(Pan et al., 2024)","noteIndex":0},"citationItems":[{"id":340,"uris":["http://zotero.org/users/16907877/items/LK7LQS6S"],"itemData":{"id":340,"type":"article-journal","abstract":"The uptake of carbon dioxide (CO2) by terrestrial ecosystems is critical for moderating climate change1. To provide a ground-based long-term assessment of the contribution of forests to terrestrial CO2 uptake, we synthesized in situ forest data from boreal, temperate and tropical biomes spanning three decades. We found that the carbon sink in global forests was steady, at 3.6 ± 0.4 Pg C yr−1 in the 1990s and 2000s, and 3.5 ± 0.4 Pg C yr−1 in the 2010s. Despite this global stability, our analysis revealed some major biome-level changes. Carbon sinks have increased in temperate (+30 ± 5%) and tropical regrowth (+29 ± 8%) forests owing to increases in forest area, but they decreased in boreal (−36 ± 6%) and tropical intact (−31 ± 7%) forests, as a result of intensified disturbances and losses in intact forest area, respectively. Mass-balance studies indicate that the global land carbon sink has increased2, implying an increase in the non-forest-land carbon sink. The global forest sink is equivalent to almost half of fossil-fuel emissions (7.8 ± 0.4 Pg C yr−1 in 1990–2019). However, two-thirds of the benefit from the sink has been negated by tropical deforestation (2.2 ± 0.5 Pg C yr−1 in 1990–2019). Although the global forest sink has endured undiminished for three decades, despite regional variations, it could be weakened by ageing forests, continuing deforestation and further intensification of disturbance regimes1. To protect the carbon sink, land management policies are needed to limit deforestation, promote forest restoration and improve timber-harvesting practices1,3.","container-title":"Nature","DOI":"10.1038/s41586-024-07602-x","ISSN":"1476-4687","issue":"8021","language":"en","license":"2024 This is a U.S. Government work and not under copyright protection in the US; foreign copyright protection may apply","note":"publisher: Nature Publishing Group","page":"563-569","source":"www.nature.com","title":"The enduring world forest carbon sink","volume":"631","author":[{"family":"Pan","given":"Yude"},{"family":"Birdsey","given":"Richard A."},{"family":"Phillips","given":"Oliver L."},{"family":"Houghton","given":"Richard A."},{"family":"Fang","given":"Jingyun"},{"family":"Kauppi","given":"Pekka E."},{"family":"Keith","given":"Heather"},{"family":"Kurz","given":"Werner A."},{"family":"Ito","given":"Akihiko"},{"family":"Lewis","given":"Simon L."},{"family":"Nabuurs","given":"Gert-Jan"},{"family":"Shvidenko","given":"Anatoly"},{"family":"Hashimoto","given":"Shoji"},{"family":"Lerink","given":"Bas"},{"family":"Schepaschenko","given":"Dmitry"},{"family":"Castanho","given":"Andrea"},{"family":"Murdiyarso","given":"Daniel"}],"issued":{"date-parts":[["2024",7]]},"citation-key":"panEnduringWorldForest2024"}}],"schema":"https://github.com/citation-style-language/schema/raw/master/csl-citation.json"} </w:instrText>
      </w:r>
      <w:r w:rsidRPr="00FA3903">
        <w:fldChar w:fldCharType="separate"/>
      </w:r>
      <w:r w:rsidRPr="00FA3903">
        <w:t>(Pan et al., 2024)</w:t>
      </w:r>
      <w:r w:rsidRPr="00FA3903">
        <w:fldChar w:fldCharType="end"/>
      </w:r>
      <w:r w:rsidRPr="00FA3903">
        <w:t>, covering ~31% of the terrestrial land area and sequestering almost twice as much car</w:t>
      </w:r>
      <w:r w:rsidR="001D54FA">
        <w:t>b</w:t>
      </w:r>
      <w:r w:rsidRPr="00FA3903">
        <w:t xml:space="preserve">on as they emit </w:t>
      </w:r>
      <w:r w:rsidRPr="00FA3903">
        <w:fldChar w:fldCharType="begin"/>
      </w:r>
      <w:r w:rsidR="00D7446C">
        <w:instrText xml:space="preserve"> ADDIN ZOTERO_ITEM CSL_CITATION {"citationID":"qzG4W7zb","properties":{"formattedCitation":"(FAO and UNEP, 2020; Harris &amp; Gibbs, 2021)","plainCitation":"(FAO and UNEP, 2020; Harris &amp; Gibbs, 2021)","noteIndex":0},"citationItems":[{"id":344,"uris":["http://zotero.org/users/16907877/items/IH492PHJ"],"itemData":{"id":344,"type":"article-journal","abstract":"New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UNEP"}],"accessed":{"date-parts":[["2025",4,21]]},"issued":{"date-parts":[["2020"]]},"citation-key":"faoandunepStateWorldsForests2020"}}],"schema":"https://github.com/citation-style-language/schema/raw/master/csl-citation.json"} </w:instrText>
      </w:r>
      <w:r w:rsidRPr="00FA3903">
        <w:fldChar w:fldCharType="separate"/>
      </w:r>
      <w:r w:rsidRPr="00FA3903">
        <w:t>(FAO and UNEP, 2020; Harris &amp; Gibbs, 2021)</w:t>
      </w:r>
      <w:r w:rsidRPr="00FA3903">
        <w:fldChar w:fldCharType="end"/>
      </w:r>
      <w:r w:rsidRPr="00FA3903">
        <w:t xml:space="preserve">. Forests impact not only global carbon cycle </w:t>
      </w:r>
      <w:r w:rsidR="00DF58BB" w:rsidRPr="00FA3903">
        <w:t>dynamics but</w:t>
      </w:r>
      <w:r w:rsidRPr="00FA3903">
        <w:t xml:space="preserve"> mediate local and microclimates through evapotranspiration and incident solar radiation. Furthermore, forests provide notable benefits to human health, lowering blood pressure and muscle tension while facilitating recovery from attention fatigue </w:t>
      </w:r>
      <w:r w:rsidRPr="00FA3903">
        <w:fldChar w:fldCharType="begin"/>
      </w:r>
      <w:r w:rsidR="00D7446C">
        <w:instrText xml:space="preserve"> ADDIN ZOTERO_ITEM CSL_CITATION {"citationID":"CmzacYkr","properties":{"formattedCitation":"(Karjalainen et al., 2009)","plainCitation":"(Karjalainen et al., 2009)","noteIndex":0},"citationItems":[{"id":5,"uris":["http://zotero.org/users/16907877/items/KICTZ4LN"],"itemData":{"id":5,"type":"article-journal","container-title":"Environmental Health and Preventive Medicine","DOI":"https://doi.org/10.1007/s12199-008-0069-2","issue":"1","page":"1-8","title":"Promoting human health through forests: overview and major challenges","volume":"15","author":[{"family":"Karjalainen","given":"Eeva"},{"family":"Sarjala","given":"Tytti"},{"family":"Raitio","given":"Hannu"}],"issued":{"date-parts":[["2009",3,25]]},"citation-key":"karjalainenPromotingHumanHealth2009"}}],"schema":"https://github.com/citation-style-language/schema/raw/master/csl-citation.json"} </w:instrText>
      </w:r>
      <w:r w:rsidRPr="00FA3903">
        <w:fldChar w:fldCharType="separate"/>
      </w:r>
      <w:r w:rsidRPr="00FA3903">
        <w:t>(Karjalainen et al., 2009)</w:t>
      </w:r>
      <w:r w:rsidRPr="00FA3903">
        <w:fldChar w:fldCharType="end"/>
      </w:r>
      <w:r w:rsidRPr="00FA3903">
        <w:t>.</w:t>
      </w:r>
    </w:p>
    <w:p w14:paraId="2B00B703" w14:textId="636C1894" w:rsidR="00FA3903" w:rsidRDefault="00FA3903" w:rsidP="00FF639F">
      <w:pPr>
        <w:spacing w:line="360" w:lineRule="auto"/>
        <w:ind w:firstLine="360"/>
      </w:pPr>
      <w:r w:rsidRPr="00FA3903">
        <w:t>However, disturbance regimes serve to alter forest structural traits (height</w:t>
      </w:r>
      <w:r w:rsidR="00211A2F">
        <w:t>,</w:t>
      </w:r>
      <w:r w:rsidRPr="00FA3903">
        <w:t xml:space="preserve"> crown closure, etc.) thereby disrupting the age structure and spatial continuity of forests </w:t>
      </w:r>
      <w:r w:rsidRPr="00FA3903">
        <w:fldChar w:fldCharType="begin"/>
      </w:r>
      <w:r w:rsidR="00D7446C">
        <w:instrText xml:space="preserve"> ADDIN ZOTERO_ITEM CSL_CITATION {"citationID":"mkoXwy4D","properties":{"formattedCitation":"(Sturtevant &amp; Fortin, 2021)","plainCitation":"(Sturtevant &amp; Fortin, 2021)","noteIndex":0},"citationItems":[{"id":9,"uris":["http://zotero.org/users/16907877/items/XF3H8ZRR"],"itemData":{"id":9,"type":"article-journal","abstract":"Disturbances, both natural and anthropogenic, affect the configuration, composition, and function of forested ecosystems. Complex system behaviors emerge from the interactions between disturbance regimes, the vegetation response to those disturbances, and their interplay with multiple drivers (climate, topography, land use, etc.) across spatial and temporal scales. Here, we summarize conceptual advances and empirical approaches to disturbance interaction investigation, and used those insights to evaluate and categorize 146 landscape modeling studies emerging from a systematic review of the literature published since 2010. Recent conceptual advances include formal disaggregation of disturbances into their constituent components, embedding disturbance processes into system dynamics, and clarifying terminology for interaction factors, types, and ecosystem responses. Empirical studies investigating disturbance interactions now span a wide range of approaches, including (most recently) advanced statistical methods applied to an expanding set of spatial and temporal datasets. Concurrent development in spatially-explicit landscape models, informed by these empirical insights, integrate the interactions among natural and anthropogenic disturbances by coupling these processes to account for disturbance stochasticity, disturbance within and across scales, and non-linear landscape responses to climate change. Still, trade-offs between model elegance and complexity remain. We developed an index for the degree of process integration (i.e., balance of static vs. dynamic components) within a given disturbance agent and applied it to the studies from our systematic review. Contemporary model applications in this line of research have applied a wide range process integration, depending on the specific question, but also limited in part by data and knowledge. Non-linear “threshold” behavior and cross-scaled interactions remain a frontier in temperate, boreal, and alpine regions of North America and Europe, while even simplistic studies are lacking from other regions of the globe (e.g., subtropical and tropical biomes). Understanding and planning for uncertainty in system behavior—including disturbance interactions—is paramount at a time of accelerated anthropogenic change. While progress in landscape modeling studies in this area is evident, work remains to increase model transparency and confidence, especially for understudied regions and processes. Moving forward, a multi-dimensional approach is recommended to address the uncertainties of complex human-ecological dynamics.","container-title":"Frontiers in Ecology and Evolution","DOI":"10.3389/fevo.2021.653647","ISSN":"2296-701X","journalAbbreviation":"Front. Ecol. Evol.","page":"653647","source":"DOI.org (Crossref)","title":"Understanding and Modeling Forest Disturbance Interactions at the Landscape Level","volume":"9","author":[{"family":"Sturtevant","given":"Brian R."},{"family":"Fortin","given":"Marie-Josée"}],"issued":{"date-parts":[["2021",10,4]]},"citation-key":"sturtevantUnderstandingModelingForest2021"}}],"schema":"https://github.com/citation-style-language/schema/raw/master/csl-citation.json"} </w:instrText>
      </w:r>
      <w:r w:rsidRPr="00FA3903">
        <w:fldChar w:fldCharType="separate"/>
      </w:r>
      <w:r w:rsidRPr="00FA3903">
        <w:t>(Sturtevant &amp; Fortin, 2021)</w:t>
      </w:r>
      <w:r w:rsidRPr="00FA3903">
        <w:fldChar w:fldCharType="end"/>
      </w:r>
      <w:r w:rsidRPr="00FA3903">
        <w:t xml:space="preserve">. These disturbances can result in stress-induced mortality, changes in species composition, and reduced tree regeneration capacity </w:t>
      </w:r>
      <w:r w:rsidRPr="00FA3903">
        <w:fldChar w:fldCharType="begin"/>
      </w:r>
      <w:r w:rsidR="00D7446C">
        <w:instrText xml:space="preserve"> ADDIN ZOTERO_ITEM CSL_CITATION {"citationID":"VV3DR0tH","properties":{"formattedCitation":"(Khaine &amp; Woo, 2015)","plainCitation":"(Khaine &amp;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Pr="00FA3903">
        <w:fldChar w:fldCharType="separate"/>
      </w:r>
      <w:r w:rsidRPr="00FA3903">
        <w:t>(Khaine &amp; Woo, 2015)</w:t>
      </w:r>
      <w:r w:rsidRPr="00FA3903">
        <w:fldChar w:fldCharType="end"/>
      </w:r>
      <w:r w:rsidRPr="00FA3903">
        <w:t xml:space="preserve">. Disturbance regimes themselves are sensitive to climatic shifts, with warming temperatures likely to increase the frequency of fire, insect, and pathogen disturbances in coming years. Despite these rising pressures, current modeling techniques inadequately represent in the complex interplay between vegetation dynamics, climate pattens, and disturbance agents </w:t>
      </w:r>
      <w:r w:rsidRPr="00FA3903">
        <w:fldChar w:fldCharType="begin"/>
      </w:r>
      <w:r w:rsidR="00D7446C">
        <w:instrText xml:space="preserve"> ADDIN ZOTERO_ITEM CSL_CITATION {"citationID":"3W13hg9b","properties":{"formattedCitation":"(Seidl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Pr="00FA3903">
        <w:fldChar w:fldCharType="separate"/>
      </w:r>
      <w:r w:rsidRPr="00FA3903">
        <w:t>(Seidl et al., 2017)</w:t>
      </w:r>
      <w:r w:rsidRPr="00FA3903">
        <w:fldChar w:fldCharType="end"/>
      </w:r>
      <w:r w:rsidRPr="00FA3903">
        <w:t xml:space="preserve">. To effectively assess ecosystem resilience in the face of a changing disturbance landscape, dynamic ecosystem models require information on forest structural diversity over large scales </w:t>
      </w:r>
      <w:r w:rsidRPr="00FA3903">
        <w:fldChar w:fldCharType="begin"/>
      </w:r>
      <w:r w:rsidR="00D7446C">
        <w:instrText xml:space="preserve"> ADDIN ZOTERO_ITEM CSL_CITATION {"citationID":"v3pfWGJi","properties":{"formattedCitation":"(Mitchell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Pr="00FA3903">
        <w:fldChar w:fldCharType="separate"/>
      </w:r>
      <w:r w:rsidRPr="00FA3903">
        <w:t>(Mitchell et al., 2023)</w:t>
      </w:r>
      <w:r w:rsidRPr="00FA3903">
        <w:fldChar w:fldCharType="end"/>
      </w:r>
      <w:r w:rsidRPr="00FA3903">
        <w:t xml:space="preserve">. </w:t>
      </w:r>
    </w:p>
    <w:p w14:paraId="5579B80B" w14:textId="77777777" w:rsidR="00A26FE1" w:rsidRDefault="00A26FE1" w:rsidP="00FF639F">
      <w:pPr>
        <w:numPr>
          <w:ilvl w:val="1"/>
          <w:numId w:val="9"/>
        </w:numPr>
        <w:spacing w:line="360" w:lineRule="auto"/>
        <w:rPr>
          <w:b/>
          <w:bCs/>
        </w:rPr>
      </w:pPr>
      <w:r w:rsidRPr="00FA3903">
        <w:rPr>
          <w:b/>
          <w:bCs/>
        </w:rPr>
        <w:t>Forest Structure</w:t>
      </w:r>
      <w:bookmarkEnd w:id="6"/>
      <w:bookmarkEnd w:id="7"/>
      <w:bookmarkEnd w:id="8"/>
    </w:p>
    <w:p w14:paraId="3996628D" w14:textId="37F9B055" w:rsidR="00183E58" w:rsidRPr="00FA3903" w:rsidRDefault="00DF58BB" w:rsidP="00FF639F">
      <w:pPr>
        <w:spacing w:line="360" w:lineRule="auto"/>
        <w:rPr>
          <w:b/>
          <w:bCs/>
        </w:rPr>
      </w:pPr>
      <w:r>
        <w:t xml:space="preserve">Forest structure is generally characterized by the horizontal and vertical distribution of its plant and organic components throughout space, described by variations in species and age classes, canopy layers, and diameter classes </w:t>
      </w:r>
      <w:r>
        <w:fldChar w:fldCharType="begin"/>
      </w:r>
      <w:r w:rsidR="00D7446C">
        <w:instrText xml:space="preserve"> ADDIN ZOTERO_ITEM CSL_CITATION {"citationID":"zUXNP7Ee","properties":{"formattedCitation":"(Zenner &amp; Hibbs, 2000)","plainCitation":"(Zenner &amp; Hibbs, 2000)","noteIndex":0},"citationItems":[{"id":17,"uris":["http://zotero.org/users/16907877/items/RXQXJ2T7"],"itemData":{"id":17,"type":"article-journal","container-title":"Forest Ecology and Management","DOI":"10.1016/S0378-1127(99)00140-1","ISSN":"03781127","issue":"1-3","journalAbbreviation":"Forest Ecology and Management","language":"en","license":"https://www.elsevier.com/tdm/userlicense/1.0/","page":"75-87","source":"DOI.org (Crossref)","title":"A new method for modeling the heterogeneity of forest structure","volume":"129","author":[{"family":"Zenner","given":"Eric K"},{"family":"Hibbs","given":"David E"}],"issued":{"date-parts":[["2000",4]]},"citation-key":"zennerNewMethodModeling2000"}}],"schema":"https://github.com/citation-style-language/schema/raw/master/csl-citation.json"} </w:instrText>
      </w:r>
      <w:r>
        <w:fldChar w:fldCharType="separate"/>
      </w:r>
      <w:r w:rsidRPr="00DF58BB">
        <w:t>(Zenner &amp; Hibbs, 2000)</w:t>
      </w:r>
      <w:r>
        <w:fldChar w:fldCharType="end"/>
      </w:r>
      <w:r>
        <w:t xml:space="preserve">. Forest structure emerges from the interplay of biophysical and ecological processes throughout time, and has regulatory effects on the microclimate and quality of ecosystem services </w:t>
      </w:r>
      <w:r>
        <w:fldChar w:fldCharType="begin"/>
      </w:r>
      <w:r w:rsidR="00D7446C">
        <w:instrText xml:space="preserve"> ADDIN ZOTERO_ITEM CSL_CITATION {"citationID":"bd387QRQ","properties":{"formattedCitation":"(Hui et al., 2019)","plainCitation":"(Hui et al., 2019)","noteIndex":0},"citationItems":[{"id":18,"uris":["http://zotero.org/users/16907877/items/3WT6627I"],"itemData":{"id":18,"type":"article-journal","container-title":"Current Forestry Reports","DOI":"10.1007/s40725-019-00090-7","ISSN":"2198-6436","issue":"3","journalAbbreviation":"Curr Forestry Rep","language":"en","page":"142-154","source":"DOI.org (Crossref)","title":"Methods of Forest Structure Research: a Review","title-short":"Methods of Forest Structure Research","volume":"5","author":[{"family":"Hui","given":"Gangying"},{"family":"Zhang","given":"Ganggang"},{"family":"Zhao","given":"Zhonghua"},{"family":"Yang","given":"Aiming"}],"issued":{"date-parts":[["2019",9]]},"citation-key":"huiMethodsForestStructure2019"}}],"schema":"https://github.com/citation-style-language/schema/raw/master/csl-citation.json"} </w:instrText>
      </w:r>
      <w:r>
        <w:fldChar w:fldCharType="separate"/>
      </w:r>
      <w:r w:rsidRPr="00DF58BB">
        <w:t>(Hui et al., 2019)</w:t>
      </w:r>
      <w:r>
        <w:fldChar w:fldCharType="end"/>
      </w:r>
      <w:r>
        <w:t xml:space="preserve">. Variables describing forest structure, such as basal area and tree height heterogeneity, have demonstrated greater influence on forest productivity than species diversity </w:t>
      </w:r>
      <w:r>
        <w:fldChar w:fldCharType="begin"/>
      </w:r>
      <w:r w:rsidR="00D7446C">
        <w:instrText xml:space="preserve"> ADDIN ZOTERO_ITEM CSL_CITATION {"citationID":"JYRB4KhT","properties":{"formattedCitation":"(Bohn &amp; Huth, 2017)","plainCitation":"(Bohn &amp; Huth, 2017)","noteIndex":0},"citationItems":[{"id":21,"uris":["http://zotero.org/users/16907877/items/F6ISM22N"],"itemData":{"id":21,"type":"article-journal","abstract":"While various relationships between productivity and biodiversity are found in forests, the processes underlying these relationships remain unclear and theory struggles to coherently explain them. In this work, we analyse diversity–productivity relationships through an examination of forest structure (described by basal area and tree height heterogeneity). We use a new modelling approach, called ‘forest factory’, which generates various forest stands and calculates their annual productivity (above-ground wood increment). Analysing approximately 300 000 forest stands, we find that mean forest productivity does not increase with species diversity. Instead forest structure emerges as the key variable. Similar patterns can be observed by analysing 5054 forest plots of the German National Forest Inventory. Furthermore, we group the forest stands into nine forest structure classes, in which we find increasing, decreasing, invariant and even bell-shaped relationships between productivity and diversity. In addition, we introduce a new index, called optimal species distribution, which describes the ratio of realized to the maximal possible productivity (by shuffling species identities). The optimal species distribution and forest structure indices explain the obtained productivity values quite well (\n              R\n              2\n              between 0.7 and 0.95), whereby the influence of these attributes varies within the nine forest structure classes.","container-title":"Royal Society Open Science","DOI":"10.1098/rsos.160521","ISSN":"2054-5703","issue":"1","journalAbbreviation":"R. Soc. open sci.","language":"en","page":"160521","source":"DOI.org (Crossref)","title":"The importance of forest structure to biodiversity–productivity relationships","volume":"4","author":[{"family":"Bohn","given":"Friedrich J."},{"family":"Huth","given":"Andreas"}],"issued":{"date-parts":[["2017",1]]},"citation-key":"bohnImportanceForestStructure2017"}}],"schema":"https://github.com/citation-style-language/schema/raw/master/csl-citation.json"} </w:instrText>
      </w:r>
      <w:r>
        <w:fldChar w:fldCharType="separate"/>
      </w:r>
      <w:r w:rsidRPr="00DF58BB">
        <w:t>(Bohn &amp; Huth, 2017)</w:t>
      </w:r>
      <w:r>
        <w:fldChar w:fldCharType="end"/>
      </w:r>
      <w:r>
        <w:t xml:space="preserve">. Despite variability across ecoregions, forest structural complexity is positively correlated with ecosystem stability and productivity </w:t>
      </w:r>
      <w:r>
        <w:fldChar w:fldCharType="begin"/>
      </w:r>
      <w:r w:rsidR="00D7446C">
        <w:instrText xml:space="preserve"> ADDIN ZOTERO_ITEM CSL_CITATION {"citationID":"20FFqM39","properties":{"formattedCitation":"(X. Liu et al., 2024)","plainCitation":"(X. Liu et al., 2024)","noteIndex":0},"citationItems":[{"id":45,"uris":["http://zotero.org/users/16907877/items/V3IZJ88W"],"itemData":{"id":45,"type":"article-journal","abstract":"Forest canopy structural complexity (CSC) plays a crucial role in shaping forest ecosystem productivity and stability, but the precise nature of their relationships remains controversial. Here, we mapped the global distribution of forest CSC and revealed the factors influencing its distribution using worldwide light detection and ranging data. We find that forest CSC predominantly demonstrates significant positive relationships with forest ecosystem productivity and stability globally, although substantial variations exist among forest ecoregions. The effects of forest CSC on productivity and stability are the balanced results of biodiversity and resource availability, providing valuable insights for comprehending forest ecosystem functions. Managed forests are found to have lower CSC but more potent enhancing effects of forest CSC on ecosystem productivity and stability than intact forests, highlighting the urgent need to integrate forest CSC into the development of forest management plans for effective climate change mitigation.\n          , \n            Forest stands with complex canopy structures have higher forest ecosystem productivity and stability.","container-title":"Science Advances","DOI":"10.1126/sciadv.adl1947","ISSN":"2375-2548","issue":"20","journalAbbreviation":"Sci. Adv.","language":"en","page":"eadl1947","source":"DOI.org (Crossref)","title":"Enhancing ecosystem productivity and stability with increasing canopy structural complexity in global forests","volume":"10","author":[{"family":"Liu","given":"Xiaoqiang"},{"family":"Feng","given":"Yuhao"},{"family":"Hu","given":"Tianyu"},{"family":"Luo","given":"Yue"},{"family":"Zhao","given":"Xiaoxia"},{"family":"Wu","given":"Jin"},{"family":"Maeda","given":"Eduardo E."},{"family":"Ju","given":"Weiming"},{"family":"Liu","given":"Lingli"},{"family":"Guo","given":"Qinghua"},{"family":"Su","given":"Yanjun"}],"issued":{"date-parts":[["2024",5,17]]},"citation-key":"liuEnhancingEcosystemProductivity2024"}}],"schema":"https://github.com/citation-style-language/schema/raw/master/csl-citation.json"} </w:instrText>
      </w:r>
      <w:r>
        <w:fldChar w:fldCharType="separate"/>
      </w:r>
      <w:r w:rsidR="00891D82" w:rsidRPr="00891D82">
        <w:t xml:space="preserve">(X. Liu et </w:t>
      </w:r>
      <w:r w:rsidR="00891D82" w:rsidRPr="00891D82">
        <w:lastRenderedPageBreak/>
        <w:t>al., 2024)</w:t>
      </w:r>
      <w:r>
        <w:fldChar w:fldCharType="end"/>
      </w:r>
      <w:r>
        <w:t xml:space="preserve">. However, uncertainties remain in the 3D structure of global forests, and by extension, the global carbon budget </w:t>
      </w:r>
      <w:r>
        <w:fldChar w:fldCharType="begin"/>
      </w:r>
      <w:r w:rsidR="00D7446C">
        <w:instrText xml:space="preserve"> ADDIN ZOTERO_ITEM CSL_CITATION {"citationID":"C3Uh8h8r","properties":{"formattedCitation":"(Hall et al., 2011)","plainCitation":"(Hall et al., 2011)","noteIndex":0},"citationItems":[{"id":136,"uris":["http://zotero.org/users/16907877/items/SG3S45D2"],"itemData":{"id":136,"type":"article-journal","container-title":"Remote Sensing of Environment","DOI":"10.1016/j.rse.2011.01.024","ISSN":"00344257","issue":"11","journalAbbreviation":"Remote Sensing of Environment","language":"en","license":"https://www.elsevier.com/tdm/userlicense/1.0/","page":"2753-2775","source":"DOI.org (Crossref)","title":"Characterizing 3D vegetation structure from space: Mission requirements","title-short":"Characterizing 3D vegetation structure from space","volume":"115","author":[{"family":"Hall","given":"Forrest G."},{"family":"Bergen","given":"Kathleen"},{"family":"Blair","given":"James B."},{"family":"Dubayah","given":"Ralph"},{"family":"Houghton","given":"Richard"},{"family":"Hurtt","given":"George"},{"family":"Kellndorfer","given":"Josef"},{"family":"Lefsky","given":"Michael"},{"family":"Ranson","given":"Jon"},{"family":"Saatchi","given":"Sasan"},{"family":"Shugart","given":"H.H."},{"family":"Wickland","given":"Diane"}],"issued":{"date-parts":[["2011",11]]},"citation-key":"hallCharacterizing3DVegetation2011"}}],"schema":"https://github.com/citation-style-language/schema/raw/master/csl-citation.json"} </w:instrText>
      </w:r>
      <w:r>
        <w:fldChar w:fldCharType="separate"/>
      </w:r>
      <w:r w:rsidR="00E91728" w:rsidRPr="00E91728">
        <w:t>(Hall et al., 2011)</w:t>
      </w:r>
      <w:r>
        <w:fldChar w:fldCharType="end"/>
      </w:r>
      <w:r>
        <w:t xml:space="preserve">. </w:t>
      </w:r>
      <w:r w:rsidRPr="00DF58BB">
        <w:rPr>
          <w:color w:val="000000"/>
        </w:rPr>
        <w:t xml:space="preserve">As such, accurate quantification of </w:t>
      </w:r>
      <w:r w:rsidR="00E91728">
        <w:rPr>
          <w:color w:val="000000"/>
        </w:rPr>
        <w:t xml:space="preserve">global </w:t>
      </w:r>
      <w:r w:rsidRPr="00DF58BB">
        <w:rPr>
          <w:color w:val="000000"/>
        </w:rPr>
        <w:t xml:space="preserve">forest structure is necessary </w:t>
      </w:r>
      <w:r w:rsidR="00E91728">
        <w:rPr>
          <w:color w:val="000000"/>
        </w:rPr>
        <w:t xml:space="preserve">to </w:t>
      </w:r>
      <w:r w:rsidRPr="00DF58BB">
        <w:rPr>
          <w:color w:val="000000"/>
        </w:rPr>
        <w:t>model</w:t>
      </w:r>
      <w:r w:rsidR="00E91728">
        <w:rPr>
          <w:color w:val="000000"/>
        </w:rPr>
        <w:t xml:space="preserve"> </w:t>
      </w:r>
      <w:r w:rsidRPr="00DF58BB">
        <w:rPr>
          <w:color w:val="000000"/>
        </w:rPr>
        <w:t xml:space="preserve">ecosystem processes, carbon allocation, and growth dynamics to </w:t>
      </w:r>
      <w:r w:rsidR="001D54FA">
        <w:rPr>
          <w:color w:val="000000"/>
        </w:rPr>
        <w:t>enhance</w:t>
      </w:r>
      <w:r w:rsidRPr="00DF58BB">
        <w:rPr>
          <w:color w:val="000000"/>
        </w:rPr>
        <w:t xml:space="preserve"> forest resilience in response to mounting disturbance pressures</w:t>
      </w:r>
      <w:r w:rsidR="00E91728">
        <w:t xml:space="preserve"> </w:t>
      </w:r>
      <w:r w:rsidR="00E91728">
        <w:fldChar w:fldCharType="begin"/>
      </w:r>
      <w:r w:rsidR="00D7446C">
        <w:instrText xml:space="preserve"> ADDIN ZOTERO_ITEM CSL_CITATION {"citationID":"mCabAN5G","properties":{"formattedCitation":"(Beland et al., 2019)","plainCitation":"(Beland et al., 2019)","noteIndex":0},"citationItems":[{"id":23,"uris":["http://zotero.org/users/16907877/items/TVF2XWS7"],"itemData":{"id":23,"type":"article-journal","container-title":"Forest Ecology and Management","DOI":"10.1016/j.foreco.2019.117484","ISSN":"03781127","journalAbbreviation":"Forest Ecology and Management","language":"en","page":"117484","source":"DOI.org (Crossref)","title":"On promoting the use of lidar systems in forest ecosystem research","volume":"450","author":[{"family":"Beland","given":"Martin"},{"family":"Parker","given":"Geoffrey"},{"family":"Sparrow","given":"Ben"},{"family":"Harding","given":"David"},{"family":"Chasmer","given":"Laura"},{"family":"Phinn","given":"Stuart"},{"family":"Antonarakis","given":"Alexander"},{"family":"Strahler","given":"Alan"}],"issued":{"date-parts":[["2019",10]]},"citation-key":"belandPromotingUseLidar2019"}}],"schema":"https://github.com/citation-style-language/schema/raw/master/csl-citation.json"} </w:instrText>
      </w:r>
      <w:r w:rsidR="00E91728">
        <w:fldChar w:fldCharType="separate"/>
      </w:r>
      <w:r w:rsidR="00E91728" w:rsidRPr="00E91728">
        <w:t>(Beland et al., 2019)</w:t>
      </w:r>
      <w:r w:rsidR="00E91728">
        <w:fldChar w:fldCharType="end"/>
      </w:r>
      <w:r>
        <w:t>.</w:t>
      </w:r>
    </w:p>
    <w:p w14:paraId="594F8BEB" w14:textId="77777777" w:rsidR="00A26FE1" w:rsidRDefault="00A26FE1" w:rsidP="00FF639F">
      <w:pPr>
        <w:numPr>
          <w:ilvl w:val="1"/>
          <w:numId w:val="9"/>
        </w:numPr>
        <w:spacing w:line="360" w:lineRule="auto"/>
        <w:rPr>
          <w:b/>
          <w:bCs/>
        </w:rPr>
      </w:pPr>
      <w:bookmarkStart w:id="9" w:name="_Toc195197917"/>
      <w:bookmarkStart w:id="10" w:name="_Toc195198124"/>
      <w:bookmarkStart w:id="11" w:name="_Toc195460485"/>
      <w:r w:rsidRPr="00FA3903">
        <w:rPr>
          <w:b/>
          <w:bCs/>
        </w:rPr>
        <w:t>Forest Structure with LiDAR</w:t>
      </w:r>
      <w:bookmarkEnd w:id="9"/>
      <w:bookmarkEnd w:id="10"/>
      <w:bookmarkEnd w:id="11"/>
    </w:p>
    <w:p w14:paraId="5BB7A843" w14:textId="10156D4A" w:rsidR="00E91728" w:rsidRPr="00C40BCF" w:rsidRDefault="00E91728" w:rsidP="00FF639F">
      <w:pPr>
        <w:spacing w:line="360" w:lineRule="auto"/>
        <w:ind w:firstLine="360"/>
      </w:pPr>
      <w:r>
        <w:t>Light detection and ranging (LiDAR) is a</w:t>
      </w:r>
      <w:r w:rsidR="009E21C1">
        <w:t>n active</w:t>
      </w:r>
      <w:r>
        <w:t xml:space="preserve"> remote sensing technique that uses laser pulses to calculate distance to objects and map out in high detail the environment surrounding the sensor </w:t>
      </w:r>
      <w:r>
        <w:fldChar w:fldCharType="begin"/>
      </w:r>
      <w:r w:rsidR="00D7446C">
        <w:instrText xml:space="preserve"> ADDIN ZOTERO_ITEM CSL_CITATION {"citationID":"JFvoY3hD","properties":{"formattedCitation":"(Harrap &amp; Lato, 2010)","plainCitation":"(Harrap &amp; Lato, 2010)","noteIndex":0},"citationItems":[{"id":25,"uris":["http://zotero.org/users/16907877/items/4XZS2Z84"],"itemData":{"id":25,"type":"document","publisher":"Norwegian Geotechnical Institute","title":"An Overview of LIDAR: collection to applications","author":[{"family":"Harrap","given":"Rob"},{"family":"Lato","given":"Matt"}],"issued":{"date-parts":[["2010",6,1]]},"citation-key":"harrapOverviewLIDARCollection2010"}}],"schema":"https://github.com/citation-style-language/schema/raw/master/csl-citation.json"} </w:instrText>
      </w:r>
      <w:r>
        <w:fldChar w:fldCharType="separate"/>
      </w:r>
      <w:r w:rsidRPr="00E91728">
        <w:t>(Harrap &amp; Lato, 2010)</w:t>
      </w:r>
      <w:r>
        <w:fldChar w:fldCharType="end"/>
      </w:r>
      <w:r>
        <w:t>. Importantly, LiDAR data avoids the georeferencing of optical remote sensing-where the 3D world is projected onto a</w:t>
      </w:r>
      <w:r w:rsidR="009E21C1">
        <w:t xml:space="preserve">n 2D </w:t>
      </w:r>
      <w:r>
        <w:t xml:space="preserve">image-and the inevitable geometric distortion </w:t>
      </w:r>
      <w:r>
        <w:fldChar w:fldCharType="begin"/>
      </w:r>
      <w:r w:rsidR="00D7446C">
        <w:instrText xml:space="preserve"> ADDIN ZOTERO_ITEM CSL_CITATION {"citationID":"nQodcVzS","properties":{"formattedCitation":"(P. Dong &amp; Chen, 2017)","plainCitation":"(P. Dong &amp; Chen, 2017)","noteIndex":0},"citationItems":[{"id":29,"uris":["http://zotero.org/users/16907877/items/L6SMIU3Z"],"itemData":{"id":29,"type":"book","edition":"1","event-place":"Boca Raton, FL : Taylor &amp; Francis, 2018.","ISBN":"978-1-351-23335-4","language":"en","note":"DOI: 10.4324/9781351233354","publisher":"CRC Press","publisher-place":"Boca Raton, FL : Taylor &amp; Francis, 2018.","source":"DOI.org (Crossref)","title":"LiDAR Remote Sensing and Applications","URL":"https://www.taylorfrancis.com/books/9781351233347","author":[{"family":"Dong","given":"Pinliang"},{"family":"Chen","given":"Qi"}],"accessed":{"date-parts":[["2025",1,10]]},"issued":{"date-parts":[["2017",12,12]]},"citation-key":"dongLiDARRemoteSensing2017"}}],"schema":"https://github.com/citation-style-language/schema/raw/master/csl-citation.json"} </w:instrText>
      </w:r>
      <w:r>
        <w:fldChar w:fldCharType="separate"/>
      </w:r>
      <w:r w:rsidR="00D7446C" w:rsidRPr="00D7446C">
        <w:t>(P. Dong &amp; Chen, 2017)</w:t>
      </w:r>
      <w:r>
        <w:fldChar w:fldCharType="end"/>
      </w:r>
      <w:r>
        <w:t xml:space="preserve">. The waveform of LiDAR energy returned to the sensor can be recorded as peaks in the waveform curve (discrete return), arrival time of individual photons reflected from the laser pulse (photon counting), or the entire distribution (full waveform) </w:t>
      </w:r>
      <w:r>
        <w:fldChar w:fldCharType="begin"/>
      </w:r>
      <w:r w:rsidR="00D7446C">
        <w:instrText xml:space="preserve"> ADDIN ZOTERO_ITEM CSL_CITATION {"citationID":"1wAki3u3","properties":{"formattedCitation":"(Podest, 2021)","plainCitation":"(Podest, 2021)","noteIndex":0},"citationItems":[{"id":26,"uris":["http://zotero.org/users/16907877/items/7Y3CUD2R"],"itemData":{"id":26,"type":"speech","event-place":"Jet Propulsion Laboratory, California Institute of Technology","event-title":"ARSET - Use of Solar Induced Fluorescence and LIDAR to Assess Vegetation Change and Vulnerability","publisher-place":"Jet Propulsion Laboratory, California Institute of Technology","title":"The Fundamentals of LiDAR","author":[{"family":"Podest","given":"Erika"}],"issued":{"date-parts":[["2021",3,16]]},"citation-key":"podestFundamentalsLiDAR2021"}}],"schema":"https://github.com/citation-style-language/schema/raw/master/csl-citation.json"} </w:instrText>
      </w:r>
      <w:r>
        <w:fldChar w:fldCharType="separate"/>
      </w:r>
      <w:r w:rsidRPr="00E91728">
        <w:t>(Podest, 2021)</w:t>
      </w:r>
      <w:r>
        <w:fldChar w:fldCharType="end"/>
      </w:r>
      <w:r>
        <w:t xml:space="preserve">. LiDAR sensors can be mounted to terrestrial, airborne, and spaceborne platforms, resulting in </w:t>
      </w:r>
      <w:r w:rsidR="00B3714E">
        <w:t>application</w:t>
      </w:r>
      <w:r>
        <w:t xml:space="preserve"> across domains for efforts in landslide detection, autonomous vehicle navigation, and archaeological discovery </w:t>
      </w:r>
      <w:r>
        <w:fldChar w:fldCharType="begin"/>
      </w:r>
      <w:r w:rsidR="00D7446C">
        <w:instrText xml:space="preserve"> ADDIN ZOTERO_ITEM CSL_CITATION {"citationID":"geKkIf9o","properties":{"formattedCitation":"(Jaboyedoff et al., 2012; Risb\\uc0\\u248{}l &amp; Gustavsen, 2018; Roriz et al., 2022)","plainCitation":"(Jaboyedoff et al., 2012; Risbøl &amp; Gustavsen, 2018; Roriz et al., 2022)","noteIndex":0},"citationItems":[{"id":32,"uris":["http://zotero.org/users/local/cacSD1vw/items/AGNJYYP4","http://zotero.org/users/16907877/items/AGNJYYP4"],"itemData":{"id":32,"type":"article-journal","container-title":"Natural Hazards","DOI":"10.1007/s11069-010-9634-2","ISSN":"0921-030X, 1573-0840","issue":"1","journalAbbreviation":"Nat Hazards","language":"en","page":"5-28","source":"DOI.org (Crossref)","title":"Use of LIDAR in landslide investigations: a review","title-short":"Use of LIDAR in landslide investigations","volume":"61","author":[{"family":"Jaboyedoff","given":"Michel"},{"family":"Oppikofer","given":"Thierry"},{"family":"Abellán","given":"Antonio"},{"family":"Derron","given":"Marc-Henri"},{"family":"Loye","given":"Alex"},{"family":"Metzger","given":"Richard"},{"family":"Pedrazzini","given":"Andrea"}],"issued":{"date-parts":[["2012",3]]},"citation-key":"jaboyedoffUseLIDARLandslide2012"}},{"id":34,"uris":["http://zotero.org/users/local/cacSD1vw/items/T5NI8RC4","http://zotero.org/users/16907877/items/T5NI8RC4"],"itemData":{"id":34,"type":"article-journal","abstract":"Abstract\n            Although the use of both drones and LiDAR (light detection and ranging) has become common in archaeology in recent years, LiDAR scanning from drones is still in its infancy. The technological development related to drones as well as laser scanner instruments has gradually reached the point where these can be integrated. In this paper we present the results from a test where the applicability of LiDAR used from a drone was studied. The study had two objectives – both based on comparative studies: (i) whether LiDAR from drones represents an improvement in terms of detection success; and (ii) whether LiDAR from drones can increase the quality of the documentation of archaeological features and their physical properties based on remote sensing. A modest improvement of detection success was found, but was not as convincing as one would perhaps expect given the relatively large increase in terms of ground points. This has led us to the conclusion that very dense vegetation obstructs laser beams from reaching all the way to the bare earth. As regards accuracy in documenting archaeological features, the study showed more significant improvements. The last part of the paper is dedicated to a discussion of the pros and cons of using LiDAR from drones compared to conventional airborne laser scanning from aeroplanes or helicopters. The main advantages concern flexibility, low flight altitude and small laser footprint as well as the advantages of a far‐reaching field of view. The disadvantages are related to price, battery capacity, size of area and especially the requirement of line of sight between the drone operator and the drone, a fact that restricts the efficiency in terms of mapping large areas. Nevertheless, the final conclusion is that LiDAR from drones has the potential to make a substantial improvement to archaeological remote sensing.","container-title":"Archaeological Prospection","DOI":"10.1002/arp.1712","ISSN":"1075-2196, 1099-0763","issue":"4","journalAbbreviation":"Archaeological Prospection","language":"en","page":"329-338","source":"DOI.org (Crossref)","title":"LiDAR from drones employed for mapping archaeology – Potential, benefits and challenges","volume":"25","author":[{"family":"Risbøl","given":"Ole"},{"family":"Gustavsen","given":"Lars"}],"issued":{"date-parts":[["2018",10]]},"citation-key":"risbolLiDARDronesEmployed2018"}},{"id":31,"uris":["http://zotero.org/users/local/cacSD1vw/items/M5DC6V3Q","http://zotero.org/users/16907877/items/M5DC6V3Q"],"itemData":{"id":31,"type":"article-journal","container-title":"IEEE Transactions on Intelligent Transportation Systems","DOI":"10.1109/TITS.2021.3086804","ISSN":"1524-9050, 1558-0016","issue":"7","journalAbbreviation":"IEEE Trans. Intell. Transport. Syst.","license":"https://ieeexplore.ieee.org/Xplorehelp/downloads/license-information/IEEE.html","page":"6282-6297","source":"DOI.org (Crossref)","title":"Automotive LiDAR Technology: A Survey","title-short":"Automotive LiDAR Technology","volume":"23","author":[{"family":"Roriz","given":"Ricardo"},{"family":"Cabral","given":"Jorge"},{"family":"Gomes","given":"Tiago"}],"issued":{"date-parts":[["2022",7]]},"citation-key":"rorizAutomotiveLiDARTechnology2022"}}],"schema":"https://github.com/citation-style-language/schema/raw/master/csl-citation.json"} </w:instrText>
      </w:r>
      <w:r>
        <w:fldChar w:fldCharType="separate"/>
      </w:r>
      <w:r w:rsidRPr="00E91728">
        <w:t>(Jaboyedoff et al., 2012; Risbøl &amp; Gustavsen, 2018; Roriz et al., 2022)</w:t>
      </w:r>
      <w:r>
        <w:fldChar w:fldCharType="end"/>
      </w:r>
      <w:r>
        <w:t>.</w:t>
      </w:r>
      <w:r w:rsidRPr="00C40BCF">
        <w:t xml:space="preserve"> </w:t>
      </w:r>
    </w:p>
    <w:p w14:paraId="2FBEEFC7" w14:textId="5001CBD3" w:rsidR="00E91728" w:rsidRPr="007E2BF3" w:rsidRDefault="00E91728" w:rsidP="00FF639F">
      <w:pPr>
        <w:spacing w:line="360" w:lineRule="auto"/>
        <w:ind w:firstLine="360"/>
      </w:pPr>
      <w:r w:rsidRPr="00805BC0">
        <w:t>L</w:t>
      </w:r>
      <w:r>
        <w:t xml:space="preserve">iDAR has seen growing </w:t>
      </w:r>
      <w:r w:rsidR="00211A2F">
        <w:t>use</w:t>
      </w:r>
      <w:r>
        <w:t xml:space="preserve"> in remote sensing of forests, primarily due to its rapid collection and precise quantification of 3D forest structure. Whereas passive remote sensing techniques cannot penetrate the canopy layer, LiDAR can describe the subcanopy vegetation and underlying topography of a forest ecosystem, which have strong influence on drought response and post-disturbance stability </w:t>
      </w:r>
      <w:r>
        <w:fldChar w:fldCharType="begin"/>
      </w:r>
      <w:r w:rsidR="00D7446C">
        <w:instrText xml:space="preserve"> ADDIN ZOTERO_ITEM CSL_CITATION {"citationID":"qxhoU1Fe","properties":{"formattedCitation":"(Jarron et al., 2020; H. Zhao et al., 2022)","plainCitation":"(Jarron et al., 2020; H. Zhao et al., 2022)","noteIndex":0},"citationItems":[{"id":38,"uris":["http://zotero.org/users/local/cacSD1vw/items/VUZP68Y3","http://zotero.org/users/16907877/items/VUZP68Y3"],"itemData":{"id":38,"type":"article-journal","container-title":"Remote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local/cacSD1vw/items/C69A423U","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fldChar w:fldCharType="separate"/>
      </w:r>
      <w:r w:rsidR="00891D82" w:rsidRPr="00891D82">
        <w:t>(Jarron et al., 2020; H. Zhao et al., 2022)</w:t>
      </w:r>
      <w:r>
        <w:fldChar w:fldCharType="end"/>
      </w:r>
      <w:r>
        <w:t xml:space="preserve">. </w:t>
      </w:r>
      <w:r w:rsidR="00E07421">
        <w:t xml:space="preserve">LiDAR is also used for estimating aboveground biomass of forest ecosystems more precisely than optical sensors, an essential task for quantifying the global carbon budget and upholding international climate and emissions agreements </w:t>
      </w:r>
      <w:r w:rsidR="00E07421">
        <w:fldChar w:fldCharType="begin"/>
      </w:r>
      <w:r w:rsidR="00D7446C">
        <w:instrText xml:space="preserve"> ADDIN ZOTERO_ITEM CSL_CITATION {"citationID":"8knRI2Ir","properties":{"formattedCitation":"(Neuenschwander et al., 2023; Zolkos et al., 2013)","plainCitation":"(Neuenschwander et al., 2023; Zolkos et al., 2013)","noteIndex":0},"citationItems":[{"id":96,"uris":["http://zotero.org/users/local/cacSD1vw/items/RUZ2XGZ9","http://zotero.org/users/16907877/items/RUZ2XGZ9"],"itemData":{"id":96,"type":"article-journal","DOI":"10.5067/8ANPSL1NN7YS","note":"publisher: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local/cacSD1vw/items/9X5UVVBM","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E07421">
        <w:fldChar w:fldCharType="separate"/>
      </w:r>
      <w:r w:rsidR="00114361" w:rsidRPr="00114361">
        <w:t>(Neuenschwander et al., 2023; Zolkos et al., 2013)</w:t>
      </w:r>
      <w:r w:rsidR="00E07421">
        <w:fldChar w:fldCharType="end"/>
      </w:r>
      <w:r w:rsidR="00E07421">
        <w:t xml:space="preserve">. </w:t>
      </w:r>
      <w:r>
        <w:t xml:space="preserve">Commonly, LiDAR data is used to describe the structural complexity of forests by quantifying canopy cover, foliage height diversity, top rugosity, leaf area index, and leaf area density, which can then be used to infer ecosystem functions </w:t>
      </w:r>
      <w:r>
        <w:fldChar w:fldCharType="begin"/>
      </w:r>
      <w:r w:rsidR="00D7446C">
        <w:instrText xml:space="preserve"> ADDIN ZOTERO_ITEM CSL_CITATION {"citationID":"V1b3lWnS","properties":{"formattedCitation":"(Atkins et al., 2023)","plainCitation":"(Atkins et al., 2023)","noteIndex":0},"citationItems":[{"id":19,"uris":["http://zotero.org/users/16907877/items/M8UVYZFA"],"itemData":{"id":19,"type":"article-journal","abstract":"Abstract\n            \n              \n                \n                  Lidar‐derived forest structural diversity (FSD) metrics—including measures of forest canopy height, vegetation arrangement, canopy cover (CC), structural complexity and leaf area and density—are increasingly used to describe forest structural characteristics and can be used to infer many ecosystem functions. Despite broad adoption, the importance of spatial resolution (grain and extent) over which these structural metrics are calculated remains largely unconsidered. Often researchers will quantify FSD at the spatial grain size of the process of interest without considering the scale dependency or statistical behaviour of the FSD metric employed.\n                \n                \n                  \n                    We investigated the appropriate scale of inference for eight lidar‐derived spatial metrics—CC, canopy relief ratio, foliar height diversity, leaf area index, mean and median canopy height, mean outer canopy height, and rugosity (R\n                    T\n                    )‐‐representing five FSD categories—canopy arrangement, CC, canopy height, leaf area and density, and canopy complexity. Optimal scale was determined using the representative elementary area (REA) concept whereby the REA is the smallest grain size representative of the extent. Structural metrics were calculated at increasing canopy spatial grain (from 5 to 1000 m) from aerial lidar data collected at nine different forested ecosystems including sub‐boreal, broadleaf temperate, needleleaf temperate, dry tropical, woodland and savanna systems, all sites are part of the National Ecological Observatory Network within the conterminous United States. To identify the REA of each FSD metric, we used changepoint analysis via segmented or piecewise regression which identifies significant changepoints for both the magnitude and variance of each metric.\n                  \n                \n                \n                  We find that using a spatial grain size between 25 and 75 m sufficiently captures the REA of CC, canopy arrangement, canopy leaf area and canopy complexity metrics across multiple forest types and a grain size of 30–150 m captures the REA of canopy height metrics. However, differences were evident among forest types with higher REA necessary to characterize CC in evergreen needleleaf forests, and canopy height in deciduous broadleaved forests.\n                \n                \n                  These findings indicate the appropriate range of spatial grain sizes from which inferences can be drawn from this set of FSD metrics, informing the use of lidar‐derived structural metrics for research and management applications.","container-title":"Methods in Ecology and Evolution","DOI":"10.1111/2041-210X.14040","ISSN":"2041-210X, 2041-210X","issue":"2","journalAbbreviation":"Methods Ecol Evol","language":"en","page":"708-723","source":"DOI.org (Crossref)","title":"Scale dependency of lidar‐derived forest structural diversity","volume":"14","author":[{"family":"Atkins","given":"Jeff W."},{"family":"Costanza","given":"Jennifer"},{"family":"Dahlin","given":"Kyla M."},{"family":"Dannenberg","given":"Matthew P."},{"family":"Elmore","given":"Andrew J."},{"family":"Fitzpatrick","given":"Matthew C."},{"family":"Hakkenberg","given":"Christopher R."},{"family":"Hardiman","given":"Brady S."},{"family":"Kamoske","given":"Aaron"},{"family":"LaRue","given":"Elizabeth A."},{"family":"Silva","given":"Carlos Alberto"},{"family":"Stovall","given":"Atticus E. L."},{"family":"Tielens","given":"Elske K."}],"issued":{"date-parts":[["2023",2]]},"citation-key":"atkinsScaleDependencyLidarderived2023"}}],"schema":"https://github.com/citation-style-language/schema/raw/master/csl-citation.json"} </w:instrText>
      </w:r>
      <w:r>
        <w:fldChar w:fldCharType="separate"/>
      </w:r>
      <w:r w:rsidRPr="00E91728">
        <w:t>(Atkins et al., 2023)</w:t>
      </w:r>
      <w:r>
        <w:fldChar w:fldCharType="end"/>
      </w:r>
      <w:r>
        <w:t xml:space="preserve">. </w:t>
      </w:r>
      <w:r w:rsidR="00C56EDB">
        <w:t xml:space="preserve">This study will focus on canopy height as the primary </w:t>
      </w:r>
      <w:r>
        <w:t>forest structural characteristic</w:t>
      </w:r>
      <w:r w:rsidR="00C56EDB">
        <w:t xml:space="preserve">, </w:t>
      </w:r>
      <w:r>
        <w:t xml:space="preserve">as tree height is data is fundamental to forest management </w:t>
      </w:r>
      <w:r>
        <w:lastRenderedPageBreak/>
        <w:t>activities</w:t>
      </w:r>
      <w:r w:rsidR="00C56EDB">
        <w:t xml:space="preserve"> for</w:t>
      </w:r>
      <w:r>
        <w:t xml:space="preserve"> estimating stem volume, describing stand health, and modeling forest biomass</w:t>
      </w:r>
      <w:r w:rsidR="00C56EDB">
        <w:t xml:space="preserve"> </w:t>
      </w:r>
      <w:r w:rsidR="00C56EDB">
        <w:fldChar w:fldCharType="begin"/>
      </w:r>
      <w:r w:rsidR="00BB77A8">
        <w:instrText xml:space="preserve"> ADDIN ZOTERO_ITEM CSL_CITATION {"citationID":"8T0NkBNI","properties":{"formattedCitation":"(F. Chen et al., 2023; Mielcarek et al., 2020)","plainCitation":"(F. Chen et al., 2023; Mielcarek et al., 2020)","noteIndex":0},"citationItems":[{"id":163,"uris":["http://zotero.org/users/local/cacSD1vw/items/HN8EVFJH","http://zotero.org/users/16907877/items/HN8EVFJH"],"itemData":{"id":163,"type":"article-journal","abstract":"Forest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local/cacSD1vw/items/5ZPUQD4E","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56EDB">
        <w:fldChar w:fldCharType="separate"/>
      </w:r>
      <w:r w:rsidR="00BB77A8" w:rsidRPr="00BB77A8">
        <w:t>(F. Chen et al., 2023; Mielcarek et al., 2020)</w:t>
      </w:r>
      <w:r w:rsidR="00C56EDB">
        <w:fldChar w:fldCharType="end"/>
      </w:r>
      <w:r w:rsidR="00C56EDB">
        <w:t xml:space="preserve">. </w:t>
      </w:r>
    </w:p>
    <w:p w14:paraId="4B016C2D" w14:textId="77777777" w:rsidR="00DE60C7" w:rsidRDefault="00A26FE1" w:rsidP="00FF639F">
      <w:pPr>
        <w:numPr>
          <w:ilvl w:val="1"/>
          <w:numId w:val="9"/>
        </w:numPr>
        <w:spacing w:line="360" w:lineRule="auto"/>
        <w:rPr>
          <w:b/>
          <w:bCs/>
        </w:rPr>
      </w:pPr>
      <w:bookmarkStart w:id="12" w:name="_Toc195197918"/>
      <w:bookmarkStart w:id="13" w:name="_Toc195198125"/>
      <w:bookmarkStart w:id="14" w:name="_Toc195460486"/>
      <w:r w:rsidRPr="00FA3903">
        <w:rPr>
          <w:b/>
          <w:bCs/>
        </w:rPr>
        <w:t>Airborne Laser Scanning</w:t>
      </w:r>
      <w:bookmarkEnd w:id="12"/>
      <w:bookmarkEnd w:id="13"/>
      <w:bookmarkEnd w:id="14"/>
    </w:p>
    <w:p w14:paraId="109FCDBF" w14:textId="4449CF5C" w:rsidR="00891D82" w:rsidRDefault="00891D82" w:rsidP="00FF639F">
      <w:pPr>
        <w:pStyle w:val="ListParagraph"/>
        <w:spacing w:line="360" w:lineRule="auto"/>
        <w:ind w:left="0" w:firstLine="360"/>
      </w:pPr>
      <w:r w:rsidRPr="006E23C5">
        <w:t>For research at scales larger than forest stands, remotely sensed data is often combined with field inventories to generate a comprehensive view of forest structure</w:t>
      </w:r>
      <w:r>
        <w:t xml:space="preserve"> </w:t>
      </w:r>
      <w:r>
        <w:fldChar w:fldCharType="begin"/>
      </w:r>
      <w:r w:rsidR="00D7446C">
        <w:instrText xml:space="preserve"> ADDIN ZOTERO_ITEM CSL_CITATION {"citationID":"8RkvkmYo","properties":{"formattedCitation":"(Lamping et al., 2021)","plainCitation":"(Lamping et al., 2021)","noteIndex":0},"citationItems":[{"id":57,"uris":["http://zotero.org/users/16907877/items/H6TNMXBR"],"itemData":{"id":57,"type":"article-journal","abstract":"Science-based forest management requires quantitative estimation of forest attributes traditionally collected via sampled field plots in a forest inventory program. Three-dimensional (3D) remotely sensed data such as Light Detection and Ranging (lidar), are increasingly utilized to supplement and even replace field-based forest inventories. However, lidar remains cost prohibitive for smaller areas and repeat measurements, often limiting its use to single acquisitions of large contiguous areas. Recent advancements in unpiloted aerial systems (UAS), digital aerial photogrammetry (DAP) and high precision global positioning systems (HPGPS) have the potential to provide low-cost time and place flexible 3D data to support forest inventory and monitoring. The primary objective of this study was to assess the ability of low-cost commercial off the shelf UAS DAP and HPGPS to create accurate 3D data and predictions of key forest attributes, as compared to both lidar and field observations, in a wide range of forest conditions in California, USA. A secondary objective was to assess the accuracy of nadir vs. off-nadir UAS DAP, to determine if oblique imagery provides more accurate 3D data and forest attribute predictions. UAS DAP digital terrain models (DTMs) were comparable to lidar DTMS across most sites and nadir vs. off-nadir imagery collection (R2 = 0.74–0.99), although model accuracy using off-nadir imagery was very low in mature Douglas-fir forest (R2 = 0.17) due to high canopy density occluding the ground from the image sensor. Surface and canopy height models were shown to have less agreement to lidar (R2 = 0.17–0.69), with off-nadir imagery surface models at high canopy density sites having the lowest agreement with lidar. UAS DAP models predicted key forest metrics with varying accuracy compared to field data (R2 = 0.53–0.85), and were comparable to predictions made using lidar. Although lidar provided more accurate estimates of forest attributes across a range of forest conditions, this study shows that UAS DAP models, when combined with low-cost HPGPS, can accurately predict key forest attributes across a range of forest types, canopies densities, and structural conditions.","container-title":"Remote Sensing","DOI":"10.3390/rs13214292","ISSN":"2072-4292","issue":"21","journalAbbreviation":"Remote Sensing","language":"en","license":"https://creativecommons.org/licenses/by/4.0/","page":"4292","source":"DOI.org (Crossref)","title":"Comparison of Low-Cost Commercial Unpiloted Digital Aerial Photogrammetry to Airborne Laser Scanning across Multiple Forest Types in California, USA","volume":"13","author":[{"family":"Lamping","given":"James E."},{"family":"Zald","given":"Harold S. J."},{"family":"Madurapperuma","given":"Buddhika D."},{"family":"Graham","given":"Jim"}],"issued":{"date-parts":[["2021",10,25]]},"citation-key":"lampingComparisonLowCostCommercial2021"}}],"schema":"https://github.com/citation-style-language/schema/raw/master/csl-citation.json"} </w:instrText>
      </w:r>
      <w:r>
        <w:fldChar w:fldCharType="separate"/>
      </w:r>
      <w:r w:rsidRPr="00891D82">
        <w:t>(Lamping et al., 2021)</w:t>
      </w:r>
      <w:r>
        <w:fldChar w:fldCharType="end"/>
      </w:r>
      <w:r w:rsidRPr="006E23C5">
        <w:t>. Airborne laser scanning (ALS) is a form of LiDAR remote sensing that distributes emitted light along an aircraft’s flight path</w:t>
      </w:r>
      <w:r>
        <w:t xml:space="preserve"> </w:t>
      </w:r>
      <w:r>
        <w:fldChar w:fldCharType="begin"/>
      </w:r>
      <w:r w:rsidR="00D7446C">
        <w:instrText xml:space="preserve"> ADDIN ZOTERO_ITEM CSL_CITATION {"citationID":"eu0R0ODn","properties":{"formattedCitation":"(Maltamo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fldChar w:fldCharType="separate"/>
      </w:r>
      <w:r w:rsidRPr="00891D82">
        <w:t>(Maltamo et al., 2014)</w:t>
      </w:r>
      <w:r>
        <w:fldChar w:fldCharType="end"/>
      </w:r>
      <w:r>
        <w:t>.</w:t>
      </w:r>
      <w:r w:rsidRPr="006E23C5">
        <w:t xml:space="preserve"> ALS sensor technology can collect data at hundreds of points per square meter, leading to a growing adoption for quantifying vegetation structure by overcoming difficulties of traditional terrestrial sampling techniques in remote or topographically complex areas</w:t>
      </w:r>
      <w:r>
        <w:t xml:space="preserve"> </w:t>
      </w:r>
      <w:r>
        <w:fldChar w:fldCharType="begin"/>
      </w:r>
      <w:r w:rsidR="00D7446C">
        <w:instrText xml:space="preserve"> ADDIN ZOTERO_ITEM CSL_CITATION {"citationID":"reGWUx6q","properties":{"formattedCitation":"(Sumnall et al., 2022; Wilkes et al., 2015)","plainCitation":"(Sumnall et al., 2022; Wilkes et al., 2015)","noteIndex":0},"citationItems":[{"id":52,"uris":["http://zotero.org/users/16907877/items/5R9MEQDS"],"itemData":{"id":52,"type":"article-journal","container-title":"International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K."}],"issued":{"date-parts":[["2015",8,1]]},"citation-key":"wilkesUnderstandingEffectsALS2015"}}],"schema":"https://github.com/citation-style-language/schema/raw/master/csl-citation.json"} </w:instrText>
      </w:r>
      <w:r>
        <w:fldChar w:fldCharType="separate"/>
      </w:r>
      <w:r w:rsidRPr="00891D82">
        <w:t>(Sumnall et al., 2022; Wilkes et al., 2015)</w:t>
      </w:r>
      <w:r>
        <w:fldChar w:fldCharType="end"/>
      </w:r>
      <w:r>
        <w:t>.</w:t>
      </w:r>
      <w:r w:rsidRPr="006E23C5">
        <w:t xml:space="preserve"> Data from ALS is also used in forest inventory efforts, commonly with an area-based-approach or through individual tree detection</w:t>
      </w:r>
      <w:r>
        <w:t xml:space="preserve"> </w:t>
      </w:r>
      <w:r>
        <w:fldChar w:fldCharType="begin"/>
      </w:r>
      <w:r w:rsidR="00D7446C">
        <w:instrText xml:space="preserve"> ADDIN ZOTERO_ITEM CSL_CITATION {"citationID":"tnQrfza2","properties":{"formattedCitation":"(Xiang et al., 2024)","plainCitation":"(Xiang et al., 2024)","noteIndex":0},"citationItems":[{"id":48,"uris":["http://zotero.org/users/16907877/items/2K3YBGA7"],"itemData":{"id":48,"type":"article-journal","container-title":"Remote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fldChar w:fldCharType="separate"/>
      </w:r>
      <w:r w:rsidRPr="00891D82">
        <w:t>(Xiang et al., 2024)</w:t>
      </w:r>
      <w:r>
        <w:fldChar w:fldCharType="end"/>
      </w:r>
      <w:r>
        <w:t>.</w:t>
      </w:r>
      <w:r w:rsidRPr="006E23C5">
        <w:t xml:space="preserve"> The spatial coverage offered by airborne laser scanning is invaluable for forest research across ecological gradients, with programs like the U.S. Geological Survey’s</w:t>
      </w:r>
      <w:r>
        <w:t xml:space="preserve"> (USGS) </w:t>
      </w:r>
      <w:r w:rsidRPr="006E23C5">
        <w:t xml:space="preserve">3D Elevation Program and </w:t>
      </w:r>
      <w:r>
        <w:t xml:space="preserve">the National Ecological Observatory Network’s </w:t>
      </w:r>
      <w:r w:rsidRPr="006E23C5">
        <w:t xml:space="preserve">Airborne Observation Platform providing freely available LiDAR data for a range of forested environments. </w:t>
      </w:r>
    </w:p>
    <w:p w14:paraId="5DA4D23B" w14:textId="6FCC95F7" w:rsidR="00891D82" w:rsidRPr="001641FE" w:rsidRDefault="00891D82" w:rsidP="00FF639F">
      <w:pPr>
        <w:pStyle w:val="ListParagraph"/>
        <w:spacing w:line="360" w:lineRule="auto"/>
        <w:ind w:left="0" w:firstLine="360"/>
      </w:pPr>
      <w:r>
        <w:t xml:space="preserve">While the accuracy of height estimations from LiDAR are dependent upon the forest species composition, airplane flight height, and scanner pulse density, LiDAR sensors </w:t>
      </w:r>
      <w:r w:rsidR="001D54FA">
        <w:t xml:space="preserve">may </w:t>
      </w:r>
      <w:r>
        <w:t xml:space="preserve">underestimate tree height due to the unlikely nature of laser pulses returning from the top of a tree </w:t>
      </w:r>
      <w:r>
        <w:fldChar w:fldCharType="begin"/>
      </w:r>
      <w:r w:rsidR="00D7446C">
        <w:instrText xml:space="preserve"> ADDIN ZOTERO_ITEM CSL_CITATION {"citationID":"0FOJnWZm","properties":{"formattedCitation":"(X. Yu et al., 2004; K. Zhao et al., 2018)","plainCitation":"(X. Yu et al., 2004; K. Zhao et al., 2018)","noteIndex":0},"citationItems":[{"id":84,"uris":["http://zotero.org/users/local/cacSD1vw/items/4BWFSZ6V","http://zotero.org/users/16907877/items/4BWFSZ6V"],"itemData":{"id":84,"type":"article-journal","container-title":"Remote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local/cacSD1vw/items/GZWCMF26","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fldChar w:fldCharType="separate"/>
      </w:r>
      <w:r w:rsidR="00112591" w:rsidRPr="00112591">
        <w:t>(X. Yu et al., 2004; K. Zhao et al., 2018)</w:t>
      </w:r>
      <w:r>
        <w:fldChar w:fldCharType="end"/>
      </w:r>
      <w:r>
        <w:t xml:space="preserve">. While single-area unit ALS forest measurements may demonstrate bias, site-index and </w:t>
      </w:r>
      <w:r w:rsidR="008611C4">
        <w:t xml:space="preserve">aboveground </w:t>
      </w:r>
      <w:r>
        <w:t xml:space="preserve">biomass estimations </w:t>
      </w:r>
      <w:r w:rsidR="008611C4">
        <w:t xml:space="preserve">improve as </w:t>
      </w:r>
      <w:r>
        <w:t xml:space="preserve">spatial scale </w:t>
      </w:r>
      <w:r w:rsidR="008611C4">
        <w:t xml:space="preserve">and </w:t>
      </w:r>
      <w:r>
        <w:t xml:space="preserve">plot size </w:t>
      </w:r>
      <w:r w:rsidR="008611C4">
        <w:t xml:space="preserve">increase </w:t>
      </w:r>
      <w:r>
        <w:fldChar w:fldCharType="begin"/>
      </w:r>
      <w:r w:rsidR="00D7446C">
        <w:instrText xml:space="preserve"> ADDIN ZOTERO_ITEM CSL_CITATION {"citationID":"qoUu997J","properties":{"formattedCitation":"(Duncanson et al., 2020; Meyer et al., 2013; Noordermeer et al., 2018, 2020)","plainCitation":"(Duncanson et al., 2020; Meyer et al., 2013; Noordermeer et al., 2018, 2020)","noteIndex":0},"citationItems":[{"id":113,"uris":["http://zotero.org/users/local/cacSD1vw/items/JWD8KCAR","http://zotero.org/users/16907877/items/JWD8KCAR"],"itemData":{"id":113,"type":"article-journal","container-title":"Remote Sensing of Environment","DOI":"10.1016/j.rse.2020.111779","ISSN":"00344257","journalAbbreviation":"Remote Sensing of Environment","language":"en","page":"111779","source":"DOI.org (Crossref)","title":"Biomass estimation from simulated GEDI, ICESat-2 and NISAR across environmental gradients in Sonoma County, California","volume":"242","author":[{"family":"Duncanson","given":"Laura"},{"family":"Neuenschwander","given":"Amy"},{"family":"Hancock","given":"Steven"},{"family":"Thomas","given":"Nathan"},{"family":"Fatoyinbo","given":"Temilola"},{"family":"Simard","given":"Marc"},{"family":"Silva","given":"Carlos A."},{"family":"Armston","given":"John"},{"family":"Luthcke","given":"Scott B."},{"family":"Hofton","given":"Michelle"},{"family":"Kellner","given":"James R."},{"family":"Dubayah","given":"Ralph"}],"issued":{"date-parts":[["2020",6]]},"citation-key":"duncansonBiomassEstimationSimulated2020"}},{"id":212,"uris":["http://zotero.org/users/local/cacSD1vw/items/2JNJ7ZMF","http://zotero.org/users/16907877/items/2JNJ7ZMF"],"itemData":{"id":212,"type":"article-journal","abstract":"Abstract. Reducing uncertainty of terrestrial carbon cycle depends strongly on the accurate estimation of changes of global forest carbon stock. However, this is a challenging problem from either ground surveys or remote sensing techniques in tropical forests. Here, we examine the feasibility of estimating changes of tropical forest biomass from two airborne lidar measurements of forest height acquired about 10 yr apart over Barro Colorado Island (BCI), Panama. We used the forest inventory data from the 50 ha Center for Tropical Forest Science (CTFS) plot collected every 5 yr during the study period to calibrate the estimation. We compared two approaches for detecting changes in forest aboveground biomass (AGB): (1) relating changes in lidar height metrics from two sensors directly to changes in ground-estimated biomass; and (2) estimating biomass from each lidar sensor and then computing changes in biomass from the difference of two biomass estimates, using two models, namely one model based on five relative height metrics and the other based only on mean canopy height (MCH). We performed the analysis at different spatial scales from 0.04 ha to 10 ha. Method (1) had large uncertainty in directly detecting biomass changes at scales smaller than 10 ha, but provided detailed information about changes of forest structure. The magnitude of error associated with both the mean biomass stock and mean biomass change declined with increasing spatial scales. Method (2) was accurate at the 1 ha scale to estimate AGB stocks (R2 = 0.7 and RMSEmean = 27.6 Mg ha−1). However, to predict biomass changes, errors became comparable to ground estimates only at a spatial scale of about 10 ha or more. Biomass changes were in the same direction at the spatial scale of 1 ha in 60 to 64% of the subplots, corresponding to p values of respectively 0.1 and 0.033. Large errors in estimating biomass changes from lidar data resulted from the uncertainty in detecting changes at 1 ha from ground census data, differences of approximately one year between the ground census and lidar measurements, and differences in sensor characteristics. Our results indicate that the 50 ha BCI plot lost a significant amount of biomass (−0.8 Mg ha−1 yr−1 ± 2.2(SD)) over the past decade (2000–2010). Over the entire island and during the same period, mean AGB change was 0.2 ± 2.4 Mg ha−1 yr−1 with old growth forests losing −0.7 Mg ha−1 yr−1 ± 2.2 (SD), and secondary forests gaining +1.8 Mg ha yr−1 ± 3.4 (SD) biomass. Our analysis suggests that repeated lidar surveys, despite taking measurement with different sensors, can estimate biomass changes in old-growth tropical forests at landscape scales (&gt;10 ha).","container-title":"Biogeosciences","DOI":"10.5194/bg-10-5421-2013","ISSN":"1726-4189","issue":"8","journalAbbreviation":"Biogeosciences","language":"en","license":"https://creativecommons.org/licenses/by/3.0/","page":"5421-5438","source":"DOI.org (Crossref)","title":"Detecting tropical forest biomass dynamics from repeated airborne lidar measurements","volume":"10","author":[{"family":"Meyer","given":"V."},{"family":"Saatchi","given":"S. S."},{"family":"Chave","given":"J."},{"family":"Dalling","given":"J. W."},{"family":"Bohlman","given":"S."},{"family":"Fricker","given":"G. A."},{"family":"Robinson","given":"C."},{"family":"Neumann","given":"M."},{"family":"Hubbell","given":"S."}],"issued":{"date-parts":[["2013",8,14]]},"citation-key":"meyerDetectingTropicalForest2013"}},{"id":79,"uris":["http://zotero.org/users/local/cacSD1vw/items/VWBG3X6E","http://zotero.org/users/16907877/items/VWBG3X6E"],"itemData":{"id":79,"type":"article-journal","container-title":"Forest Ecology and Management","DOI":"10.1016/j.foreco.2018.06.041","ISSN":"03781127","journalAbbreviation":"Forest Ecology and Management","language":"en","page":"104-114","source":"DOI.org (Crossref)","title":"Direct and indirect site index determination for Norway spruce and Scots pine using bitemporal airborne laser scanner data","volume":"428","author":[{"family":"Noordermeer","given":"Lennart"},{"family":"Bollandsås","given":"Ole Martin"},{"family":"Gobakken","given":"Terje"},{"family":"Næsset","given":"Erik"}],"issued":{"date-parts":[["2018",11]]},"citation-key":"noordermeerDirectIndirectSite2018"}},{"id":80,"uris":["http://zotero.org/users/local/cacSD1vw/items/EH94BS3Q","http://zotero.org/users/16907877/items/EH94BS3Q"],"itemData":{"id":80,"type":"article-journal","container-title":"Forest Ecology and Management","DOI":"10.1016/j.foreco.2019.117768","ISSN":"03781127","journalAbbreviation":"Forest Ecology and Management","language":"en","page":"117768","source":"DOI.org (Crossref)","title":"Predicting and mapping site index in operational forest inventories using bitemporal airborne laser scanner data","volume":"457","author":[{"family":"Noordermeer","given":"Lennart"},{"family":"Gobakken","given":"Terje"},{"family":"Næsset","given":"Erik"},{"family":"Bollandsås","given":"Ole Martin"}],"issued":{"date-parts":[["2020",2]]},"citation-key":"noordermeerPredictingMappingSite2020"}}],"schema":"https://github.com/citation-style-language/schema/raw/master/csl-citation.json"} </w:instrText>
      </w:r>
      <w:r>
        <w:fldChar w:fldCharType="separate"/>
      </w:r>
      <w:r w:rsidRPr="00891D82">
        <w:t>(Duncanson et al., 2020; Meyer et al., 2013; Noordermeer et al., 2018, 2020)</w:t>
      </w:r>
      <w:r>
        <w:fldChar w:fldCharType="end"/>
      </w:r>
      <w:r>
        <w:t xml:space="preserve">. Multiple studies have found that tree height can be estimated by ALS to within half a meter for pine species </w:t>
      </w:r>
      <w:r>
        <w:fldChar w:fldCharType="begin"/>
      </w:r>
      <w:r w:rsidR="00D7446C">
        <w:instrText xml:space="preserve"> ADDIN ZOTERO_ITEM CSL_CITATION {"citationID":"0OuUBEoN","properties":{"formattedCitation":"(Andersen et al., 2006; Roberts et al., 2005)","plainCitation":"(Andersen et al., 2006; Roberts et al., 2005)","noteIndex":0},"citationItems":[{"id":81,"uris":["http://zotero.org/users/local/cacSD1vw/items/2IMXDLLF","http://zotero.org/users/16907877/items/2IMXDLLF"],"itemData":{"id":81,"type":"article-journal","container-title":"Canadian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local/cacSD1vw/items/PA23SXNL","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fldChar w:fldCharType="separate"/>
      </w:r>
      <w:r w:rsidRPr="00891D82">
        <w:t>(Andersen et al., 2006; Roberts et al., 2005)</w:t>
      </w:r>
      <w:r>
        <w:fldChar w:fldCharType="end"/>
      </w:r>
      <w:r>
        <w:t xml:space="preserve">. ALS from the USGS 3D Elevation Program, which is used in this study, has demonstrated an error of 1-2 meters for estimating tree height and dominant height of forests </w:t>
      </w:r>
      <w:r>
        <w:fldChar w:fldCharType="begin"/>
      </w:r>
      <w:r w:rsidR="00D7446C">
        <w:instrText xml:space="preserve"> ADDIN ZOTERO_ITEM CSL_CITATION {"citationID":"c00qEqsE","properties":{"formattedCitation":"(Oh et al., 2022; Ribas-Costa, Gast\\uc0\\u243{}n, &amp; Cook, 2024)","plainCitation":"(Oh et al., 2022; Ribas-Costa, Gastón, &amp; Cook, 2024)","noteIndex":0},"citationItems":[{"id":86,"uris":["http://zotero.org/users/local/cacSD1vw/items/UVVZP9CK","http://zotero.org/users/16907877/items/UVVZP9CK"],"itemData":{"id":86,"type":"article-journal","abstract":"Forest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local/cacSD1vw/items/L4T8LQG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 &lt;i&gt;Pinus taeda&lt;/i&gt;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fldChar w:fldCharType="separate"/>
      </w:r>
      <w:r w:rsidR="009E449A" w:rsidRPr="009E449A">
        <w:t>(Oh et al., 2022; Ribas-Costa, Gastón, &amp; Cook, 2024)</w:t>
      </w:r>
      <w:r>
        <w:fldChar w:fldCharType="end"/>
      </w:r>
      <w:r>
        <w:t>.</w:t>
      </w:r>
    </w:p>
    <w:p w14:paraId="172203F8" w14:textId="27CB62C4" w:rsidR="00891D82" w:rsidRPr="006E23C5" w:rsidRDefault="00891D82" w:rsidP="00FF639F">
      <w:pPr>
        <w:pStyle w:val="ListParagraph"/>
        <w:spacing w:line="360" w:lineRule="auto"/>
        <w:ind w:left="0" w:firstLine="360"/>
      </w:pPr>
      <w:r>
        <w:t>Ultimately</w:t>
      </w:r>
      <w:r w:rsidRPr="001641FE">
        <w:t xml:space="preserve"> forest height change is itself heavily influenced by external factors, </w:t>
      </w:r>
      <w:r>
        <w:t>and</w:t>
      </w:r>
      <w:r w:rsidRPr="001641FE">
        <w:t xml:space="preserve"> </w:t>
      </w:r>
      <w:r w:rsidR="008611C4">
        <w:t>estimation</w:t>
      </w:r>
      <w:r w:rsidRPr="001641FE">
        <w:t xml:space="preserve"> of year-over-year height change with ALS could be subject to non-trivial error</w:t>
      </w:r>
      <w:r>
        <w:t xml:space="preserve"> </w:t>
      </w:r>
      <w:r>
        <w:fldChar w:fldCharType="begin"/>
      </w:r>
      <w:r w:rsidR="00E85543">
        <w:instrText xml:space="preserve"> ADDIN ZOTERO_ITEM CSL_CITATION {"citationID":"DQUEf70Z","properties":{"formattedCitation":"(Guerra-Hern\\uc0\\u225{}ndez et al., 2021; Socha et al., 2017)","plainCitation":"(Guerra-Hernández et al., 2021; Socha et al., 2017)","noteIndex":0},"citationItems":[{"id":78,"uris":["http://zotero.org/users/local/cacSD1vw/items/5R8XA2KJ","http://zotero.org/users/16907877/items/5R8XA2KJ"],"itemData":{"id":78,"type":"article-journal","container-title":"Forest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digA19XE/c7VIJP5A","uris":["http://zotero.org/users/local/cacSD1vw/items/EP3HYR24"],"itemData":{"id":"2FbUfFa6/AUtHxMTN","type":"article-journal","container-title":"Forest Ecology and Management","DOI":"10.1016/j.foreco.2017.09.039","ISSN":"03781127","journalAbbreviation":"Forest Ecology and Management","language":"en","page":"307-317","source":"DOI.org (Crossref)","title":"Modelling top height growth and site index using repeated laser scanning data","volume":"406","author":[{"family":"Socha","given":"Jarosław"},{"family":"Pierzchalski","given":"Marcin"},{"family":"Bałazy","given":"Radomir"},{"family":"Ciesielski","given":"Mariusz"}],"issued":{"date-parts":[["2017",12]]}}}],"schema":"https://github.com/citation-style-language/schema/raw/master/csl-citation.json"} </w:instrText>
      </w:r>
      <w:r>
        <w:fldChar w:fldCharType="separate"/>
      </w:r>
      <w:r w:rsidRPr="00891D82">
        <w:t>(Guerra-Hernández et al., 2021; Socha et al., 2017)</w:t>
      </w:r>
      <w:r>
        <w:fldChar w:fldCharType="end"/>
      </w:r>
      <w:r>
        <w:t xml:space="preserve">. Identifying height change with repeat </w:t>
      </w:r>
      <w:r>
        <w:lastRenderedPageBreak/>
        <w:t xml:space="preserve">ALS requires ample time between collections for the change to exceed the noise associated in single-year height measurements. </w:t>
      </w:r>
      <w:r w:rsidRPr="00075B1D">
        <w:t>Yu et al. (2004) observed that plot-level growth could be ascertained at a scale of 10-15</w:t>
      </w:r>
      <w:r>
        <w:t xml:space="preserve"> centimeters </w:t>
      </w:r>
      <w:r w:rsidRPr="00075B1D">
        <w:t>in a 21-month timeframe. In a study of spruce, pine, and birch, Hyyppä et al. (2003) found a standard error of less than 5</w:t>
      </w:r>
      <w:r>
        <w:t xml:space="preserve"> centimeters </w:t>
      </w:r>
      <w:r w:rsidRPr="00075B1D">
        <w:t>in estimating height growth at the stand level.</w:t>
      </w:r>
      <w:r>
        <w:t xml:space="preserve"> In a stand of temperate, mature red pine, Hopkinson et al. (2008) observed an approximate growth rate of 0.4 meters per year, and that the LiDAR-estimated growth error falls below an acceptable uncertainty value of 10% after 3 years. </w:t>
      </w:r>
    </w:p>
    <w:p w14:paraId="0EFEEF1A" w14:textId="64C10D0E" w:rsidR="00891D82" w:rsidRPr="006E23C5" w:rsidRDefault="00891D82" w:rsidP="00FF639F">
      <w:pPr>
        <w:pStyle w:val="ListParagraph"/>
        <w:spacing w:line="360" w:lineRule="auto"/>
        <w:ind w:left="0" w:firstLine="360"/>
      </w:pPr>
      <w:r>
        <w:t xml:space="preserve">Despite impressive performance in estimating forest height and growth, </w:t>
      </w:r>
      <w:r w:rsidRPr="006E23C5">
        <w:t xml:space="preserve">ALS data is not without its shortcomings, with collection costs prohibiting repeat or global coverage </w:t>
      </w:r>
      <w:r>
        <w:fldChar w:fldCharType="begin"/>
      </w:r>
      <w:r w:rsidR="00D7446C">
        <w:instrText xml:space="preserve"> ADDIN ZOTERO_ITEM CSL_CITATION {"citationID":"CnLtWO70","properties":{"formattedCitation":"(Hancock et al., 2021; M. Liu et al., 2019)","plainCitation":"(Hancock et al., 2021; M. Liu et al., 2019)","noteIndex":0},"citationItems":[{"id":59,"uris":["http://zotero.org/users/local/cacSD1vw/items/DNI5KIHI","http://zotero.org/users/16907877/items/DNI5KIHI"],"itemData":{"id":59,"type":"article-journal","abstract":"Lidar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local/cacSD1vw/items/V3CCKJDA","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fldChar w:fldCharType="separate"/>
      </w:r>
      <w:r w:rsidRPr="00380494">
        <w:t>(Hancock et al., 2021; M. Liu et al., 2019)</w:t>
      </w:r>
      <w:r>
        <w:fldChar w:fldCharType="end"/>
      </w:r>
      <w:r>
        <w:t xml:space="preserve">. </w:t>
      </w:r>
      <w:r w:rsidRPr="006E23C5">
        <w:t>Moreover, differences in ALS acquisition parameters</w:t>
      </w:r>
      <w:r>
        <w:t xml:space="preserve">, namely point density, </w:t>
      </w:r>
      <w:r w:rsidR="008611C4">
        <w:t xml:space="preserve">leads to </w:t>
      </w:r>
      <w:r w:rsidRPr="006E23C5">
        <w:t>variability in forest structural estimation</w:t>
      </w:r>
      <w:r>
        <w:t xml:space="preserve"> </w:t>
      </w:r>
      <w:r w:rsidR="00266F86">
        <w:fldChar w:fldCharType="begin"/>
      </w:r>
      <w:r w:rsidR="00D7446C">
        <w:instrText xml:space="preserve"> ADDIN ZOTERO_ITEM CSL_CITATION {"citationID":"bNQG3ujC","properties":{"formattedCitation":"(LaRue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&lt;span style=\"font-variant:small-caps;\"&gt;LiDAR&lt;/span&gt;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266F86">
        <w:fldChar w:fldCharType="separate"/>
      </w:r>
      <w:r w:rsidR="00266F86" w:rsidRPr="00266F86">
        <w:t>(LaRue et al., 2022)</w:t>
      </w:r>
      <w:r w:rsidR="00266F86">
        <w:fldChar w:fldCharType="end"/>
      </w:r>
    </w:p>
    <w:p w14:paraId="65278026" w14:textId="77777777" w:rsidR="00112591" w:rsidRDefault="00A26FE1" w:rsidP="00FF639F">
      <w:pPr>
        <w:numPr>
          <w:ilvl w:val="1"/>
          <w:numId w:val="9"/>
        </w:numPr>
        <w:spacing w:line="360" w:lineRule="auto"/>
        <w:rPr>
          <w:b/>
          <w:bCs/>
        </w:rPr>
      </w:pPr>
      <w:bookmarkStart w:id="15" w:name="_Toc195197919"/>
      <w:bookmarkStart w:id="16" w:name="_Toc195198126"/>
      <w:bookmarkStart w:id="17" w:name="_Toc195460487"/>
      <w:r w:rsidRPr="00FA3903">
        <w:rPr>
          <w:b/>
          <w:bCs/>
        </w:rPr>
        <w:t>Spaceborne LiDAR</w:t>
      </w:r>
      <w:bookmarkEnd w:id="15"/>
      <w:bookmarkEnd w:id="16"/>
      <w:bookmarkEnd w:id="17"/>
    </w:p>
    <w:p w14:paraId="376C2B7D" w14:textId="368D70B7" w:rsidR="00112591" w:rsidRPr="001617C7" w:rsidRDefault="00112591" w:rsidP="00FF639F">
      <w:pPr>
        <w:spacing w:line="360" w:lineRule="auto"/>
        <w:ind w:firstLine="360"/>
      </w:pPr>
      <w:r>
        <w:t xml:space="preserve">Estimates of forest aboveground biomass and density are critical to understanding the impacts of land use change on the global carbon cycle </w:t>
      </w:r>
      <w:r>
        <w:fldChar w:fldCharType="begin"/>
      </w:r>
      <w:r w:rsidR="00D7446C">
        <w:instrText xml:space="preserve"> ADDIN ZOTERO_ITEM CSL_CITATION {"citationID":"97I8otMP","properties":{"formattedCitation":"(Dubayah et al., 2022)","plainCitation":"(Dubayah et al., 2022)","noteIndex":0},"citationItems":[{"id":161,"uris":["http://zotero.org/users/local/cacSD1vw/items/T9ZZSJJL","http://zotero.org/users/16907877/items/T9ZZSJJL"],"itemData":{"id":161,"type":"article-journal","abstract":"Abstract\n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fldChar w:fldCharType="separate"/>
      </w:r>
      <w:r w:rsidRPr="00112591">
        <w:t>(Dubayah et al., 2022)</w:t>
      </w:r>
      <w:r>
        <w:fldChar w:fldCharType="end"/>
      </w:r>
      <w:r>
        <w:t xml:space="preserve">. To overcome limitations present in ALS, such as inconsistent collections and lack of wall-to-wall coverage, spaceborne LiDAR missions have been commissioned facilitating regional-to-global scale ecosystem insights </w:t>
      </w:r>
      <w:r>
        <w:fldChar w:fldCharType="begin"/>
      </w:r>
      <w:r w:rsidR="00D7446C">
        <w:instrText xml:space="preserve"> ADDIN ZOTERO_ITEM CSL_CITATION {"citationID":"7DLjyLie","properties":{"formattedCitation":"(Coops et al., 2021)","plainCitation":"(Coops et al., 2021)","noteIndex":0},"citationItems":[{"id":40,"uris":["http://zotero.org/users/local/cacSD1vw/items/5F5BRVGK","http://zotero.org/users/16907877/items/5F5BRVGK"],"itemData":{"id":40,"type":"article-journal","container-title":"Remote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fldChar w:fldCharType="separate"/>
      </w:r>
      <w:r w:rsidRPr="00112591">
        <w:t>(Coops et al., 2021)</w:t>
      </w:r>
      <w:r>
        <w:fldChar w:fldCharType="end"/>
      </w:r>
      <w:r>
        <w:t xml:space="preserve">. </w:t>
      </w:r>
      <w:r w:rsidRPr="008566F0">
        <w:t>These missions exchange repeated measurements of small, specific areas for broad spatial coverage, sampling earth’s surface during continued orbit throughout time.</w:t>
      </w:r>
      <w:r>
        <w:t xml:space="preserve"> When harmonized with other data sources (optical imagery, ALS), spaceborne LiDAR data enabled creation of create gridded biomass products at national and regional scales, filling gaps of field-based or ALS campaigns </w:t>
      </w:r>
      <w:r>
        <w:fldChar w:fldCharType="begin"/>
      </w:r>
      <w:r w:rsidR="00BB77A8">
        <w:instrText xml:space="preserve"> ADDIN ZOTERO_ITEM CSL_CITATION {"citationID":"3Sr41af9","properties":{"formattedCitation":"(F. Chen et al., 2023; Dubayah et al., 2022; Neuenschwander et al., 2024)","plainCitation":"(F. Chen et al., 2023; Dubayah et al., 2022; Neuenschwander et al., 2024)","noteIndex":0},"citationItems":[{"id":163,"uris":["http://zotero.org/users/local/cacSD1vw/items/HN8EVFJH","http://zotero.org/users/16907877/items/HN8EVFJH"],"itemData":{"id":163,"type":"article-journal","abstract":"Forest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00BB77A8" w:rsidRPr="00BB77A8">
        <w:t>(F. Chen et al., 2023; Dubayah et al., 2022; Neuenschwander et al., 2024)</w:t>
      </w:r>
      <w:r>
        <w:fldChar w:fldCharType="end"/>
      </w:r>
    </w:p>
    <w:p w14:paraId="05DAFC00" w14:textId="7F1F3B06" w:rsidR="00112591" w:rsidRPr="00112591" w:rsidRDefault="00112591" w:rsidP="00FF639F">
      <w:pPr>
        <w:spacing w:line="360" w:lineRule="auto"/>
        <w:ind w:firstLine="360"/>
        <w:rPr>
          <w:b/>
          <w:bCs/>
        </w:rPr>
      </w:pPr>
      <w:r w:rsidRPr="00656307">
        <w:t xml:space="preserve">NASA’s Ice, Cloud and Land Elevation Satellite (ICESat) mission collected </w:t>
      </w:r>
      <w:r w:rsidR="00453A3E">
        <w:t xml:space="preserve">global </w:t>
      </w:r>
      <w:r w:rsidRPr="00656307">
        <w:t xml:space="preserve">waveform LiDAR data from </w:t>
      </w:r>
      <w:r w:rsidR="00453A3E">
        <w:t xml:space="preserve">2003 to 2009 </w:t>
      </w:r>
      <w:r w:rsidRPr="00656307">
        <w:t xml:space="preserve">with a laser altimeter system, demonstrating strong performance in elevation retrieval with relative accuracy and precision of ~2 and ~14 centimeters </w:t>
      </w:r>
      <w:r>
        <w:fldChar w:fldCharType="begin"/>
      </w:r>
      <w:r w:rsidR="00D7446C">
        <w:instrText xml:space="preserve"> ADDIN ZOTERO_ITEM CSL_CITATION {"citationID":"fjNT2m5H","properties":{"formattedCitation":"(Gong et al., 2011; Shuman et al., 2006)","plainCitation":"(Gong et al., 2011; Shuman et al., 2006)","noteIndex":0},"citationItems":[{"id":66,"uris":["http://zotero.org/users/16907877/items/CLPMA4R3"],"itemData":{"id":66,"type":"article-journal","container-title":"IEEE Transactions on Geoscience and Remote Sensing","DOI":"10.1109/TGRS.2010.2070514","ISSN":"0196-2892, 1558-0644","issue":"3","journalAbbreviation":"IEEE Trans. Geosci. Remote Sensing","license":"https://ieeexplore.ieee.org/Xplorehelp/downloads/license-information/IEEE.html","page":"1158-1172","source":"DOI.org (Crossref)","title":"ICESat GLAS Data for Urban Environment Monitoring","volume":"49","author":[{"family":"Gong","given":"Peng"},{"family":"Li","given":"Zhan"},{"family":"Huang","given":"Huabing"},{"family":"Sun","given":"Guoqing"},{"family":"Wang","given":"Lei"}],"issued":{"date-parts":[["2011",3]]},"citation-key":"gongICESatGLASData2011"}},{"id":67,"uris":["http://zotero.org/users/16907877/items/E5QY9AB2"],"itemData":{"id":67,"type":"article-journal","abstract":"Since ‘first light’ on February 20th, 2003, NASA's Ice, Cloud, and land Elevation Satellite (ICESat) has derived surface elevations from </w:instrText>
      </w:r>
      <w:r w:rsidR="00D7446C">
        <w:rPr>
          <w:rFonts w:ascii="Cambria Math" w:hAnsi="Cambria Math" w:cs="Cambria Math"/>
        </w:rPr>
        <w:instrText>∼</w:instrText>
      </w:r>
      <w:r w:rsidR="00D7446C">
        <w:instrText xml:space="preserve">86°N to 86°S latitude. These unique altimetry data have been acquired in a series of observation periods in repeated track patterns using all three Geoscience Laser Altimeter System (GLAS) lasers. Here, we focus on Antarctic ice sheet elevation data that were obtained in 2003–2004. We present preliminary precision and accuracy assessments of selected elevation data, and discuss factors impacting elevation change detection. We show that for low slope and clear sky conditions, the precision of GLA12 Laser 2a, Release 21 data is </w:instrText>
      </w:r>
      <w:r w:rsidR="00D7446C">
        <w:rPr>
          <w:rFonts w:ascii="Cambria Math" w:hAnsi="Cambria Math" w:cs="Cambria Math"/>
        </w:rPr>
        <w:instrText>∼</w:instrText>
      </w:r>
      <w:r w:rsidR="00D7446C">
        <w:instrText xml:space="preserve">2.1 cm and the relative accuracy of ICESat elevations is ±14 cm based on crossover differences.","container-title":"Geophysical Research Letters","DOI":"10.1029/2005GL025227","ISSN":"0094-8276, 1944-8007","issue":"7","journalAbbreviation":"Geophysical Research Letters","language":"en","license":"http://onlinelibrary.wiley.com/termsAndConditions#vor","page":"2005GL025227","source":"DOI.org (Crossref)","title":"ICESat Antarctic elevation data: Preliminary precision and accuracy assessment","title-short":"ICESat Antarctic elevation data","volume":"33","author":[{"family":"Shuman","given":"C. A."},{"family":"Zwally","given":"H. J."},{"family":"Schutz","given":"B. E."},{"family":"Brenner","given":"A. C."},{"family":"DiMarzio","given":"J. P."},{"family":"Suchdeo","given":"V. P."},{"family":"Fricker","given":"H. A."}],"issued":{"date-parts":[["2006",4]]},"citation-key":"shumanICESatAntarcticElevation2006"}}],"schema":"https://github.com/citation-style-language/schema/raw/master/csl-citation.json"} </w:instrText>
      </w:r>
      <w:r>
        <w:fldChar w:fldCharType="separate"/>
      </w:r>
      <w:r w:rsidRPr="00112591">
        <w:t>(Gong et al., 2011; Shuman et al., 2006)</w:t>
      </w:r>
      <w:r>
        <w:fldChar w:fldCharType="end"/>
      </w:r>
      <w:r>
        <w:t>.</w:t>
      </w:r>
      <w:r w:rsidRPr="00656307">
        <w:t xml:space="preserve"> While the ICESat mission’s main objectives were to quantify </w:t>
      </w:r>
      <w:r w:rsidR="0070152C">
        <w:t>changes</w:t>
      </w:r>
      <w:r w:rsidRPr="00656307">
        <w:t xml:space="preserve"> </w:t>
      </w:r>
      <w:r w:rsidR="0070152C">
        <w:t xml:space="preserve">in </w:t>
      </w:r>
      <w:r w:rsidRPr="00656307">
        <w:t xml:space="preserve">ice </w:t>
      </w:r>
      <w:r w:rsidR="0070152C">
        <w:t xml:space="preserve">sheet elevation </w:t>
      </w:r>
      <w:r w:rsidR="0070152C">
        <w:fldChar w:fldCharType="begin"/>
      </w:r>
      <w:r w:rsidR="0070152C">
        <w:instrText xml:space="preserve"> ADDIN ZOTERO_ITEM CSL_CITATION {"citationID":"DlgAmiiC","properties":{"formattedCitation":"(Markus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0152C">
        <w:fldChar w:fldCharType="separate"/>
      </w:r>
      <w:r w:rsidR="0070152C" w:rsidRPr="0070152C">
        <w:t>(Markus et al., 2017)</w:t>
      </w:r>
      <w:r w:rsidR="0070152C">
        <w:fldChar w:fldCharType="end"/>
      </w:r>
      <w:r w:rsidRPr="00656307">
        <w:t xml:space="preserve">, the derived data products saw use in efforts measuring land topography, </w:t>
      </w:r>
      <w:r w:rsidR="0070152C">
        <w:t xml:space="preserve">vegetation canopy </w:t>
      </w:r>
      <w:r w:rsidR="0070152C">
        <w:lastRenderedPageBreak/>
        <w:t>heights</w:t>
      </w:r>
      <w:r w:rsidRPr="00656307">
        <w:t xml:space="preserve">, and atmospheric </w:t>
      </w:r>
      <w:r w:rsidR="0070152C">
        <w:t xml:space="preserve">composition </w:t>
      </w:r>
      <w:r>
        <w:fldChar w:fldCharType="begin"/>
      </w:r>
      <w:r w:rsidR="00D7446C">
        <w:instrText xml:space="preserve"> ADDIN ZOTERO_ITEM CSL_CITATION {"citationID":"1draFIOI","properties":{"formattedCitation":"(Schutz et al., 2005)","plainCitation":"(Schutz et al., 2005)","noteIndex":0},"citationItems":[{"id":64,"uris":["http://zotero.org/users/local/cacSD1vw/items/ZCLGVBY3","http://zotero.org/users/16907877/items/ZCLGVBY3"],"itemData":{"id":64,"type":"article-journal","abstract":"The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fldChar w:fldCharType="separate"/>
      </w:r>
      <w:r w:rsidRPr="00112591">
        <w:t>(Schutz et al., 2005)</w:t>
      </w:r>
      <w:r>
        <w:fldChar w:fldCharType="end"/>
      </w:r>
      <w:r>
        <w:t>.</w:t>
      </w:r>
      <w:r w:rsidR="00ED536C">
        <w:t xml:space="preserve"> More recently, </w:t>
      </w:r>
      <w:r>
        <w:t>NASA launched the Global Ecosystem Dynamics Investigation (GEDI) mission</w:t>
      </w:r>
      <w:r w:rsidR="00ED536C">
        <w:t xml:space="preserve"> in late 2018</w:t>
      </w:r>
      <w:r w:rsidR="00D66D45">
        <w:t xml:space="preserve"> to directly </w:t>
      </w:r>
      <w:r>
        <w:t xml:space="preserve">assessing land surface carbon balance and biodiversity </w:t>
      </w:r>
      <w:r w:rsidR="00D66D45">
        <w:t xml:space="preserve">using </w:t>
      </w:r>
      <w:r>
        <w:t xml:space="preserve">waveform LiDAR </w:t>
      </w:r>
      <w:r>
        <w:fldChar w:fldCharType="begin"/>
      </w:r>
      <w:r w:rsidR="00D7446C">
        <w:instrText xml:space="preserve"> ADDIN ZOTERO_ITEM CSL_CITATION {"citationID":"WBs4h54g","properties":{"formattedCitation":"(Dubayah et al., 2020)","plainCitation":"(Dubayah et al., 2020)","noteIndex":0},"citationItems":[{"id":61,"uris":["http://zotero.org/users/local/cacSD1vw/items/EJQ4BKL8","http://zotero.org/users/16907877/items/EJQ4BKL8"],"itemData":{"id":61,"type":"article-journal","container-title":"Science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fldChar w:fldCharType="separate"/>
      </w:r>
      <w:r w:rsidRPr="00112591">
        <w:t>(Dubayah et al., 2020)</w:t>
      </w:r>
      <w:r>
        <w:fldChar w:fldCharType="end"/>
      </w:r>
      <w:r>
        <w:t xml:space="preserve">. Building on the success of the first ICESat mission, </w:t>
      </w:r>
      <w:r w:rsidR="00ED536C">
        <w:t xml:space="preserve">NASA </w:t>
      </w:r>
      <w:r w:rsidR="004D6905">
        <w:t xml:space="preserve">also </w:t>
      </w:r>
      <w:r w:rsidR="00ED536C">
        <w:t xml:space="preserve">launched the </w:t>
      </w:r>
      <w:r>
        <w:t xml:space="preserve">ICESat-2 mission </w:t>
      </w:r>
      <w:r w:rsidR="00ED536C">
        <w:t xml:space="preserve">in </w:t>
      </w:r>
      <w:r>
        <w:t xml:space="preserve">September 2018 to continue measurements of ice sheet elevation through improvements in beam design, along-track sampling rate, and footprint diameter </w:t>
      </w:r>
      <w:r>
        <w:fldChar w:fldCharType="begin"/>
      </w:r>
      <w:r w:rsidR="00D7446C">
        <w:instrText xml:space="preserve"> ADDIN ZOTERO_ITEM CSL_CITATION {"citationID":"lGtvmdfu","properties":{"formattedCitation":"(Markus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fldChar w:fldCharType="separate"/>
      </w:r>
      <w:r w:rsidRPr="00112591">
        <w:t>(Markus et al., 2017)</w:t>
      </w:r>
      <w:r>
        <w:fldChar w:fldCharType="end"/>
      </w:r>
      <w:r>
        <w:t xml:space="preserve">. </w:t>
      </w:r>
    </w:p>
    <w:p w14:paraId="6FF84D40" w14:textId="2DF78F18" w:rsidR="00C02426" w:rsidRPr="00C02426" w:rsidRDefault="006D58E3" w:rsidP="00C02426">
      <w:pPr>
        <w:numPr>
          <w:ilvl w:val="1"/>
          <w:numId w:val="9"/>
        </w:numPr>
        <w:spacing w:line="360" w:lineRule="auto"/>
        <w:rPr>
          <w:b/>
          <w:bCs/>
        </w:rPr>
      </w:pPr>
      <w:bookmarkStart w:id="18" w:name="_Toc195197920"/>
      <w:bookmarkStart w:id="19" w:name="_Toc195198127"/>
      <w:bookmarkStart w:id="20" w:name="_Toc195460488"/>
      <w:r>
        <w:rPr>
          <w:b/>
          <w:bCs/>
        </w:rPr>
        <w:t>ICESat-2</w:t>
      </w:r>
    </w:p>
    <w:p w14:paraId="1EBC1A20" w14:textId="616E9A00" w:rsidR="00C02426" w:rsidRDefault="00C02426" w:rsidP="00C02426">
      <w:pPr>
        <w:spacing w:line="360" w:lineRule="auto"/>
      </w:pPr>
      <w:r>
        <w:tab/>
        <w:t xml:space="preserve">The ICESat-2 satellite employs the Advanced Topographic Laser Altimeter System (ATLAS), a photon-counting LiDAR instrument, to </w:t>
      </w:r>
      <w:r w:rsidR="00AC5164">
        <w:t>sample</w:t>
      </w:r>
      <w:r w:rsidR="00F6134D">
        <w:t xml:space="preserve"> </w:t>
      </w:r>
      <w:r>
        <w:t xml:space="preserve">earth’s surface </w:t>
      </w:r>
      <w:r>
        <w:fldChar w:fldCharType="begin"/>
      </w:r>
      <w:r>
        <w:instrText xml:space="preserve"> ADDIN ZOTERO_ITEM CSL_CITATION {"citationID":"Y3DkMEWz","properties":{"formattedCitation":"(Carabajal &amp; Boy, 2020)","plainCitation":"(Carabajal &amp; Boy, 2020)","noteIndex":0},"citationItems":[{"id":118,"uris":["http://zotero.org/users/local/cacSD1vw/items/57EN25YZ","http://zotero.org/users/16907877/items/57EN25YZ"],"itemData":{"id":118,"type":"article-journal","abstract":"Abstract.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Pr="00C02426">
        <w:rPr>
          <w:rFonts w:ascii="Cambria Math" w:hAnsi="Cambria Math" w:cs="Cambria Math"/>
        </w:rPr>
        <w:instrText>∼</w:instrText>
      </w:r>
      <w: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fldChar w:fldCharType="separate"/>
      </w:r>
      <w:r w:rsidRPr="00114361">
        <w:t>(Carabajal &amp; Boy, 2020)</w:t>
      </w:r>
      <w:r>
        <w:fldChar w:fldCharType="end"/>
      </w:r>
      <w:r>
        <w:t xml:space="preserve">. ATLAS operates at a 532 nm (green) laser wavelength, optimized for maximal photon detection with current technology </w:t>
      </w:r>
      <w:r>
        <w:fldChar w:fldCharType="begin"/>
      </w:r>
      <w:r>
        <w:instrText xml:space="preserve"> ADDIN ZOTERO_ITEM CSL_CITATION {"citationID":"TOafKqy3","properties":{"formattedCitation":"(Neumann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C02426">
        <w:t>(Neumann et al., 2019a)</w:t>
      </w:r>
      <w:r>
        <w:fldChar w:fldCharType="end"/>
      </w:r>
      <w:r>
        <w:t xml:space="preserve">. Prior to exiting the satellite, ATLAS splits the laser into six beams arranged into three beam pairs, with each beam pair containing a strong and weak beam with </w:t>
      </w:r>
      <w:r w:rsidR="004B1514">
        <w:t>an</w:t>
      </w:r>
      <w:r>
        <w:t xml:space="preserve"> </w:t>
      </w:r>
      <w:r w:rsidR="004B1514">
        <w:t xml:space="preserve">energy </w:t>
      </w:r>
      <w:r>
        <w:t xml:space="preserve">transmission ratio of 4:1 </w:t>
      </w:r>
      <w:r>
        <w:fldChar w:fldCharType="begin"/>
      </w:r>
      <w:r>
        <w:instrText xml:space="preserve"> ADDIN ZOTERO_ITEM CSL_CITATION {"citationID":"hd7H8ILp","properties":{"formattedCitation":"(Neumann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3E5D6A">
        <w:t>(Neumann et al., 2019a)</w:t>
      </w:r>
      <w:r>
        <w:fldChar w:fldCharType="end"/>
      </w:r>
    </w:p>
    <w:p w14:paraId="3142F3F3" w14:textId="61FA26A2" w:rsidR="00C02426" w:rsidRDefault="00272985" w:rsidP="00C02426">
      <w:pPr>
        <w:spacing w:line="360" w:lineRule="auto"/>
      </w:pPr>
      <w:r>
        <w:tab/>
        <w:t>For greater coverage of Earth’s surface,</w:t>
      </w:r>
      <w:r w:rsidR="00C02426">
        <w:t xml:space="preserve"> beams within a pair are separated by 90 meters</w:t>
      </w:r>
      <w:r w:rsidR="002A4980">
        <w:t xml:space="preserve"> </w:t>
      </w:r>
      <w:r w:rsidR="00C02426">
        <w:t xml:space="preserve">and </w:t>
      </w:r>
      <w:ins w:id="21" w:author="Poncy, William" w:date="2025-01-16T23:13:00Z">
        <w:r w:rsidR="00C02426">
          <w:t>beam pairs are separated by ~3 kilometers</w:t>
        </w:r>
      </w:ins>
      <w:r w:rsidR="00C02426">
        <w:t xml:space="preserve"> </w:t>
      </w:r>
      <w:ins w:id="22" w:author="Poncy, William" w:date="2025-01-16T23:13:00Z">
        <w:r w:rsidR="00C02426">
          <w:fldChar w:fldCharType="begin"/>
        </w:r>
      </w:ins>
      <w:r w:rsidR="00C02426">
        <w:instrText xml:space="preserve"> ADDIN ZOTERO_ITEM CSL_CITATION {"citationID":"00TWoJGI","properties":{"formattedCitation":"(Markus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ins w:id="23" w:author="Poncy, William" w:date="2025-01-16T23:13:00Z">
        <w:r w:rsidR="00C02426">
          <w:fldChar w:fldCharType="separate"/>
        </w:r>
      </w:ins>
      <w:r w:rsidR="00C02426" w:rsidRPr="00114361">
        <w:t>(Markus et al., 2017)</w:t>
      </w:r>
      <w:ins w:id="24" w:author="Poncy, William" w:date="2025-01-16T23:13:00Z">
        <w:r w:rsidR="00C02426">
          <w:fldChar w:fldCharType="end"/>
        </w:r>
        <w:r w:rsidR="00C02426">
          <w:t xml:space="preserve">. </w:t>
        </w:r>
      </w:ins>
      <w:r w:rsidR="00C02426">
        <w:t xml:space="preserve">ATLAS’s reduced laser power requirement allows a smaller payload aboard the ICESat-2 bus </w:t>
      </w:r>
      <w:r w:rsidR="00C02426">
        <w:fldChar w:fldCharType="begin"/>
      </w:r>
      <w:r w:rsidR="00C02426">
        <w:instrText xml:space="preserve"> ADDIN ZOTERO_ITEM CSL_CITATION {"citationID":"Bl6jOBCe","properties":{"formattedCitation":"(Sun et al., 2020)","plainCitation":"(Sun et al., 2020)","noteIndex":0},"citationItems":[{"id":209,"uris":["http://zotero.org/users/local/cacSD1vw/items/EQU47J4Q","http://zotero.org/users/16907877/items/EQU47J4Q"],"itemData":{"id":209,"type":"article-journal","abstract":"Abstract\n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C02426">
        <w:fldChar w:fldCharType="separate"/>
      </w:r>
      <w:r w:rsidR="00C02426" w:rsidRPr="00114361">
        <w:t>(Sun et al., 2020)</w:t>
      </w:r>
      <w:r w:rsidR="00C02426">
        <w:fldChar w:fldCharType="end"/>
      </w:r>
      <w:r w:rsidR="00C02426">
        <w:t xml:space="preserve">. With a spacecraft velocity of ~7 km/s and </w:t>
      </w:r>
      <w:ins w:id="25" w:author="Poncy, William" w:date="2025-01-16T23:13:00Z">
        <w:r w:rsidR="00C02426">
          <w:t xml:space="preserve">a </w:t>
        </w:r>
      </w:ins>
      <w:r w:rsidR="00C02426">
        <w:t xml:space="preserve">laser frequency of 10 kHz, </w:t>
      </w:r>
      <w:ins w:id="26" w:author="Poncy, William" w:date="2025-01-16T23:13:00Z">
        <w:r w:rsidR="00C02426">
          <w:t xml:space="preserve">the ATLAS </w:t>
        </w:r>
      </w:ins>
      <w:r w:rsidR="00C02426">
        <w:t>instrument achieves</w:t>
      </w:r>
      <w:ins w:id="27" w:author="Poncy, William" w:date="2025-01-16T23:13:00Z">
        <w:r w:rsidR="00C02426">
          <w:t xml:space="preserve"> </w:t>
        </w:r>
      </w:ins>
      <w:r w:rsidR="00C02426">
        <w:t xml:space="preserve">an along-track </w:t>
      </w:r>
      <w:ins w:id="28" w:author="Poncy, William" w:date="2025-01-16T23:13:00Z">
        <w:r w:rsidR="00C02426">
          <w:t>sampling interval of 70 centimeter</w:t>
        </w:r>
      </w:ins>
      <w:r w:rsidR="00C02426">
        <w:t xml:space="preserve">s. This generates </w:t>
      </w:r>
      <w:ins w:id="29" w:author="Poncy, William" w:date="2025-01-16T23:13:00Z">
        <w:r w:rsidR="00C02426">
          <w:t>strong overlap between shots</w:t>
        </w:r>
      </w:ins>
      <w:r w:rsidR="00C02426">
        <w:t xml:space="preserve"> to</w:t>
      </w:r>
      <w:ins w:id="30" w:author="Poncy, William" w:date="2025-01-16T23:13:00Z">
        <w:r w:rsidR="00C02426">
          <w:t xml:space="preserve"> determine </w:t>
        </w:r>
      </w:ins>
      <w:r w:rsidR="00C02426">
        <w:t xml:space="preserve">terrain </w:t>
      </w:r>
      <w:ins w:id="31" w:author="Poncy, William" w:date="2025-01-16T23:13:00Z">
        <w:r w:rsidR="00C02426">
          <w:t xml:space="preserve">slope along and across the orbital track. </w:t>
        </w:r>
      </w:ins>
      <w:r w:rsidR="00C02426">
        <w:t xml:space="preserve">In contrast to the GEDI mission, which collects data only within latitudes </w:t>
      </w:r>
      <w:r w:rsidR="00C02426" w:rsidRPr="00271D83">
        <w:t>±</w:t>
      </w:r>
      <w:r w:rsidR="00C02426">
        <w:t>51.6</w:t>
      </w:r>
      <w:r w:rsidR="00C02426" w:rsidRPr="00C907A0">
        <w:t>°</w:t>
      </w:r>
      <w:r w:rsidR="00C02426">
        <w:t>, ICESat-2 provides near-global coverage between 88</w:t>
      </w:r>
      <w:r w:rsidR="00C02426" w:rsidRPr="00C907A0">
        <w:t>°</w:t>
      </w:r>
      <w:r w:rsidR="00C02426">
        <w:t xml:space="preserve"> N and S </w:t>
      </w:r>
      <w:r w:rsidR="00C02426">
        <w:fldChar w:fldCharType="begin"/>
      </w:r>
      <w:r w:rsidR="00C02426">
        <w:instrText xml:space="preserve"> ADDIN ZOTERO_ITEM CSL_CITATION {"citationID":"lmwiHWJc","properties":{"formattedCitation":"(Markus et al., 2017; Pronk et al., 2024)","plainCitation":"(Markus et al., 2017; Pronk et al., 2024)","noteIndex":0},"citationItems":[{"id":71,"uris":["http://zotero.org/users/local/cacSD1vw/items/VUEMBWJ6","http://zotero.org/users/16907877/items/VUEMBWJ6"],"itemData":{"id":71,"type":"article-journal","container-title":"Remote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local/cacSD1vw/items/YFRUR43W","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C02426">
        <w:fldChar w:fldCharType="separate"/>
      </w:r>
      <w:r w:rsidR="00C02426" w:rsidRPr="00114361">
        <w:t>(Markus et al., 2017; Pronk et al., 2024)</w:t>
      </w:r>
      <w:r w:rsidR="00C02426">
        <w:fldChar w:fldCharType="end"/>
      </w:r>
      <w:r w:rsidR="00C02426">
        <w:t xml:space="preserve">. Moreover, ICESat-2’s orbit altitude of ~500 km and 91-day repeat cycle facilitate analyses of seasonal variation for its coverage areas </w:t>
      </w:r>
      <w:r w:rsidR="00C02426">
        <w:fldChar w:fldCharType="begin"/>
      </w:r>
      <w:r w:rsidR="00C02426">
        <w:instrText xml:space="preserve"> ADDIN ZOTERO_ITEM CSL_CITATION {"citationID":"JcPvoxRu","properties":{"formattedCitation":"(Wang et al., 2024)","plainCitation":"(Wang et al., 2024)","noteIndex":0},"citationItems":[{"id":174,"uris":["http://zotero.org/users/local/cacSD1vw/items/9LLWFWV9","http://zotero.org/users/16907877/items/9LLWFWV9"],"itemData":{"id":174,"type":"article-journal","container-title":"International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sidR="00C02426">
        <w:fldChar w:fldCharType="separate"/>
      </w:r>
      <w:r w:rsidR="00C02426" w:rsidRPr="00114361">
        <w:t>(Wang et al., 2024)</w:t>
      </w:r>
      <w:r w:rsidR="00C02426">
        <w:fldChar w:fldCharType="end"/>
      </w:r>
      <w:r w:rsidR="00C02426">
        <w:t xml:space="preserve">. </w:t>
      </w:r>
    </w:p>
    <w:p w14:paraId="2B52F314" w14:textId="07802AE3" w:rsidR="00C02426" w:rsidRDefault="00C02426" w:rsidP="00C02426">
      <w:pPr>
        <w:spacing w:line="360" w:lineRule="auto"/>
      </w:pPr>
      <w:r>
        <w:tab/>
        <w:t xml:space="preserve">Ultimately, the consistency </w:t>
      </w:r>
      <w:r w:rsidR="00F6134D">
        <w:t xml:space="preserve">of </w:t>
      </w:r>
      <w:r>
        <w:t xml:space="preserve">surface </w:t>
      </w:r>
      <w:r w:rsidR="00F6134D">
        <w:t xml:space="preserve">measurements by the </w:t>
      </w:r>
      <w:r>
        <w:t xml:space="preserve">ATLAS instrument is influenced by atmospheric conditions and land cover attributes. Over highly reflective surfaces like land ice, up to 10 signal photons may be returned per laser pulse. Over vegetated areas with lower surface reflectance, the energy and detection ratio of ATLAS </w:t>
      </w:r>
      <w:r>
        <w:lastRenderedPageBreak/>
        <w:t xml:space="preserve">may drop to ~2.5:1, with only 0-4 signal photons returned per laser pulse </w:t>
      </w:r>
      <w:r>
        <w:fldChar w:fldCharType="begin"/>
      </w:r>
      <w:r>
        <w:instrText xml:space="preserve"> ADDIN ZOTERO_ITEM CSL_CITATION {"citationID":"YOz8f0g3","properties":{"formattedCitation":"(Neuenschwander et al., 2023, 2024)","plainCitation":"(Neuenschwander et al., 2023, 2024)","noteIndex":0},"citationItems":[{"id":96,"uris":["http://zotero.org/users/local/cacSD1vw/items/RUZ2XGZ9","http://zotero.org/users/16907877/items/RUZ2XGZ9"],"itemData":{"id":96,"type":"article-journal","DOI":"10.5067/8ANPSL1NN7YS","note":"publisher: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Pr="00114361">
        <w:t>(Neuenschwander et al., 2023, 2024)</w:t>
      </w:r>
      <w:r>
        <w:fldChar w:fldCharType="end"/>
      </w:r>
      <w:r>
        <w:t>.</w:t>
      </w:r>
      <w:r w:rsidR="006D58E3">
        <w:tab/>
      </w:r>
    </w:p>
    <w:p w14:paraId="614D565A" w14:textId="01D49861" w:rsidR="0039531E" w:rsidRDefault="00C02426" w:rsidP="006D58E3">
      <w:pPr>
        <w:spacing w:line="360" w:lineRule="auto"/>
      </w:pPr>
      <w:r>
        <w:tab/>
      </w:r>
      <w:r w:rsidR="006D58E3">
        <w:t xml:space="preserve">Though primarily designed for ice sheet monitoring, </w:t>
      </w:r>
      <w:r w:rsidR="00AC5164">
        <w:t>products for ICESat-2 data</w:t>
      </w:r>
      <w:r w:rsidR="0039531E">
        <w:t xml:space="preserve"> have </w:t>
      </w:r>
      <w:r w:rsidR="006D58E3">
        <w:t xml:space="preserve">been developed </w:t>
      </w:r>
      <w:r w:rsidR="0039531E">
        <w:t xml:space="preserve">for </w:t>
      </w:r>
      <w:r w:rsidR="006D58E3">
        <w:t xml:space="preserve">characterizing ocean elevation, inland water height, and terrestrial vegetation. This research will employ the </w:t>
      </w:r>
      <w:r w:rsidR="006D58E3" w:rsidRPr="00AD6039">
        <w:t xml:space="preserve">ICESat-2 L3A Land and Vegetation Height (ATL08) </w:t>
      </w:r>
      <w:r w:rsidR="006D58E3">
        <w:t xml:space="preserve">Version 6 </w:t>
      </w:r>
      <w:r w:rsidR="006D58E3" w:rsidRPr="00AD6039">
        <w:t>data product</w:t>
      </w:r>
      <w:r w:rsidR="006D58E3">
        <w:t>, which estimates ground and canopy elevations in 100-meter segments.</w:t>
      </w:r>
    </w:p>
    <w:p w14:paraId="6AB20E24" w14:textId="65B8A6AC" w:rsidR="006D58E3" w:rsidRDefault="0039531E" w:rsidP="006D58E3">
      <w:pPr>
        <w:spacing w:line="360" w:lineRule="auto"/>
      </w:pPr>
      <w:r>
        <w:tab/>
      </w:r>
      <w:r w:rsidR="006D58E3">
        <w:t xml:space="preserve">Commonly, </w:t>
      </w:r>
      <w:r w:rsidR="004B1514">
        <w:t>assess</w:t>
      </w:r>
      <w:r>
        <w:t xml:space="preserve">ing the performance of ATL08 segments in estimating </w:t>
      </w:r>
      <w:r w:rsidR="006D58E3">
        <w:t xml:space="preserve">canopy height requires </w:t>
      </w:r>
      <w:r w:rsidR="004B1514">
        <w:t xml:space="preserve">comparison against coincident </w:t>
      </w:r>
      <w:r w:rsidR="006D58E3">
        <w:t xml:space="preserve">ALS. While studies </w:t>
      </w:r>
      <w:r w:rsidR="004B1514">
        <w:t xml:space="preserve">commonly </w:t>
      </w:r>
      <w:r w:rsidR="006D58E3">
        <w:t>report an underestimation of canopy heights by ATL08 segments</w:t>
      </w:r>
      <w:r w:rsidR="00442178">
        <w:t xml:space="preserve">, </w:t>
      </w:r>
      <w:r w:rsidR="006D58E3">
        <w:t xml:space="preserve">the magnitude of error varies with forest conditions </w:t>
      </w:r>
      <w:r w:rsidR="006D58E3">
        <w:fldChar w:fldCharType="begin"/>
      </w:r>
      <w:r w:rsidR="006D58E3">
        <w:instrText xml:space="preserve"> ADDIN ZOTERO_ITEM CSL_CITATION {"citationID":"q4MqaBu5","properties":{"formattedCitation":"(A. Liu et al., 2021; Malambo &amp; Popescu, 2021; Neuenschwander et al., 2020)","plainCitation":"(A. Liu et al., 2021; Malambo &amp; Popescu,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6D58E3">
        <w:fldChar w:fldCharType="separate"/>
      </w:r>
      <w:r w:rsidR="006D58E3" w:rsidRPr="00114361">
        <w:t>(A. Liu et al., 2021; Malambo &amp; Popescu, 2021; Neuenschwander et al., 2020)</w:t>
      </w:r>
      <w:r w:rsidR="006D58E3">
        <w:fldChar w:fldCharType="end"/>
      </w:r>
      <w:r w:rsidR="006D58E3" w:rsidRPr="00377245">
        <w:t xml:space="preserve">. </w:t>
      </w:r>
      <w:r w:rsidR="006D58E3" w:rsidRPr="00362D80">
        <w:t xml:space="preserve">Comparison </w:t>
      </w:r>
      <w:r w:rsidR="006D58E3">
        <w:t xml:space="preserve">of ATL08 canopy height estimations </w:t>
      </w:r>
      <w:r w:rsidR="006D58E3" w:rsidRPr="00362D80">
        <w:t xml:space="preserve">to </w:t>
      </w:r>
      <w:commentRangeStart w:id="32"/>
      <w:r w:rsidR="006D58E3" w:rsidRPr="00362D80">
        <w:t xml:space="preserve">ALS data has shown mean biases ranging from </w:t>
      </w:r>
      <w:r w:rsidR="006D58E3">
        <w:t xml:space="preserve">-1.71 meters across diverse biomes, with strong performance in conifer forests, to 3.05 meters in boreal forests.  </w:t>
      </w:r>
      <w:commentRangeEnd w:id="32"/>
      <w:r w:rsidR="006E1FEF">
        <w:rPr>
          <w:rStyle w:val="CommentReference"/>
        </w:rPr>
        <w:commentReference w:id="32"/>
      </w:r>
    </w:p>
    <w:p w14:paraId="4BD56B8C" w14:textId="0BBBB541" w:rsidR="006D58E3" w:rsidRPr="002112FA" w:rsidRDefault="006D58E3" w:rsidP="006D58E3">
      <w:pPr>
        <w:spacing w:line="360" w:lineRule="auto"/>
      </w:pPr>
      <w:r>
        <w:tab/>
      </w:r>
      <w:r w:rsidR="004B1514">
        <w:t>ATL</w:t>
      </w:r>
      <w:r w:rsidR="00031D7D">
        <w:t>08</w:t>
      </w:r>
      <w:r w:rsidR="004B1514">
        <w:t xml:space="preserve"> segments </w:t>
      </w:r>
      <w:r>
        <w:t>collected at nighttime with</w:t>
      </w:r>
      <w:r w:rsidR="004B1514">
        <w:t xml:space="preserve"> the strong beam of the satellite</w:t>
      </w:r>
      <w:r>
        <w:t xml:space="preserve"> consistently yield the lowest height estimation errors due to reduced atmospheric interference and </w:t>
      </w:r>
      <w:r w:rsidR="004B1514">
        <w:t>greater energy output</w:t>
      </w:r>
      <w:r>
        <w:t xml:space="preserve">. Use of weak beam data is generally discouraged for canopy height estimation </w:t>
      </w:r>
      <w:r>
        <w:fldChar w:fldCharType="begin"/>
      </w:r>
      <w:r w:rsidR="00BB77A8">
        <w:instrText xml:space="preserve"> ADDIN ZOTERO_ITEM CSL_CITATION {"citationID":"VaTd9fiv","properties":{"formattedCitation":"(F. Chen et al., 2023; Guerra-Hern\\uc0\\u225{}ndez et al., 2022; A. Liu et al., 2021; Neuenschwander et al., 2020; Rai et al., 2024; J. Yu et al., 2022)","plainCitation":"(F. Chen et al., 2023; Guerra-Hernández et al., 2022; A. Liu et al., 2021; Neuenschwander et al., 2020; Rai et al., 2024; J. Yu et al., 2022)","noteIndex":0},"citationItems":[{"id":163,"uris":["http://zotero.org/users/local/cacSD1vw/items/HN8EVFJH","http://zotero.org/users/16907877/items/HN8EVFJH"],"itemData":{"id":163,"type":"article-journal","abstract":"Forest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local/cacSD1vw/items/AUUVLWZZ","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w:instrText>
      </w:r>
      <w:r w:rsidR="00BB77A8" w:rsidRPr="00BB77A8">
        <w:rPr>
          <w:lang w:val="fr-FR"/>
        </w:rPr>
        <w:instrText xml:space="preserve">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local/cacSD1vw/items/MDG7QXCQ","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fldChar w:fldCharType="separate"/>
      </w:r>
      <w:r w:rsidR="00BB77A8" w:rsidRPr="00BB77A8">
        <w:rPr>
          <w:lang w:val="fr-FR"/>
        </w:rPr>
        <w:t>(F. Chen et al., 2023; Guerra-Hernández et al., 2022; A. Liu et al., 2021; Neuenschwander et al., 2020; Rai et al., 2024; J. Yu et al., 2022)</w:t>
      </w:r>
      <w:r>
        <w:fldChar w:fldCharType="end"/>
      </w:r>
      <w:r w:rsidRPr="006D58E3">
        <w:rPr>
          <w:lang w:val="fr-FR"/>
        </w:rPr>
        <w:t xml:space="preserve">. </w:t>
      </w:r>
      <w:r>
        <w:t>Moreover, c</w:t>
      </w:r>
      <w:r w:rsidRPr="00382C4F">
        <w:t>a</w:t>
      </w:r>
      <w:r>
        <w:t xml:space="preserve">nopy height estimation errors are minimized in a range of </w:t>
      </w:r>
      <w:r w:rsidRPr="003A335C">
        <w:t>40-80% canopy cover</w:t>
      </w:r>
      <w:r>
        <w:t>. Sparse vegetation has an inherently low probability of generating returns to adequately describe canopy height, while in dense canopy cover the algorithm for the ATL08 data product struggles to interpolate the underlying terrain, introducing error into the resulting canopy height estimation</w:t>
      </w:r>
      <w:r w:rsidR="009F4647">
        <w:t xml:space="preserve"> </w:t>
      </w:r>
      <w:r w:rsidR="009F4647">
        <w:fldChar w:fldCharType="begin"/>
      </w:r>
      <w:r w:rsidR="009F4647">
        <w:instrText xml:space="preserve"> ADDIN ZOTERO_ITEM CSL_CITATION {"citationID":"Ay8WsGI1","properties":{"formattedCitation":"(Neuenschwander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9F4647">
        <w:fldChar w:fldCharType="separate"/>
      </w:r>
      <w:r w:rsidR="009F4647" w:rsidRPr="009F4647">
        <w:t>(Neuenschwander et al., 2020)</w:t>
      </w:r>
      <w:r w:rsidR="009F4647">
        <w:fldChar w:fldCharType="end"/>
      </w:r>
      <w:r>
        <w:t>.</w:t>
      </w:r>
    </w:p>
    <w:p w14:paraId="558BA5FC" w14:textId="342A1FA7" w:rsidR="006D58E3" w:rsidRPr="006D58E3" w:rsidRDefault="006D58E3" w:rsidP="006D58E3">
      <w:pPr>
        <w:spacing w:line="360" w:lineRule="auto"/>
        <w:rPr>
          <w:lang w:val="fr-FR"/>
        </w:rPr>
      </w:pPr>
      <w:r>
        <w:tab/>
        <w:t xml:space="preserve">Ultimately, the accuracy of ATL08 forest height estimation is a function of many factors, including acquisition characteristics (e.g., beam </w:t>
      </w:r>
      <w:r w:rsidR="00031D7D">
        <w:t>strength</w:t>
      </w:r>
      <w:r>
        <w:t xml:space="preserve">, time of collection), terrain variability, forest density, geolocation accuracy, </w:t>
      </w:r>
      <w:r w:rsidR="00CA397C">
        <w:t xml:space="preserve">atmospheric </w:t>
      </w:r>
      <w:r>
        <w:t xml:space="preserve">noise, local disturbance history, and temporal coincidence to reference data </w:t>
      </w:r>
      <w:r>
        <w:fldChar w:fldCharType="begin"/>
      </w:r>
      <w:r>
        <w:instrText xml:space="preserve"> ADDIN ZOTERO_ITEM CSL_CITATION {"citationID":"RpW6loem","properties":{"formattedCitation":"(Fernandez-Diaz et al., 2022; Malambo &amp; Popescu, 2021; Neuenschwander et al., 2023; Rai et al., 2024)","plainCitation":"(Fernandez-Diaz et al., 2022; Malambo &amp; Popescu, 2021; Neuenschwander et al., 2023; Rai et al., 2024)","noteIndex":0},"citationItems":[{"id":75,"uris":["http://zotero.org/users/local/cacSD1vw/items/7IXV2CMS","http://zotero.org/users/16907877/items/7IXV2CMS"],"itemData":{"id":75,"type":"article-journal","container-title":"IEEE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Pr="006D58E3">
        <w:rPr>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6D58E3">
        <w:rPr>
          <w:lang w:val="fr-FR"/>
        </w:rPr>
        <w:t>(Fernandez-Diaz et al., 2022; Malambo &amp; Popescu, 2021; Neuenschwander et al., 2023; Rai et al., 2024)</w:t>
      </w:r>
      <w:r>
        <w:fldChar w:fldCharType="end"/>
      </w:r>
      <w:r w:rsidRPr="006D58E3">
        <w:rPr>
          <w:lang w:val="fr-FR"/>
        </w:rPr>
        <w:t>.</w:t>
      </w:r>
    </w:p>
    <w:p w14:paraId="5076665C" w14:textId="3C2BA46C" w:rsidR="006D58E3" w:rsidRPr="006D58E3" w:rsidRDefault="006D58E3" w:rsidP="006D58E3">
      <w:pPr>
        <w:spacing w:line="360" w:lineRule="auto"/>
        <w:rPr>
          <w:b/>
          <w:bCs/>
        </w:rPr>
      </w:pPr>
      <w:r w:rsidRPr="0039531E">
        <w:rPr>
          <w:lang w:val="fr-FR"/>
        </w:rPr>
        <w:tab/>
      </w:r>
      <w:r>
        <w:t xml:space="preserve">These challenges notwithstanding, ICESat-2’s near-global coverage and high geolocation accuracy (&lt;5m) offer a unique advantage over GEDI to track forest dynamics </w:t>
      </w:r>
      <w:r>
        <w:lastRenderedPageBreak/>
        <w:t xml:space="preserve">over time </w:t>
      </w:r>
      <w:r>
        <w:fldChar w:fldCharType="begin"/>
      </w:r>
      <w:r>
        <w:instrText xml:space="preserve"> ADDIN ZOTERO_ITEM CSL_CITATION {"citationID":"EzCi2VIr","properties":{"formattedCitation":"(Luthcke et al., 2021; Neuenschwander &amp; Magruder, 2019)","plainCitation":"(Luthcke et al., 2021; Neuenschwander &amp; Magruder, 2019)","noteIndex":0},"citationItems":[{"id":306,"uris":["http://zotero.org/users/local/cacSD1vw/items/UGYIBGDY","http://zotero.org/users/16907877/items/UGYIBGDY"],"itemData":{"id":306,"type":"article-journal","abstract":"Abstract\n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local/cacSD1vw/items/7WH2UGBX","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fldChar w:fldCharType="separate"/>
      </w:r>
      <w:r w:rsidRPr="00114361">
        <w:t>(Luthcke et al., 2021; Neuenschwander &amp; Magruder, 2019)</w:t>
      </w:r>
      <w:r>
        <w:fldChar w:fldCharType="end"/>
      </w:r>
      <w:r>
        <w:t xml:space="preserve">. The question remains as to whether spaceborne LiDAR can fully describe changes in vegetation structure when and where ALS data is not available </w:t>
      </w:r>
      <w:r>
        <w:fldChar w:fldCharType="begin"/>
      </w:r>
      <w:r>
        <w:instrText xml:space="preserve"> ADDIN ZOTERO_ITEM CSL_CITATION {"citationID":"FaBTlJUa","properties":{"formattedCitation":"(B. Li et al., 2022; Malambo &amp; Popescu, 2021)","plainCitation":"(B. Li et al., 2022; Malambo &amp; Popescu, 2021)","noteIndex":0},"citationItems":[{"id":109,"uris":["http://zotero.org/users/local/cacSD1vw/items/CN863TNQ","http://zotero.org/users/16907877/items/CN863TNQ"],"itemData":{"id":109,"type":"article-journal","abstract":"The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DB5890">
        <w:t>(B. Li et al., 2022; Malambo &amp; Popescu, 2021)</w:t>
      </w:r>
      <w:r>
        <w:fldChar w:fldCharType="end"/>
      </w:r>
      <w:r>
        <w:t>. By leveraging its strengths and effectively handling the limitations in its data quality, this study aims to showcase ICESat-2’s potential for forest structural monitoring in the context of a shifting climate.</w:t>
      </w:r>
    </w:p>
    <w:p w14:paraId="3D023D01" w14:textId="7C89AB00" w:rsidR="00DE60C7" w:rsidRDefault="00DE60C7" w:rsidP="00FF639F">
      <w:pPr>
        <w:numPr>
          <w:ilvl w:val="1"/>
          <w:numId w:val="9"/>
        </w:numPr>
        <w:spacing w:line="360" w:lineRule="auto"/>
        <w:rPr>
          <w:b/>
          <w:bCs/>
        </w:rPr>
      </w:pPr>
      <w:r w:rsidRPr="00FA3903">
        <w:rPr>
          <w:b/>
          <w:bCs/>
        </w:rPr>
        <w:t xml:space="preserve">Research </w:t>
      </w:r>
      <w:bookmarkEnd w:id="18"/>
      <w:bookmarkEnd w:id="19"/>
      <w:bookmarkEnd w:id="20"/>
      <w:r w:rsidR="00966B8C">
        <w:rPr>
          <w:b/>
          <w:bCs/>
        </w:rPr>
        <w:t>Questions</w:t>
      </w:r>
    </w:p>
    <w:p w14:paraId="100461DC" w14:textId="1A7C0103" w:rsidR="00966B8C" w:rsidRDefault="00E82CA1" w:rsidP="00FF639F">
      <w:pPr>
        <w:tabs>
          <w:tab w:val="left" w:pos="630"/>
        </w:tabs>
        <w:spacing w:line="360" w:lineRule="auto"/>
      </w:pPr>
      <w:r>
        <w:tab/>
      </w:r>
      <w:r w:rsidR="0020328F">
        <w:t>Our research</w:t>
      </w:r>
      <w:r w:rsidR="00966B8C">
        <w:t xml:space="preserve"> aims to use multiple years of spaceborne LiDAR data to monitor changes in forest structure. To that end, we aim to answer the following research questions:</w:t>
      </w:r>
    </w:p>
    <w:p w14:paraId="712C0446" w14:textId="6AB3BAAC" w:rsidR="00966B8C" w:rsidRDefault="00966B8C" w:rsidP="00966B8C">
      <w:pPr>
        <w:pStyle w:val="ListParagraph"/>
        <w:numPr>
          <w:ilvl w:val="0"/>
          <w:numId w:val="14"/>
        </w:numPr>
        <w:tabs>
          <w:tab w:val="left" w:pos="630"/>
        </w:tabs>
        <w:spacing w:line="360" w:lineRule="auto"/>
      </w:pPr>
      <w:r>
        <w:t xml:space="preserve">To what extent can ICESat-2 ATL08 detect forest </w:t>
      </w:r>
      <w:r w:rsidR="00AC5164">
        <w:t>growth</w:t>
      </w:r>
      <w:r>
        <w:t xml:space="preserve"> over time?</w:t>
      </w:r>
    </w:p>
    <w:p w14:paraId="5256744F" w14:textId="3C5CAE63" w:rsidR="00966B8C" w:rsidRDefault="00966B8C" w:rsidP="00966B8C">
      <w:pPr>
        <w:pStyle w:val="ListParagraph"/>
        <w:numPr>
          <w:ilvl w:val="0"/>
          <w:numId w:val="14"/>
        </w:numPr>
        <w:tabs>
          <w:tab w:val="left" w:pos="630"/>
        </w:tabs>
        <w:spacing w:line="360" w:lineRule="auto"/>
      </w:pPr>
      <w:r>
        <w:t>How is this ability influenced by forest cover type and disturbance history?</w:t>
      </w:r>
    </w:p>
    <w:p w14:paraId="6C14D830" w14:textId="77777777" w:rsidR="00DE60C7" w:rsidRDefault="00DE60C7" w:rsidP="00FF639F">
      <w:pPr>
        <w:numPr>
          <w:ilvl w:val="0"/>
          <w:numId w:val="9"/>
        </w:numPr>
        <w:spacing w:line="360" w:lineRule="auto"/>
        <w:rPr>
          <w:b/>
          <w:bCs/>
        </w:rPr>
      </w:pPr>
      <w:bookmarkStart w:id="33" w:name="_Toc195197921"/>
      <w:bookmarkStart w:id="34" w:name="_Toc195198128"/>
      <w:bookmarkStart w:id="35" w:name="_Toc195460489"/>
      <w:r w:rsidRPr="00FA3903">
        <w:rPr>
          <w:b/>
          <w:bCs/>
        </w:rPr>
        <w:t>Methods</w:t>
      </w:r>
      <w:bookmarkEnd w:id="33"/>
      <w:bookmarkEnd w:id="34"/>
      <w:bookmarkEnd w:id="35"/>
    </w:p>
    <w:p w14:paraId="008963E2" w14:textId="43081ADB" w:rsidR="00182BD2" w:rsidRPr="00182BD2" w:rsidRDefault="00182BD2" w:rsidP="00182BD2">
      <w:pPr>
        <w:spacing w:line="360" w:lineRule="auto"/>
        <w:ind w:firstLine="360"/>
      </w:pPr>
      <w:r>
        <w:t xml:space="preserve">Our approach for answering </w:t>
      </w:r>
      <w:r w:rsidR="00722C3E">
        <w:t>the</w:t>
      </w:r>
      <w:r>
        <w:t xml:space="preserve"> research questions is </w:t>
      </w:r>
      <w:r w:rsidR="00722C3E">
        <w:t xml:space="preserve">organized into </w:t>
      </w:r>
      <w:r w:rsidR="00077110">
        <w:t>four</w:t>
      </w:r>
      <w:r w:rsidR="00722C3E">
        <w:t xml:space="preserve"> sequential </w:t>
      </w:r>
      <w:r>
        <w:t>phases</w:t>
      </w:r>
      <w:r w:rsidR="000F64DC">
        <w:t>-</w:t>
      </w:r>
      <w:r>
        <w:t xml:space="preserve">validation, </w:t>
      </w:r>
      <w:r w:rsidR="001C19F0">
        <w:t>addressing bias</w:t>
      </w:r>
      <w:r>
        <w:t xml:space="preserve">, FIA reference, </w:t>
      </w:r>
      <w:r w:rsidR="001C19F0">
        <w:t xml:space="preserve">and </w:t>
      </w:r>
      <w:r>
        <w:t>change detection-each described in su</w:t>
      </w:r>
      <w:r w:rsidR="00722C3E">
        <w:t>bs</w:t>
      </w:r>
      <w:r>
        <w:t xml:space="preserve">ections below.  </w:t>
      </w:r>
    </w:p>
    <w:p w14:paraId="76B6AA76" w14:textId="17D3CCE7" w:rsidR="00884DE5" w:rsidRDefault="00884DE5" w:rsidP="00FF639F">
      <w:pPr>
        <w:numPr>
          <w:ilvl w:val="1"/>
          <w:numId w:val="9"/>
        </w:numPr>
        <w:spacing w:line="360" w:lineRule="auto"/>
        <w:rPr>
          <w:b/>
          <w:bCs/>
        </w:rPr>
      </w:pPr>
      <w:bookmarkStart w:id="36" w:name="_Toc195460490"/>
      <w:bookmarkStart w:id="37" w:name="_Toc195197922"/>
      <w:bookmarkStart w:id="38" w:name="_Toc195198129"/>
      <w:r w:rsidRPr="00FA3903">
        <w:rPr>
          <w:b/>
          <w:bCs/>
        </w:rPr>
        <w:t>Study Area</w:t>
      </w:r>
      <w:bookmarkEnd w:id="36"/>
    </w:p>
    <w:p w14:paraId="58B668FA" w14:textId="2BE16F89" w:rsidR="00A2362E" w:rsidRDefault="00A2362E" w:rsidP="00FF639F">
      <w:pPr>
        <w:spacing w:line="360" w:lineRule="auto"/>
        <w:ind w:firstLine="360"/>
      </w:pPr>
      <w:r>
        <w:t>Hurricane Florence, a slow moving category one hurricane, made landfall in coastal North Carolina on September 14</w:t>
      </w:r>
      <w:r w:rsidRPr="00B47B3B">
        <w:rPr>
          <w:vertAlign w:val="superscript"/>
        </w:rPr>
        <w:t>th</w:t>
      </w:r>
      <w:r>
        <w:t xml:space="preserve">, 2018 </w:t>
      </w:r>
      <w:r>
        <w:fldChar w:fldCharType="begin"/>
      </w:r>
      <w:r w:rsidR="00D7446C">
        <w:instrText xml:space="preserve"> ADDIN ZOTERO_ITEM CSL_CITATION {"citationID":"jEoPhlob","properties":{"formattedCitation":"(Callaghan, 2020)","plainCitation":"(Callaghan, 2020)","noteIndex":0},"citationItems":[{"id":98,"uris":["http://zotero.org/users/local/cacSD1vw/items/F6PDXMXH","http://zotero.org/users/16907877/items/F6PDXMXH"],"itemData":{"id":98,"type":"article-journal","container-title":"Tropical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fldChar w:fldCharType="separate"/>
      </w:r>
      <w:r w:rsidRPr="00A2362E">
        <w:t>(Callaghan, 2020)</w:t>
      </w:r>
      <w:r>
        <w:fldChar w:fldCharType="end"/>
      </w:r>
      <w:r>
        <w:t xml:space="preserve">. Florence brought record-breaking levels of rain, surpassing 30 inches of rain in some regions of North Carolina, resulting in 53 fatalities and an estimated $16-44 billion in damages to public and private infrastructure </w:t>
      </w:r>
      <w:r>
        <w:fldChar w:fldCharType="begin"/>
      </w:r>
      <w:r w:rsidR="00D7446C">
        <w:instrText xml:space="preserve"> ADDIN ZOTERO_ITEM CSL_CITATION {"citationID":"CxSqA054","properties":{"formattedCitation":"(Griffin et al., 2020; Paul et al., 2019)","plainCitation":"(Griffin et al., 2020; Paul et al., 2019)","noteIndex":0},"citationItems":[{"id":103,"uris":["http://zotero.org/users/local/cacSD1vw/items/Q2HQ4TJN","http://zotero.org/users/16907877/items/Q2HQ4TJN"],"itemData":{"id":103,"type":"article-journal","abstract":"For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local/cacSD1vw/items/5MZ3A72Z","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fldChar w:fldCharType="separate"/>
      </w:r>
      <w:r w:rsidRPr="00A2362E">
        <w:t>(Griffin et al., 2020; Paul et al., 2019)</w:t>
      </w:r>
      <w:r>
        <w:fldChar w:fldCharType="end"/>
      </w:r>
      <w:r>
        <w:t xml:space="preserve">. In response, the USGS 3D Elevation Program (3DEP), under the Additional Supplemental Appropriations for Disaster Relief Act of 2019 (H.R. 2157), collected high-resolution ALS data to quantify the extent of hurricane damage and support infrastructure recovery efforts </w:t>
      </w:r>
      <w:r>
        <w:fldChar w:fldCharType="begin"/>
      </w:r>
      <w:r w:rsidR="00D7446C">
        <w:instrText xml:space="preserve"> ADDIN ZOTERO_ITEM CSL_CITATION {"citationID":"9zck5Ed8","properties":{"formattedCitation":"(Columbia Environmental Research Center, 2019)","plainCitation":"(Columbia Environmental Research Center, 2019)","noteIndex":0},"citationItems":[{"id":102,"uris":["http://zotero.org/users/local/cacSD1vw/items/UIU2Z8NR","http://zotero.org/users/16907877/items/UIU2Z8NR"],"itemData":{"id":102,"type":"report","collection-title":"Fact Sheet","event-place":"Reston, VA","genre":"USGS Numbered Series","number":"2019-3066","page":"4","publisher":"U.S. Geological Survey","publisher-place":"Reston, VA","title":"2019 Disaster Relief Act: USGS recovery activities","author":[{"literal":"Columbia Environmental Research Center"}],"issued":{"date-parts":[["2019"]]},"citation-key":"columbiaenvironmentalresearchcenter2019DisasterRelief2019"}}],"schema":"https://github.com/citation-style-language/schema/raw/master/csl-citation.json"} </w:instrText>
      </w:r>
      <w:r>
        <w:fldChar w:fldCharType="separate"/>
      </w:r>
      <w:r w:rsidRPr="00A2362E">
        <w:t>(Columbia Environmental Research Center, 2019)</w:t>
      </w:r>
      <w:r>
        <w:fldChar w:fldCharType="end"/>
      </w:r>
      <w:r>
        <w:t xml:space="preserve">. The study area of this research is defined as the collective boundaries of the 3DEP Hurricane Florence ALS projects (Figure 1). The study area comprises ~5.1 million total hectares in the Eastern </w:t>
      </w:r>
      <w:r w:rsidR="00AC5164">
        <w:t>region</w:t>
      </w:r>
      <w:r>
        <w:t xml:space="preserve"> of North Carolina.</w:t>
      </w:r>
    </w:p>
    <w:p w14:paraId="7867FCB2" w14:textId="77777777" w:rsidR="00A53765" w:rsidRDefault="00A53765" w:rsidP="00A53765">
      <w:pPr>
        <w:keepNext/>
        <w:spacing w:line="360" w:lineRule="auto"/>
        <w:jc w:val="center"/>
      </w:pPr>
      <w:r w:rsidRPr="00A53765">
        <w:lastRenderedPageBreak/>
        <w:drawing>
          <wp:inline distT="0" distB="0" distL="0" distR="0" wp14:anchorId="146FC407" wp14:editId="5A87D178">
            <wp:extent cx="5943600" cy="4591844"/>
            <wp:effectExtent l="0" t="0" r="0" b="0"/>
            <wp:docPr id="457453462" name="Picture 2" descr="A map of canad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462" name="Picture 2" descr="A map of canada with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1844"/>
                    </a:xfrm>
                    <a:prstGeom prst="rect">
                      <a:avLst/>
                    </a:prstGeom>
                    <a:noFill/>
                    <a:ln>
                      <a:noFill/>
                    </a:ln>
                  </pic:spPr>
                </pic:pic>
              </a:graphicData>
            </a:graphic>
          </wp:inline>
        </w:drawing>
      </w:r>
    </w:p>
    <w:p w14:paraId="68E61F40" w14:textId="75821FA4" w:rsidR="00A2362E"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03610D">
        <w:rPr>
          <w:b w:val="0"/>
          <w:bCs w:val="0"/>
          <w:i/>
          <w:iCs/>
          <w:noProof/>
          <w:sz w:val="22"/>
          <w:szCs w:val="22"/>
        </w:rPr>
        <w:t>1</w:t>
      </w:r>
      <w:r w:rsidRPr="00A53765">
        <w:rPr>
          <w:b w:val="0"/>
          <w:bCs w:val="0"/>
          <w:i/>
          <w:iCs/>
          <w:sz w:val="22"/>
          <w:szCs w:val="22"/>
        </w:rPr>
        <w:fldChar w:fldCharType="end"/>
      </w:r>
      <w:r w:rsidRPr="00A53765">
        <w:rPr>
          <w:b w:val="0"/>
          <w:bCs w:val="0"/>
          <w:i/>
          <w:iCs/>
          <w:sz w:val="22"/>
          <w:szCs w:val="22"/>
        </w:rPr>
        <w:t xml:space="preserve">: </w:t>
      </w:r>
      <w:r w:rsidRPr="00A53765">
        <w:rPr>
          <w:b w:val="0"/>
          <w:bCs w:val="0"/>
          <w:i/>
          <w:iCs/>
          <w:sz w:val="22"/>
          <w:szCs w:val="22"/>
        </w:rPr>
        <w:t>Boundaries of USGS 3D Elevation Program ALS projects collected in response to Hurricane Florence. Projects were flown in late 2019 and early 2020.</w:t>
      </w:r>
    </w:p>
    <w:p w14:paraId="2DFE14F2" w14:textId="43E372D1" w:rsidR="00A2362E" w:rsidRDefault="00A2362E" w:rsidP="00A53765">
      <w:pPr>
        <w:spacing w:line="360" w:lineRule="auto"/>
        <w:ind w:firstLine="360"/>
      </w:pPr>
      <w:r w:rsidRPr="00AC046B">
        <w:t xml:space="preserve">This </w:t>
      </w:r>
      <w:r>
        <w:t xml:space="preserve">study area was </w:t>
      </w:r>
      <w:r w:rsidRPr="00AC046B">
        <w:t xml:space="preserve">selected for </w:t>
      </w:r>
      <w:r>
        <w:t xml:space="preserve">several factors. </w:t>
      </w:r>
      <w:r w:rsidR="0062761C">
        <w:t>While r</w:t>
      </w:r>
      <w:r>
        <w:t xml:space="preserve">epeat coverage by ICESat-2 is unlikely for </w:t>
      </w:r>
      <w:r w:rsidR="002652C5">
        <w:t xml:space="preserve">the </w:t>
      </w:r>
      <w:r>
        <w:t xml:space="preserve">stand-or-plantation-scale, the chosen study area is large enough to ensure repeat coverage even after data quality filters. </w:t>
      </w:r>
      <w:r w:rsidR="0062761C">
        <w:t>Moreover,</w:t>
      </w:r>
      <w:r>
        <w:t xml:space="preserve"> the collection of data to validate ATL08 </w:t>
      </w:r>
      <w:r w:rsidR="002652C5">
        <w:t xml:space="preserve">canopy height estimations </w:t>
      </w:r>
      <w:r>
        <w:t>can be financially cumbersome</w:t>
      </w:r>
      <w:r w:rsidR="0062761C">
        <w:t>. However,</w:t>
      </w:r>
      <w:r>
        <w:t xml:space="preserve"> the chosen study area contains </w:t>
      </w:r>
      <w:r w:rsidR="002652C5">
        <w:t>extensive</w:t>
      </w:r>
      <w:r>
        <w:t xml:space="preserve"> ALS</w:t>
      </w:r>
      <w:r w:rsidR="002652C5">
        <w:t xml:space="preserve"> data across ecological gradients.</w:t>
      </w:r>
    </w:p>
    <w:p w14:paraId="077650C0" w14:textId="4E98B59F" w:rsidR="00A2362E" w:rsidRPr="00D432E6" w:rsidRDefault="00A2362E" w:rsidP="006020A9">
      <w:pPr>
        <w:spacing w:line="360" w:lineRule="auto"/>
        <w:ind w:firstLine="360"/>
      </w:pPr>
      <w:r>
        <w:t xml:space="preserve">Topography has noticeable effects on ATL08 canopy height estimations </w:t>
      </w:r>
      <w:r>
        <w:fldChar w:fldCharType="begin"/>
      </w:r>
      <w:r w:rsidR="00D7446C">
        <w:instrText xml:space="preserve"> ADDIN ZOTERO_ITEM CSL_CITATION {"citationID":"zPCufo3U","properties":{"formattedCitation":"(A. Liu et al., 2021; Malambo &amp; Popescu, 2021)","plainCitation":"(A. Liu et al., 2021; Malambo &amp; Popescu, 2021)","noteIndex":0},"citationItems":[{"id":95,"uris":["http://zotero.org/users/local/cacSD1vw/items/ZF5HVAV9","http://zotero.org/users/16907877/items/ZF5HVAV9"],"itemData":{"id":95,"type":"article-journal","container-title":"Remote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A2362E">
        <w:t>(A. Liu et al., 2021; Malambo &amp; Popescu, 2021)</w:t>
      </w:r>
      <w:r>
        <w:fldChar w:fldCharType="end"/>
      </w:r>
      <w:r>
        <w:t xml:space="preserve">. </w:t>
      </w:r>
      <w:r w:rsidR="002652C5" w:rsidRPr="003C04FA">
        <w:t>T</w:t>
      </w:r>
      <w:r w:rsidRPr="003C04FA">
        <w:t>he study area demonstrates low terrain variability, with an elevation standard deviation</w:t>
      </w:r>
      <w:r w:rsidR="006E7A4B" w:rsidRPr="003C04FA">
        <w:t xml:space="preserve"> </w:t>
      </w:r>
      <w:r w:rsidRPr="003C04FA">
        <w:t xml:space="preserve">of 27.3 meters and an average slope of </w:t>
      </w:r>
      <w:r w:rsidR="00443A5D" w:rsidRPr="003C04FA">
        <w:t>0.78</w:t>
      </w:r>
      <w:r w:rsidRPr="003C04FA">
        <w:t xml:space="preserve"> degrees. As of 2023, the land cover of the study area is predominantly </w:t>
      </w:r>
      <w:r w:rsidR="00CA397C" w:rsidRPr="003C04FA">
        <w:t>W</w:t>
      </w:r>
      <w:r w:rsidRPr="003C04FA">
        <w:t xml:space="preserve">oody </w:t>
      </w:r>
      <w:r w:rsidR="00CA397C" w:rsidRPr="003C04FA">
        <w:t>W</w:t>
      </w:r>
      <w:r w:rsidRPr="003C04FA">
        <w:t>etlands (2</w:t>
      </w:r>
      <w:r w:rsidR="003C04FA" w:rsidRPr="003C04FA">
        <w:t>9</w:t>
      </w:r>
      <w:r w:rsidRPr="003C04FA">
        <w:t xml:space="preserve">%), </w:t>
      </w:r>
      <w:r w:rsidR="00CA397C" w:rsidRPr="003C04FA">
        <w:t>C</w:t>
      </w:r>
      <w:r w:rsidRPr="003C04FA">
        <w:t xml:space="preserve">ultivated </w:t>
      </w:r>
      <w:r w:rsidR="00CA397C" w:rsidRPr="003C04FA">
        <w:t>C</w:t>
      </w:r>
      <w:r w:rsidRPr="003C04FA">
        <w:t xml:space="preserve">rops (26%), and </w:t>
      </w:r>
      <w:r w:rsidR="00CA397C" w:rsidRPr="003C04FA">
        <w:t>E</w:t>
      </w:r>
      <w:r w:rsidRPr="003C04FA">
        <w:t xml:space="preserve">vergreen </w:t>
      </w:r>
      <w:r w:rsidR="00CA397C" w:rsidRPr="003C04FA">
        <w:t>F</w:t>
      </w:r>
      <w:r w:rsidRPr="003C04FA">
        <w:t>orest (19%) as determined from the National Land Cover Database.</w:t>
      </w:r>
      <w:r>
        <w:t xml:space="preserve"> </w:t>
      </w:r>
      <w:commentRangeStart w:id="39"/>
      <w:r>
        <w:t xml:space="preserve">Finally, the chosen study area falls within </w:t>
      </w:r>
      <w:r w:rsidR="002D68AC">
        <w:t xml:space="preserve">the </w:t>
      </w:r>
      <w:r>
        <w:t>P</w:t>
      </w:r>
      <w:r w:rsidRPr="00B47B3B">
        <w:rPr>
          <w:i/>
          <w:iCs/>
        </w:rPr>
        <w:t xml:space="preserve">inus taeda </w:t>
      </w:r>
      <w:r>
        <w:t>(</w:t>
      </w:r>
      <w:r w:rsidR="00B3714E">
        <w:t>l</w:t>
      </w:r>
      <w:r>
        <w:t xml:space="preserve">oblolly </w:t>
      </w:r>
      <w:r w:rsidR="00B3714E">
        <w:t>p</w:t>
      </w:r>
      <w:r>
        <w:t>ine)</w:t>
      </w:r>
      <w:r w:rsidR="002D68AC">
        <w:t xml:space="preserve"> historical natural range</w:t>
      </w:r>
      <w:r>
        <w:t xml:space="preserve">. As such, the regular tree spacing, </w:t>
      </w:r>
      <w:r>
        <w:lastRenderedPageBreak/>
        <w:t xml:space="preserve">consistent tree heights, and fast tree growth observed by plantations in the study region should </w:t>
      </w:r>
      <w:r w:rsidR="00AC5164">
        <w:t xml:space="preserve">facilitate </w:t>
      </w:r>
      <w:r>
        <w:t xml:space="preserve">accurate canopy height estimation </w:t>
      </w:r>
      <w:r w:rsidR="00AC5164">
        <w:t xml:space="preserve">by ATL08 segments </w:t>
      </w:r>
      <w:r>
        <w:fldChar w:fldCharType="begin"/>
      </w:r>
      <w:r w:rsidR="00D7446C">
        <w:instrText xml:space="preserve"> ADDIN ZOTERO_ITEM CSL_CITATION {"citationID":"c9UFWM54","properties":{"formattedCitation":"(Baker &amp; Langdon, 1990)","plainCitation":"(Baker &amp; Langdon, 1990)","noteIndex":0},"citationItems":[{"id":111,"uris":["http://zotero.org/users/local/cacSD1vw/items/QIZXUWJV","http://zotero.org/users/16907877/items/QIZXUWJV"],"itemData":{"id":111,"type":"chapter","container-title":"Silvics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O."}],"issued":{"date-parts":[["1990"]]},"citation-key":"bakerPinusTaedaLoblolly1990"}}],"schema":"https://github.com/citation-style-language/schema/raw/master/csl-citation.json"} </w:instrText>
      </w:r>
      <w:r>
        <w:fldChar w:fldCharType="separate"/>
      </w:r>
      <w:r w:rsidRPr="00A2362E">
        <w:t>(Baker &amp; Langdon, 1990)</w:t>
      </w:r>
      <w:r>
        <w:fldChar w:fldCharType="end"/>
      </w:r>
      <w:r>
        <w:t>.</w:t>
      </w:r>
      <w:commentRangeEnd w:id="39"/>
      <w:r w:rsidR="003C04FA">
        <w:rPr>
          <w:rStyle w:val="CommentReference"/>
        </w:rPr>
        <w:commentReference w:id="39"/>
      </w:r>
    </w:p>
    <w:p w14:paraId="61047824" w14:textId="77777777" w:rsidR="00884DE5" w:rsidRDefault="00884DE5" w:rsidP="00FF639F">
      <w:pPr>
        <w:numPr>
          <w:ilvl w:val="1"/>
          <w:numId w:val="9"/>
        </w:numPr>
        <w:spacing w:line="360" w:lineRule="auto"/>
        <w:rPr>
          <w:b/>
          <w:bCs/>
        </w:rPr>
      </w:pPr>
      <w:bookmarkStart w:id="40" w:name="_Toc195460491"/>
      <w:r w:rsidRPr="00FA3903">
        <w:rPr>
          <w:b/>
          <w:bCs/>
        </w:rPr>
        <w:t>Data Products</w:t>
      </w:r>
      <w:bookmarkEnd w:id="40"/>
    </w:p>
    <w:p w14:paraId="0381E53C" w14:textId="73AEC115" w:rsidR="00A2362E" w:rsidRPr="00E82CA1" w:rsidRDefault="00A2362E" w:rsidP="00FF639F">
      <w:pPr>
        <w:spacing w:line="360" w:lineRule="auto"/>
        <w:ind w:firstLine="360"/>
      </w:pPr>
      <w:r>
        <w:t xml:space="preserve">This research utilizes ICESat-2 ATL08 canopy height data to assess changes in forest height over time. </w:t>
      </w:r>
      <w:r w:rsidR="00AC5164">
        <w:t>L</w:t>
      </w:r>
      <w:r>
        <w:t>and cover data from the Annual National Landcover Database</w:t>
      </w:r>
      <w:r w:rsidR="00AC5164">
        <w:t xml:space="preserve"> </w:t>
      </w:r>
      <w:r>
        <w:t xml:space="preserve">was used to </w:t>
      </w:r>
      <w:r w:rsidR="00ED7E52">
        <w:t xml:space="preserve">identify </w:t>
      </w:r>
      <w:r>
        <w:t>forested regions within the study</w:t>
      </w:r>
      <w:r w:rsidR="00ED7E52">
        <w:t xml:space="preserve"> area</w:t>
      </w:r>
      <w:r>
        <w:t xml:space="preserve">. The disturbance history of these </w:t>
      </w:r>
      <w:r w:rsidR="00AC5164">
        <w:t xml:space="preserve">forests </w:t>
      </w:r>
      <w:r>
        <w:t xml:space="preserve">was derived from </w:t>
      </w:r>
      <w:r w:rsidR="00AC5164">
        <w:t xml:space="preserve">the U.S. Forest Service’s </w:t>
      </w:r>
      <w:r>
        <w:t>Landscape Change Monitoring System</w:t>
      </w:r>
      <w:r w:rsidR="00ED7E52">
        <w:t>.</w:t>
      </w:r>
      <w:r>
        <w:t xml:space="preserve"> ALS data from the USGS 3D</w:t>
      </w:r>
      <w:r w:rsidR="00E82CA1">
        <w:t xml:space="preserve">EP </w:t>
      </w:r>
      <w:r>
        <w:t xml:space="preserve">was used as ground truth reference data to validate </w:t>
      </w:r>
      <w:r w:rsidR="00E82CA1">
        <w:t xml:space="preserve">ATL08 </w:t>
      </w:r>
      <w:r>
        <w:t>canopy height estimates</w:t>
      </w:r>
      <w:r w:rsidR="004B0930">
        <w:t xml:space="preserve"> and</w:t>
      </w:r>
      <w:r>
        <w:t xml:space="preserve"> assess spatial biases in ICESat-2 coverage</w:t>
      </w:r>
      <w:r w:rsidR="00ED7E52">
        <w:t xml:space="preserve"> locations</w:t>
      </w:r>
      <w:r>
        <w:t>. Finally, data from the U.S. Forest Service’s Forest Inventory and Analysis program provide</w:t>
      </w:r>
      <w:r w:rsidR="004B0930">
        <w:t>d</w:t>
      </w:r>
      <w:r>
        <w:t xml:space="preserve"> local, repeat measurement plot surveys for determining </w:t>
      </w:r>
      <w:r w:rsidR="004B0930">
        <w:t xml:space="preserve">expected canopy height growth over </w:t>
      </w:r>
      <w:r>
        <w:t xml:space="preserve">time within our study area. </w:t>
      </w:r>
    </w:p>
    <w:p w14:paraId="2943CE58" w14:textId="6DF7E3F4" w:rsidR="00884DE5" w:rsidRDefault="00884DE5" w:rsidP="00FF639F">
      <w:pPr>
        <w:numPr>
          <w:ilvl w:val="2"/>
          <w:numId w:val="9"/>
        </w:numPr>
        <w:spacing w:line="360" w:lineRule="auto"/>
        <w:rPr>
          <w:b/>
          <w:bCs/>
        </w:rPr>
      </w:pPr>
      <w:bookmarkStart w:id="41" w:name="_Toc195460492"/>
      <w:r w:rsidRPr="00FA3903">
        <w:rPr>
          <w:b/>
          <w:bCs/>
        </w:rPr>
        <w:t>ALS</w:t>
      </w:r>
      <w:bookmarkEnd w:id="41"/>
    </w:p>
    <w:p w14:paraId="294FCB81" w14:textId="4EB0EC84" w:rsidR="00E82CA1" w:rsidRPr="00BB6EB9" w:rsidRDefault="00E82CA1" w:rsidP="00FF639F">
      <w:pPr>
        <w:pStyle w:val="ListParagraph"/>
        <w:spacing w:line="360" w:lineRule="auto"/>
        <w:ind w:left="0" w:firstLine="720"/>
      </w:pPr>
      <w:r w:rsidRPr="00E82CA1">
        <w:rPr>
          <w:color w:val="000000"/>
        </w:rPr>
        <w:t>ALS data from the Hurricane Florence region is contained in 11 projects of the USGS 3DEP flown between December 7</w:t>
      </w:r>
      <w:r w:rsidRPr="00E82CA1">
        <w:rPr>
          <w:color w:val="000000"/>
          <w:vertAlign w:val="superscript"/>
        </w:rPr>
        <w:t>th</w:t>
      </w:r>
      <w:r w:rsidRPr="00E82CA1">
        <w:rPr>
          <w:color w:val="000000"/>
        </w:rPr>
        <w:t>, 2019, and February 28</w:t>
      </w:r>
      <w:r w:rsidRPr="00E82CA1">
        <w:rPr>
          <w:color w:val="000000"/>
          <w:vertAlign w:val="superscript"/>
        </w:rPr>
        <w:t>th</w:t>
      </w:r>
      <w:r w:rsidRPr="00E82CA1">
        <w:rPr>
          <w:color w:val="000000"/>
        </w:rPr>
        <w:t xml:space="preserve">, 2020. All projects utilized Reigl VQ1560i or Reigl VQ1560ii instruments to collect data, meeting the Quality Level 1 requirements specified by the 3DEP LiDAR Base Specification. This guarantees that reported heights have an average error (RMSE) within 10 centimeters, and an average point density of 8 points per square meter. In consideration of the strong vertical accuracy and high point density of this ALS data, we determined it to be adequate in serving as </w:t>
      </w:r>
      <w:r w:rsidR="00F032AF">
        <w:rPr>
          <w:color w:val="000000"/>
        </w:rPr>
        <w:t>reference</w:t>
      </w:r>
      <w:r w:rsidRPr="00E82CA1">
        <w:rPr>
          <w:color w:val="000000"/>
        </w:rPr>
        <w:t xml:space="preserve"> </w:t>
      </w:r>
      <w:r w:rsidR="00F032AF">
        <w:rPr>
          <w:color w:val="000000"/>
        </w:rPr>
        <w:t xml:space="preserve">for </w:t>
      </w:r>
      <w:r>
        <w:rPr>
          <w:color w:val="000000"/>
        </w:rPr>
        <w:t xml:space="preserve">ATL08 </w:t>
      </w:r>
      <w:r w:rsidRPr="00E82CA1">
        <w:rPr>
          <w:color w:val="000000"/>
        </w:rPr>
        <w:t>canopy height</w:t>
      </w:r>
      <w:r w:rsidR="00F032AF">
        <w:rPr>
          <w:color w:val="000000"/>
        </w:rPr>
        <w:t xml:space="preserve"> estimations</w:t>
      </w:r>
      <w:r w:rsidRPr="00E82CA1">
        <w:rPr>
          <w:color w:val="000000"/>
        </w:rPr>
        <w:t xml:space="preserve">. </w:t>
      </w:r>
      <w:r w:rsidR="00470A20" w:rsidRPr="00470A20">
        <w:rPr>
          <w:color w:val="000000"/>
        </w:rPr>
        <w:t xml:space="preserve">USGS 3DEP LiDAR Point Clouds was accessed on </w:t>
      </w:r>
      <w:r w:rsidR="00470A20">
        <w:rPr>
          <w:color w:val="000000"/>
        </w:rPr>
        <w:t>May 17, 2025,</w:t>
      </w:r>
      <w:r w:rsidR="00470A20" w:rsidRPr="00470A20">
        <w:rPr>
          <w:color w:val="000000"/>
        </w:rPr>
        <w:t xml:space="preserve"> from https://registry.opendata.aws/usgs-lidar. </w:t>
      </w:r>
      <w:r w:rsidRPr="00E82CA1">
        <w:rPr>
          <w:color w:val="000000"/>
        </w:rPr>
        <w:t>A custom Python script (</w:t>
      </w:r>
      <w:commentRangeStart w:id="42"/>
      <w:r w:rsidRPr="00E82CA1">
        <w:rPr>
          <w:color w:val="000000"/>
        </w:rPr>
        <w:t xml:space="preserve">Appendix </w:t>
      </w:r>
      <w:r w:rsidR="007D3ACA">
        <w:rPr>
          <w:color w:val="000000"/>
        </w:rPr>
        <w:t>7</w:t>
      </w:r>
      <w:r w:rsidRPr="00E82CA1">
        <w:rPr>
          <w:color w:val="000000"/>
        </w:rPr>
        <w:t xml:space="preserve">.1) </w:t>
      </w:r>
      <w:commentRangeEnd w:id="42"/>
      <w:r w:rsidR="006574E5">
        <w:rPr>
          <w:rStyle w:val="CommentReference"/>
        </w:rPr>
        <w:commentReference w:id="42"/>
      </w:r>
      <w:r w:rsidRPr="00E82CA1">
        <w:rPr>
          <w:color w:val="000000"/>
        </w:rPr>
        <w:t xml:space="preserve">was created in Python </w:t>
      </w:r>
      <w:r>
        <w:t xml:space="preserve">3.12.5 </w:t>
      </w:r>
      <w:r w:rsidR="00272985">
        <w:fldChar w:fldCharType="begin"/>
      </w:r>
      <w:r w:rsidR="00272985">
        <w:instrText xml:space="preserve"> ADDIN ZOTERO_ITEM CSL_CITATION {"citationID":"vvff87YN","properties":{"formattedCitation":"(Rossum &amp; Drake, 2010)","plainCitation":"(Rossum &amp; Drake, 2010)","noteIndex":0},"citationItems":[{"id":116,"uris":["http://zotero.org/users/local/cacSD1vw/items/ZH58D9YK","http://zotero.org/users/16907877/items/ZH58D9YK"],"itemData":{"id":116,"type":"book","collection-number":"Pt.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L."}],"issued":{"date-parts":[["2010"]]},"citation-key":"rossumPythonLanguageReference2010"}}],"schema":"https://github.com/citation-style-language/schema/raw/master/csl-citation.json"} </w:instrText>
      </w:r>
      <w:r w:rsidR="00272985">
        <w:fldChar w:fldCharType="separate"/>
      </w:r>
      <w:r w:rsidR="00272985" w:rsidRPr="00E82CA1">
        <w:t>(Rossum &amp; Drake, 2010)</w:t>
      </w:r>
      <w:r w:rsidR="00272985">
        <w:fldChar w:fldCharType="end"/>
      </w:r>
      <w:r w:rsidR="00272985">
        <w:t xml:space="preserve"> </w:t>
      </w:r>
      <w:r>
        <w:t xml:space="preserve">to stream </w:t>
      </w:r>
      <w:r w:rsidR="00A712AA">
        <w:t xml:space="preserve">the 3DEP data from the Entwine Point Tiles format in </w:t>
      </w:r>
      <w:r w:rsidR="00272985">
        <w:t>during data processing</w:t>
      </w:r>
      <w:r>
        <w:t>.</w:t>
      </w:r>
    </w:p>
    <w:p w14:paraId="753EDCEA" w14:textId="7FFA5F12" w:rsidR="00884DE5" w:rsidRDefault="00884DE5" w:rsidP="00FF639F">
      <w:pPr>
        <w:numPr>
          <w:ilvl w:val="2"/>
          <w:numId w:val="9"/>
        </w:numPr>
        <w:spacing w:line="360" w:lineRule="auto"/>
        <w:rPr>
          <w:b/>
          <w:bCs/>
        </w:rPr>
      </w:pPr>
      <w:bookmarkStart w:id="43" w:name="_Toc195460493"/>
      <w:r w:rsidRPr="00FA3903">
        <w:rPr>
          <w:b/>
          <w:bCs/>
        </w:rPr>
        <w:t xml:space="preserve">ICESat-2 </w:t>
      </w:r>
      <w:r w:rsidR="009D4C49">
        <w:rPr>
          <w:b/>
          <w:bCs/>
        </w:rPr>
        <w:t xml:space="preserve">ATL08 </w:t>
      </w:r>
      <w:bookmarkEnd w:id="43"/>
    </w:p>
    <w:p w14:paraId="42B81270" w14:textId="68105796" w:rsidR="00E82CA1" w:rsidRDefault="009F4647" w:rsidP="00FF639F">
      <w:pPr>
        <w:spacing w:line="360" w:lineRule="auto"/>
        <w:ind w:firstLine="360"/>
      </w:pPr>
      <w:r>
        <w:t xml:space="preserve">Photon measurements from the </w:t>
      </w:r>
      <w:r w:rsidR="00E82CA1">
        <w:t xml:space="preserve">ATLAS </w:t>
      </w:r>
      <w:r>
        <w:t xml:space="preserve">instrument </w:t>
      </w:r>
      <w:r w:rsidR="00E82CA1">
        <w:t xml:space="preserve">are aggregated into several data products. The Global Geolocated Photon Data (ATL03) product records heights above the WGS84 ellipsoid for photons detected by ATLAS </w:t>
      </w:r>
      <w:r w:rsidR="00E82CA1">
        <w:fldChar w:fldCharType="begin"/>
      </w:r>
      <w:r w:rsidR="00D7446C">
        <w:instrText xml:space="preserve"> ADDIN ZOTERO_ITEM CSL_CITATION {"citationID":"JLlhkDxB","properties":{"formattedCitation":"(Neumann et al., 2023)","plainCitation":"(Neumann et al., 2023)","noteIndex":0},"citationItems":[{"id":126,"uris":["http://zotero.org/users/local/cacSD1vw/items/HERM89JV","http://zotero.org/users/16907877/items/HERM89JV"],"itemData":{"id":126,"type":"article-journal","DOI":"10.5067/GA5KCLJT7LOT","note":"publisher: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E82CA1">
        <w:fldChar w:fldCharType="separate"/>
      </w:r>
      <w:r w:rsidR="00114361" w:rsidRPr="00114361">
        <w:t>(Neumann et al., 2023)</w:t>
      </w:r>
      <w:r w:rsidR="00E82CA1">
        <w:fldChar w:fldCharType="end"/>
      </w:r>
      <w:r w:rsidR="00E82CA1">
        <w:t xml:space="preserve">. From the geolocated photon data, the ICESat-2 L3A Land and Vegetation Height (ATL08) data </w:t>
      </w:r>
      <w:r w:rsidR="00E82CA1">
        <w:lastRenderedPageBreak/>
        <w:t>product is derived through a Differential, Regressive, and Gaussian Adaptive Nearest Neighbor</w:t>
      </w:r>
      <w:r w:rsidR="005677E7">
        <w:t xml:space="preserve"> (DRAGANN</w:t>
      </w:r>
      <w:r w:rsidR="00E82CA1">
        <w:t>) method. This process filters out background nois</w:t>
      </w:r>
      <w:r w:rsidR="000B4BCD">
        <w:t xml:space="preserve">e and </w:t>
      </w:r>
      <w:r w:rsidR="00E82CA1">
        <w:t xml:space="preserve">estimates the land surface and vegetation height, </w:t>
      </w:r>
      <w:r w:rsidR="000B4BCD">
        <w:t>labeling</w:t>
      </w:r>
      <w:r w:rsidR="00E82CA1">
        <w:t xml:space="preserve"> individual photons as noise, ground, canopy, or top of canopy </w:t>
      </w:r>
      <w:r w:rsidR="00E82CA1">
        <w:fldChar w:fldCharType="begin"/>
      </w:r>
      <w:r w:rsidR="00D7446C">
        <w:instrText xml:space="preserve"> ADDIN ZOTERO_ITEM CSL_CITATION {"citationID":"qH7ZtNUs","properties":{"formattedCitation":"(Malambo &amp; Popescu, 2024; Neuenschwander et al., 2020; Neuenschwander &amp; Pitts, 2019)","plainCitation":"(Malambo &amp; Popescu, 2024; Neuenschwander et al., 2020; Neuenschwander &amp; Pitts, 2019)","noteIndex":0},"citationItems":[{"id":125,"uris":["http://zotero.org/users/local/cacSD1vw/items/MCI73MF3","http://zotero.org/users/16907877/items/MCI73MF3"],"itemData":{"id":125,"type":"article-journal","container-title":"Remote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E82CA1">
        <w:fldChar w:fldCharType="separate"/>
      </w:r>
      <w:r w:rsidR="005677E7" w:rsidRPr="005677E7">
        <w:t>(Malambo &amp; Popescu, 2024; Neuenschwander et al., 2020; Neuenschwander &amp; Pitts, 2019)</w:t>
      </w:r>
      <w:r w:rsidR="00E82CA1">
        <w:fldChar w:fldCharType="end"/>
      </w:r>
      <w:r w:rsidR="00E82CA1">
        <w:t xml:space="preserve">. </w:t>
      </w:r>
    </w:p>
    <w:p w14:paraId="2AA82BC7" w14:textId="2D12A63A" w:rsidR="00E82CA1" w:rsidRDefault="00E82CA1" w:rsidP="00FF639F">
      <w:pPr>
        <w:spacing w:line="360" w:lineRule="auto"/>
        <w:ind w:firstLine="360"/>
      </w:pPr>
      <w:r>
        <w:t xml:space="preserve">The ATL08 product is used in this research as it reports several canopy parameters in 20-meter and 100-meter segments, including the mean, minimum, maximum, and median of relative and absolute height of canopy photons. Metrics are also reported for relative and absolute canopy heights at the following percentiles: 5, 10, 15, 20, 25, 30, 35, 40, 45, 50, 55, 60, 65, 70, 75, 80, 85, 90, 95. ATL08’s primary canopy height metric, </w:t>
      </w:r>
      <w:r w:rsidRPr="007D6AE5">
        <w:rPr>
          <w:i/>
          <w:iCs/>
        </w:rPr>
        <w:t>h_canopy</w:t>
      </w:r>
      <w:r>
        <w:t xml:space="preserve">, uses </w:t>
      </w:r>
      <w:r w:rsidR="00D66D45">
        <w:t xml:space="preserve">a segment’s </w:t>
      </w:r>
      <w:r>
        <w:t>98</w:t>
      </w:r>
      <w:r w:rsidRPr="007D6AE5">
        <w:rPr>
          <w:vertAlign w:val="superscript"/>
        </w:rPr>
        <w:t>th</w:t>
      </w:r>
      <w:r>
        <w:t xml:space="preserve"> percentile canopy relative heights to represent the top of canopy, as maximum canopy height may include background noise</w:t>
      </w:r>
      <w:r w:rsidR="008E47E6">
        <w:t xml:space="preserve"> </w:t>
      </w:r>
      <w:r w:rsidR="008E47E6">
        <w:fldChar w:fldCharType="begin"/>
      </w:r>
      <w:r w:rsidR="008E47E6">
        <w:instrText xml:space="preserve"> ADDIN ZOTERO_ITEM CSL_CITATION {"citationID":"xFpnNTqA","properties":{"formattedCitation":"(Neuenschwander &amp; Pitts, 2019)","plainCitation":"(Neuenschwander &amp; Pitts, 2019)","noteIndex":0},"citationItems":[{"id":124,"uris":["http://zotero.org/users/local/cacSD1vw/items/E9798K4Z","http://zotero.org/users/16907877/items/E9798K4Z"],"itemData":{"id":124,"type":"article-journal","container-title":"Remote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8E47E6">
        <w:fldChar w:fldCharType="separate"/>
      </w:r>
      <w:r w:rsidR="008E47E6" w:rsidRPr="008E47E6">
        <w:t>(Neuenschwander &amp; Pitts, 2019)</w:t>
      </w:r>
      <w:r w:rsidR="008E47E6">
        <w:fldChar w:fldCharType="end"/>
      </w:r>
      <w:r>
        <w:t xml:space="preserve">. </w:t>
      </w:r>
    </w:p>
    <w:p w14:paraId="10A44A03" w14:textId="34D74D66" w:rsidR="00E82CA1" w:rsidRPr="00FA3903" w:rsidRDefault="00E82CA1" w:rsidP="00FF639F">
      <w:pPr>
        <w:spacing w:line="360" w:lineRule="auto"/>
        <w:ind w:firstLine="360"/>
        <w:rPr>
          <w:b/>
          <w:bCs/>
        </w:rPr>
      </w:pPr>
      <w:r w:rsidRPr="00E82CA1">
        <w:rPr>
          <w:color w:val="000000"/>
        </w:rPr>
        <w:t xml:space="preserve">For this study, all ATL08 </w:t>
      </w:r>
      <w:r w:rsidR="008E47E6">
        <w:rPr>
          <w:color w:val="000000"/>
        </w:rPr>
        <w:t>granules</w:t>
      </w:r>
      <w:r w:rsidRPr="00E82CA1">
        <w:rPr>
          <w:color w:val="000000"/>
        </w:rPr>
        <w:t xml:space="preserve"> collected between October 14</w:t>
      </w:r>
      <w:r w:rsidRPr="00E82CA1">
        <w:rPr>
          <w:color w:val="000000"/>
          <w:vertAlign w:val="superscript"/>
        </w:rPr>
        <w:t>th</w:t>
      </w:r>
      <w:r w:rsidRPr="00E82CA1">
        <w:rPr>
          <w:color w:val="000000"/>
        </w:rPr>
        <w:t xml:space="preserve">, 2018, and </w:t>
      </w:r>
      <w:r w:rsidR="008E47E6">
        <w:rPr>
          <w:color w:val="000000"/>
        </w:rPr>
        <w:t>December 24</w:t>
      </w:r>
      <w:r w:rsidRPr="00E82CA1">
        <w:rPr>
          <w:color w:val="000000"/>
          <w:vertAlign w:val="superscript"/>
        </w:rPr>
        <w:t>th</w:t>
      </w:r>
      <w:r w:rsidRPr="00E82CA1">
        <w:rPr>
          <w:color w:val="000000"/>
        </w:rPr>
        <w:t>, 202</w:t>
      </w:r>
      <w:r w:rsidR="008E47E6">
        <w:rPr>
          <w:color w:val="000000"/>
        </w:rPr>
        <w:t xml:space="preserve">4 </w:t>
      </w:r>
      <w:r w:rsidRPr="00E82CA1">
        <w:rPr>
          <w:color w:val="000000"/>
        </w:rPr>
        <w:t xml:space="preserve">within the study area </w:t>
      </w:r>
      <w:r w:rsidR="006574E5">
        <w:rPr>
          <w:color w:val="000000"/>
        </w:rPr>
        <w:t>were</w:t>
      </w:r>
      <w:r w:rsidRPr="00E82CA1">
        <w:rPr>
          <w:color w:val="000000"/>
        </w:rPr>
        <w:t xml:space="preserve"> downloaded from the NASA Earthdata Search (</w:t>
      </w:r>
      <w:hyperlink r:id="rId16" w:history="1">
        <w:r w:rsidRPr="00913DBB">
          <w:rPr>
            <w:rStyle w:val="Hyperlink"/>
            <w:color w:val="000000"/>
            <w:u w:val="none"/>
          </w:rPr>
          <w:t>https://search.earthdata.nasa.gov/search</w:t>
        </w:r>
      </w:hyperlink>
      <w:r w:rsidRPr="00913DBB">
        <w:rPr>
          <w:color w:val="000000"/>
        </w:rPr>
        <w:t>),</w:t>
      </w:r>
      <w:r w:rsidRPr="00E82CA1">
        <w:rPr>
          <w:color w:val="000000"/>
        </w:rPr>
        <w:t xml:space="preserve"> yielding 831 ATL08 granules for further analysis in the HDF5 file format.</w:t>
      </w:r>
      <w:r w:rsidRPr="00C40BCF">
        <w:t xml:space="preserve"> The</w:t>
      </w:r>
      <w:r>
        <w:t xml:space="preserve">se </w:t>
      </w:r>
      <w:r w:rsidRPr="00C40BCF">
        <w:t xml:space="preserve">granules were processed in a custom </w:t>
      </w:r>
      <w:r>
        <w:t>P</w:t>
      </w:r>
      <w:r w:rsidRPr="00C40BCF">
        <w:t xml:space="preserve">ython script </w:t>
      </w:r>
      <w:commentRangeStart w:id="44"/>
      <w:r w:rsidRPr="00C40BCF">
        <w:t>(</w:t>
      </w:r>
      <w:r>
        <w:t xml:space="preserve">see Appendix </w:t>
      </w:r>
      <w:r w:rsidR="007D3ACA">
        <w:t>7</w:t>
      </w:r>
      <w:r>
        <w:t>.2</w:t>
      </w:r>
      <w:r w:rsidR="004E147F">
        <w:t xml:space="preserve"> for code</w:t>
      </w:r>
      <w:r w:rsidRPr="00C40BCF">
        <w:t>)</w:t>
      </w:r>
      <w:commentRangeEnd w:id="44"/>
      <w:r w:rsidR="005A52DF">
        <w:rPr>
          <w:rStyle w:val="CommentReference"/>
        </w:rPr>
        <w:commentReference w:id="44"/>
      </w:r>
      <w:r w:rsidRPr="00C40BCF">
        <w:t xml:space="preserve"> to extract metrics related to the vegetation, terrain, and spacecraft operation </w:t>
      </w:r>
      <w:r>
        <w:t>of</w:t>
      </w:r>
      <w:r w:rsidRPr="00C40BCF">
        <w:t xml:space="preserve"> </w:t>
      </w:r>
      <w:r>
        <w:t xml:space="preserve">each </w:t>
      </w:r>
      <w:r w:rsidRPr="00C40BCF">
        <w:t>100-meter segment</w:t>
      </w:r>
    </w:p>
    <w:p w14:paraId="09B80AF8" w14:textId="77777777" w:rsidR="00884DE5" w:rsidRDefault="00884DE5" w:rsidP="00FF639F">
      <w:pPr>
        <w:numPr>
          <w:ilvl w:val="2"/>
          <w:numId w:val="9"/>
        </w:numPr>
        <w:spacing w:line="360" w:lineRule="auto"/>
        <w:rPr>
          <w:b/>
          <w:bCs/>
        </w:rPr>
      </w:pPr>
      <w:bookmarkStart w:id="45" w:name="_Toc195460494"/>
      <w:r w:rsidRPr="00FA3903">
        <w:rPr>
          <w:b/>
          <w:bCs/>
        </w:rPr>
        <w:t>National Land Cover Database</w:t>
      </w:r>
      <w:bookmarkEnd w:id="45"/>
    </w:p>
    <w:p w14:paraId="74897035" w14:textId="6F666D34" w:rsidR="00DB5890" w:rsidRDefault="00DB5890" w:rsidP="00FF639F">
      <w:pPr>
        <w:spacing w:line="360" w:lineRule="auto"/>
        <w:ind w:firstLine="360"/>
      </w:pPr>
      <w:r>
        <w:t xml:space="preserve">To aid research on land surface characteristics within human-environmental systems, the USGS Resources Observation and Science Center developed the National Land Cover Database (NLCD). This suite of data products used Landsat imagery to provide information on land cover </w:t>
      </w:r>
      <w:r w:rsidR="002D68AC">
        <w:t xml:space="preserve">and </w:t>
      </w:r>
      <w:r>
        <w:t xml:space="preserve">change </w:t>
      </w:r>
      <w:r w:rsidR="002D68AC">
        <w:t xml:space="preserve">processes </w:t>
      </w:r>
      <w:r>
        <w:t xml:space="preserve">from 2001 to 2021. NLCD products have been used widely in remote sensing research, with applications in land management, risk mitigation, and environmental planning </w:t>
      </w:r>
      <w:r>
        <w:fldChar w:fldCharType="begin"/>
      </w:r>
      <w:r w:rsidR="00D7446C">
        <w:instrText xml:space="preserve"> ADDIN ZOTERO_ITEM CSL_CITATION {"citationID":"ChsAirrb","properties":{"formattedCitation":"(Homer et al., 2020)","plainCitation":"(Homer et al., 2020)","noteIndex":0},"citationItems":[{"id":181,"uris":["http://zotero.org/users/local/cacSD1vw/items/356847UY","http://zotero.org/users/16907877/items/356847UY"],"itemData":{"id":181,"type":"article-journal","container-title":"ISPRS Journal of Photogrammetry and Remote Sensing","DOI":"10.1016/j.isprsjprs.2020.02.019","ISSN":"09242716","journalAbbreviation":"ISPRS Journal of Photogrammetry and Remote Sensing","language":"en","page":"184-199","source":"DOI.org (Crossref)","title":"Conterminous United States land cover change patterns 2001–2016 from the 2016 National Land Cover Database","volume":"162","author":[{"family":"Homer","given":"Collin"},{"family":"Dewitz","given":"Jon"},{"family":"Jin","given":"Suming"},{"family":"Xian","given":"George"},{"family":"Costello","given":"Catherine"},{"family":"Danielson","given":"Patrick"},{"family":"Gass","given":"Leila"},{"family":"Funk","given":"Michelle"},{"family":"Wickham","given":"James"},{"family":"Stehman","given":"Stephen"},{"family":"Auch","given":"Roger"},{"family":"Riitters","given":"Kurt"}],"issued":{"date-parts":[["2020",4]]},"citation-key":"homerConterminousUnitedStates2020"}}],"schema":"https://github.com/citation-style-language/schema/raw/master/csl-citation.json"} </w:instrText>
      </w:r>
      <w:r>
        <w:fldChar w:fldCharType="separate"/>
      </w:r>
      <w:r w:rsidRPr="00DB5890">
        <w:t>(Homer et al., 2020)</w:t>
      </w:r>
      <w:r>
        <w:fldChar w:fldCharType="end"/>
      </w:r>
      <w:r>
        <w:t xml:space="preserve">. In 2024, the USGS released the Annual National Land Cover Database Collection 1 Science Products, improving legacy NLCD datasets by providing annual land cover classification and land change assessments for each year from 1985 to 2023 </w:t>
      </w:r>
      <w:r>
        <w:fldChar w:fldCharType="begin"/>
      </w:r>
      <w:r w:rsidR="00D7446C">
        <w:instrText xml:space="preserve"> ADDIN ZOTERO_ITEM CSL_CITATION {"citationID":"dFIYaX1Q","properties":{"formattedCitation":"(U.S. Geological Survey, 2024)","plainCitation":"(U.S. Geological Survey, 2024)","noteIndex":0},"citationItems":[{"id":180,"uris":["http://zotero.org/users/local/cacSD1vw/items/UBXDD6ML","http://zotero.org/users/16907877/items/UBXDD6ML"],"itemData":{"id":180,"type":"report","genre":"Science Product User Guide","number":"LSDS-2103","page":"43","title":"Annual National Land Cover Database (NLCD)","URL":"https://d9-wret.s3.us-west-2.amazonaws.com/assets/palladium/production/s3fs-public/media/files/LSDS-2103%20Annual%20National%20Land%20Cover%20Database%20%28NLCD%29%20Collection%201%20Science%20Product%20User%20Guide%20-v1.0%202024_10_15%201.pdf","author":[{"literal":"U.S. Geological Survey"}],"issued":{"date-parts":[["2024",10]]},"citation-key":"u.s.geologicalsurveyAnnualNationalLand2024"}}],"schema":"https://github.com/citation-style-language/schema/raw/master/csl-citation.json"} </w:instrText>
      </w:r>
      <w:r>
        <w:fldChar w:fldCharType="separate"/>
      </w:r>
      <w:r w:rsidRPr="00DB5890">
        <w:t>(U.S. Geological Survey, 2024)</w:t>
      </w:r>
      <w:r>
        <w:fldChar w:fldCharType="end"/>
      </w:r>
      <w:r>
        <w:t>.</w:t>
      </w:r>
      <w:r w:rsidRPr="00CF14C2">
        <w:t xml:space="preserve"> The</w:t>
      </w:r>
      <w:r>
        <w:t xml:space="preserve">se products are </w:t>
      </w:r>
      <w:r w:rsidRPr="00CF14C2">
        <w:t xml:space="preserve">created through </w:t>
      </w:r>
      <w:r>
        <w:t xml:space="preserve">a </w:t>
      </w:r>
      <w:r w:rsidRPr="00CF14C2">
        <w:t>framework that</w:t>
      </w:r>
      <w:r>
        <w:t xml:space="preserve"> combines continuous change detection, geospatial deep learning, and probability-based post-processing.</w:t>
      </w:r>
    </w:p>
    <w:p w14:paraId="57A29039" w14:textId="0F76D0B6" w:rsidR="00DB5890" w:rsidRPr="00FA3903" w:rsidRDefault="00DB5890" w:rsidP="00FF639F">
      <w:pPr>
        <w:spacing w:line="360" w:lineRule="auto"/>
        <w:ind w:firstLine="360"/>
        <w:rPr>
          <w:b/>
          <w:bCs/>
        </w:rPr>
      </w:pPr>
      <w:r>
        <w:lastRenderedPageBreak/>
        <w:t xml:space="preserve">Within the collection, the Land Cover product categorizes the land surface into broad natural and artificial surface cover types for each mapping year, employing </w:t>
      </w:r>
      <w:r w:rsidRPr="00982ED3">
        <w:t xml:space="preserve">a modified Anderson Level II classification system to </w:t>
      </w:r>
      <w:r>
        <w:t>identify</w:t>
      </w:r>
      <w:r w:rsidRPr="00982ED3">
        <w:t xml:space="preserve"> 16 </w:t>
      </w:r>
      <w:r>
        <w:t xml:space="preserve">land cover </w:t>
      </w:r>
      <w:r w:rsidRPr="00982ED3">
        <w:t>classes</w:t>
      </w:r>
      <w:r>
        <w:t xml:space="preserve">. While ATL08 data includes segment land cover information in the </w:t>
      </w:r>
      <w:r>
        <w:rPr>
          <w:i/>
          <w:iCs/>
        </w:rPr>
        <w:t>segment_landcover</w:t>
      </w:r>
      <w:r>
        <w:t xml:space="preserve"> attribute-derived from the Copernicus Land Cover (ANC18) data product at a 100-meter resolution-the NLCD Land Cover dataset was chosen for this research for its higher spatial resolution and alignment with historical disturbance data provided by the U.S. Forest Service. The NLCD data used in this research was accessed from the Multi-Resolution Land Characteristics Consortium data archive </w:t>
      </w:r>
      <w:r w:rsidR="00913DBB">
        <w:t>(</w:t>
      </w:r>
      <w:r w:rsidRPr="006D782B">
        <w:t>https://www.mrlc.gov/data</w:t>
      </w:r>
      <w:r w:rsidR="00913DBB">
        <w:t>)</w:t>
      </w:r>
      <w:r>
        <w:t>. Land cover for the contiguous United States was downloaded for the most recent year available, 2023, to provide the most up-to-date representation of forest</w:t>
      </w:r>
      <w:r w:rsidR="00913DBB">
        <w:t xml:space="preserve"> cover</w:t>
      </w:r>
      <w:r>
        <w:t xml:space="preserve"> within the study area. This data is provided as a single-band raster in the TIFF file format, with a 30-meter cell spatial resolution</w:t>
      </w:r>
    </w:p>
    <w:p w14:paraId="1283B500" w14:textId="77777777" w:rsidR="00884DE5" w:rsidRDefault="00884DE5" w:rsidP="00FF639F">
      <w:pPr>
        <w:numPr>
          <w:ilvl w:val="2"/>
          <w:numId w:val="9"/>
        </w:numPr>
        <w:spacing w:line="360" w:lineRule="auto"/>
        <w:rPr>
          <w:b/>
          <w:bCs/>
        </w:rPr>
      </w:pPr>
      <w:bookmarkStart w:id="46" w:name="_Toc195460495"/>
      <w:r w:rsidRPr="00FA3903">
        <w:rPr>
          <w:b/>
          <w:bCs/>
        </w:rPr>
        <w:t>Landscape Change Monitoring System</w:t>
      </w:r>
      <w:bookmarkEnd w:id="46"/>
    </w:p>
    <w:p w14:paraId="61C36FC1" w14:textId="44F0669A" w:rsidR="00DB5890" w:rsidRDefault="00DB5890" w:rsidP="00FF639F">
      <w:pPr>
        <w:spacing w:line="360" w:lineRule="auto"/>
        <w:ind w:firstLine="360"/>
      </w:pPr>
      <w:r w:rsidRPr="005F43D1">
        <w:t>The Landscape Change Monitoring System</w:t>
      </w:r>
      <w:r>
        <w:t xml:space="preserve"> (LCMS)</w:t>
      </w:r>
      <w:r w:rsidRPr="005F43D1">
        <w:t xml:space="preserve"> is a suite of remotely sensed-data products developed by the U.S. Forest Service</w:t>
      </w:r>
      <w:r>
        <w:t xml:space="preserve"> to monitor landscape dynamics across the United States </w:t>
      </w:r>
      <w:r>
        <w:fldChar w:fldCharType="begin"/>
      </w:r>
      <w:r w:rsidR="00D7446C">
        <w:instrText xml:space="preserve"> ADDIN ZOTERO_ITEM CSL_CITATION {"citationID":"3YF3wB12","properties":{"formattedCitation":"(Housman et al., 2021)","plainCitation":"(Housman et al., 2021)","noteIndex":0},"citationItems":[{"id":183,"uris":["http://zotero.org/users/local/cacSD1vw/items/767GR2R6","http://zotero.org/users/16907877/items/767GR2R6"],"itemData":{"id":183,"type":"article-journal","container-title":"USDA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(Housman et al., 2021)</w:t>
      </w:r>
      <w:r>
        <w:fldChar w:fldCharType="end"/>
      </w:r>
      <w:r w:rsidRPr="005F43D1">
        <w:t>.</w:t>
      </w:r>
      <w:r>
        <w:t xml:space="preserve"> LCMS provides three annual products using an ensemble of predictor models to characterize ecosystem processes over four decades: change, land cover, and land use. </w:t>
      </w:r>
    </w:p>
    <w:p w14:paraId="21A32624" w14:textId="6D7E0D2E" w:rsidR="00DB5890" w:rsidRPr="0096661A" w:rsidRDefault="00DB5890" w:rsidP="00FF639F">
      <w:pPr>
        <w:spacing w:line="360" w:lineRule="auto"/>
        <w:ind w:firstLine="360"/>
      </w:pPr>
      <w:r w:rsidRPr="0096661A">
        <w:t xml:space="preserve">LCMS </w:t>
      </w:r>
      <w:r>
        <w:t xml:space="preserve">relies on input imagery from </w:t>
      </w:r>
      <w:r w:rsidRPr="0096661A">
        <w:t xml:space="preserve">Landsat 4, 5, 7, and 8 </w:t>
      </w:r>
      <w:r>
        <w:t>(</w:t>
      </w:r>
      <w:r w:rsidRPr="0096661A">
        <w:t>Collection 1 Tier 1</w:t>
      </w:r>
      <w:r>
        <w:t xml:space="preserve">) </w:t>
      </w:r>
      <w:r w:rsidRPr="0096661A">
        <w:t>an</w:t>
      </w:r>
      <w:r>
        <w:t xml:space="preserve">d Sentinel-2a and -2b (level 1C top of atmosphere reflectance data). From these inputs, clouds and cloud shadows are masked with the CFmask, cloudScore, 2Cloudless, and Temporal Dark Outlier Mask algorithms </w:t>
      </w:r>
      <w:r>
        <w:fldChar w:fldCharType="begin"/>
      </w:r>
      <w:r w:rsidR="00D7446C">
        <w:instrText xml:space="preserve"> ADDIN ZOTERO_ITEM CSL_CITATION {"citationID":"vDLEk83V","properties":{"formattedCitation":"(Chastain et al., 2019; Foga et al., 2017; Housman et al., 2021)","plainCitation":"(Chastain et al., 2019; Foga et al., 2017; Housman et al., 2021)","noteIndex":0},"citationItems":[{"id":186,"uris":["http://zotero.org/users/local/cacSD1vw/items/IYKF4YWJ","http://zotero.org/users/16907877/items/IYKF4YWJ"],"itemData":{"id":186,"type":"article-journal","container-title":"Remote Sensing of Environment","DOI":"10.1016/j.rse.2018.11.012","ISSN":"00344257","journalAbbreviation":"Remote Sensing of Environment","language":"en","page":"274-285","source":"DOI.org (Crossref)","title":"Empirical cross sensor comparison of Sentinel-2A and 2B MSI, Landsat-8 OLI, and Landsat-7 ETM+ top of atmosphere spectral characteristics over the conterminous United States","volume":"221","author":[{"family":"Chastain","given":"Robert"},{"family":"Housman","given":"Ian"},{"family":"Goldstein","given":"Joshua"},{"family":"Finco","given":"Mark"},{"family":"Tenneson","given":"Karis"}],"issued":{"date-parts":[["2019",2]]},"citation-key":"chastainEmpiricalCrossSensor2019"}},{"id":184,"uris":["http://zotero.org/users/local/cacSD1vw/items/GP7SGKWR","http://zotero.org/users/16907877/items/GP7SGKWR"],"itemData":{"id":184,"type":"article-journal","container-title":"Remote Sensing of Environment","DOI":"10.1016/j.rse.2017.03.026","ISSN":"00344257","journalAbbreviation":"Remote Sensing of Environment","language":"en","page":"379-390","source":"DOI.org (Crossref)","title":"Cloud detection algorithm comparison and validation for operational Landsat data products","volume":"194","author":[{"family":"Foga","given":"Steve"},{"family":"Scaramuzza","given":"Pat L."},{"family":"Guo","given":"Song"},{"family":"Zhu","given":"Zhe"},{"family":"Dilley","given":"Ronald D."},{"family":"Beckmann","given":"Tim"},{"family":"Schmidt","given":"Gail L."},{"family":"Dwyer","given":"John L."},{"family":"Joseph Hughes","given":"M."},{"family":"Laue","given":"Brady"}],"issued":{"date-parts":[["2017",6]]},"citation-key":"fogaCloudDetectionAlgorithm2017"}},{"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(Chastain et al., 2019; Foga et al., 2017; Housman et al., 2021)</w:t>
      </w:r>
      <w:r>
        <w:fldChar w:fldCharType="end"/>
      </w:r>
      <w:r>
        <w:t xml:space="preserve">. The processed outputs are assembled into an annual time series and segmented using the LandTrendr and CCDC methods </w:t>
      </w:r>
      <w:r>
        <w:fldChar w:fldCharType="begin"/>
      </w:r>
      <w:r w:rsidR="00D7446C">
        <w:instrText xml:space="preserve"> ADDIN ZOTERO_ITEM CSL_CITATION {"citationID":"4VqgkeX9","properties":{"formattedCitation":"(Kennedy et al., 2010, 2018; Zhu &amp; Woodcock, 2014)","plainCitation":"(Kennedy et al., 2010, 2018; Zhu &amp; Woodcock, 2014)","noteIndex":0},"citationItems":[{"id":188,"uris":["http://zotero.org/users/local/cacSD1vw/items/PT3TI6AZ","http://zotero.org/users/16907877/items/PT3TI6AZ"],"itemData":{"id":188,"type":"article-journal","container-title":"Remote Sensing of Environment","DOI":"10.1016/j.rse.2010.07.008","ISSN":"00344257","issue":"12","journalAbbreviation":"Remote Sensing of Environment","language":"en","license":"https://www.elsevier.com/tdm/userlicense/1.0/","page":"2897-2910","source":"DOI.org (Crossref)","title":"Detecting trends in forest disturbance and recovery using yearly Landsat time series: 1. LandTrendr — Temporal segmentation algorithms","title-short":"Detecting trends in forest disturbance and recovery using yearly Landsat time series","volume":"114","author":[{"family":"Kennedy","given":"Robert E."},{"family":"Yang","given":"Zhiqiang"},{"family":"Cohen","given":"Warren B."}],"issued":{"date-parts":[["2010",12,15]]},"citation-key":"kennedyDetectingTrendsForest2010"}},{"id":189,"uris":["http://zotero.org/users/local/cacSD1vw/items/BJLT5KNZ","http://zotero.org/users/16907877/items/BJLT5KNZ"],"itemData":{"id":189,"type":"article-journal","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community.","container-title":"Remote Sensing","DOI":"10.3390/rs10050691","ISSN":"2072-4292","issue":"5","journalAbbreviation":"Remote Sensing","language":"en","license":"https://creativecommons.org/licenses/by/4.0/","page":"691","source":"DOI.org (Crossref)","title":"Implementation of the LandTrendr Algorithm on Google Earth Engine","volume":"10","author":[{"family":"Kennedy","given":"Robert E"},{"family":"Yang","given":"Zhiqiang"},{"family":"Gorelick","given":"Noel"},{"family":"Braaten","given":"Justin"},{"family":"Cavalcante","given":"Lucas"},{"family":"Cohen","given":"Warren B."},{"family":"Healey","given":"Sean"}],"issued":{"date-parts":[["2018",5,1]]},"citation-key":"kennedyImplementationLandTrendrAlgorithm2018"}},{"id":191,"uris":["http://zotero.org/users/local/cacSD1vw/items/GRDSUD7M","http://zotero.org/users/16907877/items/GRDSUD7M"],"itemData":{"id":191,"type":"article-journal","container-title":"Remote Sensing of Environment","DOI":"10.1016/j.rse.2014.01.011","ISSN":"00344257","journalAbbreviation":"Remote Sensing of Environment","language":"en","page":"152-171","source":"DOI.org (Crossref)","title":"Continuous change detection and classification of land cover using all available Landsat data","volume":"144","author":[{"family":"Zhu","given":"Zhe"},{"family":"Woodcock","given":"Curtis E."}],"issued":{"date-parts":[["2014",3]]},"citation-key":"zhuContinuousChangeDetection2014"}}],"schema":"https://github.com/citation-style-language/schema/raw/master/csl-citation.json"} </w:instrText>
      </w:r>
      <w:r>
        <w:fldChar w:fldCharType="separate"/>
      </w:r>
      <w:r w:rsidRPr="00DB5890">
        <w:t>(Kennedy et al., 2010, 2018; Zhu &amp; Woodcock, 2014)</w:t>
      </w:r>
      <w:r>
        <w:fldChar w:fldCharType="end"/>
      </w:r>
      <w:r>
        <w:t>. The segmented data is incorporated with terrain data in a random forest model to generate predictions for land change, land cover, and land use.</w:t>
      </w:r>
    </w:p>
    <w:p w14:paraId="0AFB038E" w14:textId="51366DE7" w:rsidR="00DB5890" w:rsidRPr="00FA3903" w:rsidRDefault="00DB5890" w:rsidP="00FF639F">
      <w:pPr>
        <w:spacing w:line="360" w:lineRule="auto"/>
        <w:ind w:firstLine="360"/>
        <w:rPr>
          <w:b/>
          <w:bCs/>
        </w:rPr>
      </w:pPr>
      <w:r>
        <w:t xml:space="preserve">The land change product is focused on vegetation cover, with subproducts categorizing change processes into fast loss, slow loss, and gain. Fast loss events refer to an abrupt disturbance to vegetation cover (fire, harvesting, mechanical disturbance), slow loss events indicate gradual structural or spectral decline, </w:t>
      </w:r>
      <w:r w:rsidR="00913DBB">
        <w:t>and</w:t>
      </w:r>
      <w:r>
        <w:t xml:space="preserve"> gain represents vegetation </w:t>
      </w:r>
      <w:r>
        <w:lastRenderedPageBreak/>
        <w:t xml:space="preserve">recovery. A summary product is provided for each of these change processes at a 30-meter spatial resolution, with pixel values identifying the most recent year of occurrence of the given change between 1985 and 2023. For this research, the Fast Loss change summary product was downloaded for the Conterminous United States from the Landscape Change Monitoring System data archive </w:t>
      </w:r>
      <w:r w:rsidR="00913DBB">
        <w:t>(</w:t>
      </w:r>
      <w:r w:rsidRPr="003538E2">
        <w:t>https://apps.fs.usda.gov/lcms-viewer/home.html#download</w:t>
      </w:r>
      <w:r w:rsidR="00913DBB">
        <w:t>).</w:t>
      </w:r>
    </w:p>
    <w:p w14:paraId="5AC41535" w14:textId="77777777" w:rsidR="00884DE5" w:rsidRDefault="00884DE5" w:rsidP="00FF639F">
      <w:pPr>
        <w:numPr>
          <w:ilvl w:val="2"/>
          <w:numId w:val="9"/>
        </w:numPr>
        <w:spacing w:line="360" w:lineRule="auto"/>
        <w:rPr>
          <w:b/>
          <w:bCs/>
        </w:rPr>
      </w:pPr>
      <w:bookmarkStart w:id="47" w:name="_Toc195460496"/>
      <w:r w:rsidRPr="00FA3903">
        <w:rPr>
          <w:b/>
          <w:bCs/>
        </w:rPr>
        <w:t>Forest Inventory &amp; Analysis Program</w:t>
      </w:r>
      <w:bookmarkEnd w:id="47"/>
    </w:p>
    <w:p w14:paraId="2F6E7C0E" w14:textId="788CBE86" w:rsidR="00DB5890" w:rsidRPr="00FA3903" w:rsidRDefault="00DB5890" w:rsidP="00FF639F">
      <w:pPr>
        <w:spacing w:line="360" w:lineRule="auto"/>
        <w:ind w:firstLine="360"/>
        <w:rPr>
          <w:b/>
          <w:bCs/>
        </w:rPr>
      </w:pPr>
      <w:r>
        <w:t xml:space="preserve">The Forest Inventory &amp; Analysis (FIA) program is an effort by the U.S. Forest Service’s Research and Development Branch aimed at monitoring the distribution and health of forest resources. With data collected in all 50 states, U.S. territories, and Freely Associated States (Republic of Marshall Islands, Federated States of Micronesia, Republic of Palau), FIA provides data on forest resources domestically and abroad. A core tenet of the FIA is the Nationwide Forest Inventory (NFI), a nationally distributed network of forest inventory plots that receive repeat measurements every 5-10 years. Depending on the plot, the NFI provides data on land use, soil, down woody material, understory vegetation, and individual tree height measurements. </w:t>
      </w:r>
      <w:r w:rsidRPr="00DB5890">
        <w:rPr>
          <w:color w:val="000000"/>
        </w:rPr>
        <w:t xml:space="preserve">Though precise FIA plot locations are fuzzed for privacy concerns </w:t>
      </w:r>
      <w:r w:rsidRPr="00DB5890">
        <w:rPr>
          <w:color w:val="000000"/>
        </w:rPr>
        <w:fldChar w:fldCharType="begin"/>
      </w:r>
      <w:r w:rsidR="00D7446C">
        <w:rPr>
          <w:color w:val="000000"/>
        </w:rPr>
        <w:instrText xml:space="preserve"> ADDIN ZOTERO_ITEM CSL_CITATION {"citationID":"R1qPw4Kr","properties":{"formattedCitation":"(U.S.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Pr="00DB5890">
        <w:rPr>
          <w:color w:val="000000"/>
        </w:rPr>
        <w:fldChar w:fldCharType="separate"/>
      </w:r>
      <w:r w:rsidRPr="00DB5890">
        <w:t>(U.S. Department of Agriculture Forest Service, 2024)</w:t>
      </w:r>
      <w:r w:rsidRPr="00DB5890">
        <w:rPr>
          <w:color w:val="000000"/>
        </w:rPr>
        <w:fldChar w:fldCharType="end"/>
      </w:r>
      <w:r w:rsidRPr="00DB5890">
        <w:rPr>
          <w:color w:val="000000"/>
        </w:rPr>
        <w:t>, the county of each plot record is provided with Census Bureau FIPS codes, a level of spatial-specificity sufficient for this research</w:t>
      </w:r>
    </w:p>
    <w:p w14:paraId="3C99EAD8" w14:textId="77777777" w:rsidR="00884DE5" w:rsidRDefault="00884DE5" w:rsidP="00FF639F">
      <w:pPr>
        <w:numPr>
          <w:ilvl w:val="1"/>
          <w:numId w:val="9"/>
        </w:numPr>
        <w:spacing w:line="360" w:lineRule="auto"/>
        <w:rPr>
          <w:b/>
          <w:bCs/>
        </w:rPr>
      </w:pPr>
      <w:bookmarkStart w:id="48" w:name="_Toc195460497"/>
      <w:r w:rsidRPr="00FA3903">
        <w:rPr>
          <w:b/>
          <w:bCs/>
        </w:rPr>
        <w:t>Data Processing</w:t>
      </w:r>
      <w:bookmarkEnd w:id="48"/>
    </w:p>
    <w:p w14:paraId="77D33E6D" w14:textId="154D927E" w:rsidR="00DB5890" w:rsidRPr="00DB5890" w:rsidRDefault="00DB5890" w:rsidP="00FF639F">
      <w:pPr>
        <w:spacing w:line="360" w:lineRule="auto"/>
        <w:ind w:firstLine="360"/>
      </w:pPr>
      <w:r>
        <w:t>All</w:t>
      </w:r>
      <w:r w:rsidR="002A4980">
        <w:t xml:space="preserve"> spatial </w:t>
      </w:r>
      <w:r>
        <w:t>data sources</w:t>
      </w:r>
      <w:r w:rsidR="00216F5C">
        <w:t>,</w:t>
      </w:r>
      <w:r>
        <w:t xml:space="preserve"> with exception of FIA data</w:t>
      </w:r>
      <w:r w:rsidR="00216F5C">
        <w:t>,</w:t>
      </w:r>
      <w:r>
        <w:t xml:space="preserve"> were first projected from their native coordinate systems to the NAD 1983 North Carolina State Plane projection system (EPSG:32119). This projection system maintained a horizontal distance unit of meters- necessary for comparing ATL08 and ALS canopy height estimations-while minimizing geometric distortion across the extent of the study area in North Carolina.</w:t>
      </w:r>
    </w:p>
    <w:p w14:paraId="7E0ED341" w14:textId="77777777" w:rsidR="00884DE5" w:rsidRDefault="00884DE5" w:rsidP="00FF639F">
      <w:pPr>
        <w:numPr>
          <w:ilvl w:val="2"/>
          <w:numId w:val="9"/>
        </w:numPr>
        <w:spacing w:line="360" w:lineRule="auto"/>
        <w:rPr>
          <w:b/>
          <w:bCs/>
        </w:rPr>
      </w:pPr>
      <w:bookmarkStart w:id="49" w:name="_Toc195460498"/>
      <w:r w:rsidRPr="00FA3903">
        <w:rPr>
          <w:b/>
          <w:bCs/>
        </w:rPr>
        <w:t>ATL08</w:t>
      </w:r>
      <w:bookmarkEnd w:id="49"/>
    </w:p>
    <w:p w14:paraId="19CB67F7" w14:textId="75D78CF2" w:rsidR="00DB5890" w:rsidRDefault="00DB5890" w:rsidP="00FF639F">
      <w:pPr>
        <w:spacing w:line="360" w:lineRule="auto"/>
        <w:ind w:firstLine="360"/>
        <w:rPr>
          <w:lang w:val="fr-FR"/>
        </w:rPr>
      </w:pPr>
      <w:r>
        <w:t xml:space="preserve">Using LiDAR to identify statistically meaningful change in canopy height over time requires change significant enough to surpass the margin of error associated with single-point-in-time canopy height estimations. In the case of ICESat-2, this is especially challenging given the issues of atmospheric noise sensitivity, probability of canopy height underestimation by the ATL08 algorithm, and sampling scheme of the satellite. As </w:t>
      </w:r>
      <w:r>
        <w:lastRenderedPageBreak/>
        <w:t xml:space="preserve">such, careful handling of all potential sources of error in ATL08 data is necessary to optimize its application for given analyses </w:t>
      </w:r>
      <w:r>
        <w:fldChar w:fldCharType="begin"/>
      </w:r>
      <w:r w:rsidR="00D7446C">
        <w:instrText xml:space="preserve"> ADDIN ZOTERO_ITEM CSL_CITATION {"citationID":"XhKyHTHW","properties":{"formattedCitation":"(Feng et al., 2023; B. Li et al., 2022; W. Li et al., 2020; A. Liu et al., 2021; Rai et al., 2024; Wang et al., 2024; Xi et al., 2022)","plainCitation":"(Feng et al., 2023; B. Li et al., 2022; W. Li et al., 2020; A. Liu et al., 2021; Rai et al., 2024; Wang et al., 2024; Xi et al., 2022)","noteIndex":0},"citationItems":[{"id":172,"uris":["http://zotero.org/users/local/cacSD1vw/items/872IT7TF","http://zotero.org/users/16907877/items/872IT7TF"],"itemData":{"id":172,"type":"article-journal","container-title":"Remote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local/cacSD1vw/items/7YRMRHMR","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local/cacSD1vw/items/BFFEILF3","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D7446C" w:rsidRPr="00D7446C">
        <w:rPr>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fldChar w:fldCharType="separate"/>
      </w:r>
      <w:r w:rsidRPr="00FF639F">
        <w:rPr>
          <w:lang w:val="fr-FR"/>
        </w:rPr>
        <w:t>(Feng et al., 2023; B. Li et al., 2022; W. Li et al., 2020; A. Liu et al., 2021; Rai et al., 2024; Wang et al., 2024; Xi et al., 2022)</w:t>
      </w:r>
      <w:r>
        <w:fldChar w:fldCharType="end"/>
      </w:r>
      <w:r w:rsidRPr="004156CF">
        <w:rPr>
          <w:lang w:val="fr-FR"/>
        </w:rPr>
        <w:t xml:space="preserve">. </w:t>
      </w:r>
    </w:p>
    <w:p w14:paraId="2B60323E" w14:textId="56C1741F" w:rsidR="00DB5890" w:rsidRDefault="00DB5890" w:rsidP="00FF639F">
      <w:pPr>
        <w:spacing w:line="360" w:lineRule="auto"/>
        <w:ind w:firstLine="360"/>
      </w:pPr>
      <w:r>
        <w:t xml:space="preserve">ATL08 data was processed in a custom Python script to filter observations and intersect with land cover characteristics </w:t>
      </w:r>
      <w:commentRangeStart w:id="50"/>
      <w:r>
        <w:t xml:space="preserve">(see Appendix </w:t>
      </w:r>
      <w:r w:rsidR="007D3ACA">
        <w:t>7</w:t>
      </w:r>
      <w:r>
        <w:t>.</w:t>
      </w:r>
      <w:r w:rsidR="006339FD">
        <w:t>3</w:t>
      </w:r>
      <w:r w:rsidR="004E147F">
        <w:t xml:space="preserve"> </w:t>
      </w:r>
      <w:r w:rsidR="004E147F">
        <w:t>for code</w:t>
      </w:r>
      <w:r>
        <w:t>)</w:t>
      </w:r>
      <w:commentRangeEnd w:id="50"/>
      <w:r w:rsidR="006339FD">
        <w:rPr>
          <w:rStyle w:val="CommentReference"/>
        </w:rPr>
        <w:commentReference w:id="50"/>
      </w:r>
      <w:r>
        <w:t xml:space="preserve">. </w:t>
      </w:r>
      <w:r w:rsidRPr="00DA72B0">
        <w:t>Fi</w:t>
      </w:r>
      <w:r>
        <w:t>rst, ATL08 segments with invalid (</w:t>
      </w:r>
      <w:r w:rsidRPr="00541481">
        <w:t>3.402</w:t>
      </w:r>
      <w:r>
        <w:t>e</w:t>
      </w:r>
      <w:r w:rsidRPr="00541481">
        <w:t>+38</w:t>
      </w:r>
      <w:r>
        <w:t>) canopy height values were removed. T</w:t>
      </w:r>
      <w:r w:rsidRPr="00541481">
        <w:t xml:space="preserve">o </w:t>
      </w:r>
      <w:r>
        <w:t>minimize</w:t>
      </w:r>
      <w:r w:rsidRPr="00541481">
        <w:t xml:space="preserve"> biases introduced by low vegetation or high noise</w:t>
      </w:r>
      <w:r>
        <w:t xml:space="preserve">, canopy heights were then filtered to values </w:t>
      </w:r>
      <w:r w:rsidRPr="0004261F">
        <w:t>betwee</w:t>
      </w:r>
      <w:r>
        <w:t xml:space="preserve">n 2 meters and a global maximum </w:t>
      </w:r>
      <w:r>
        <w:fldChar w:fldCharType="begin"/>
      </w:r>
      <w:r w:rsidR="00D7446C">
        <w:instrText xml:space="preserve"> ADDIN ZOTERO_ITEM CSL_CITATION {"citationID":"6Qn5oXIQ","properties":{"formattedCitation":"(Cao et al., 2016; Rai et al., 2024)","plainCitation":"(Cao et al., 2016; Rai et al., 2024)","noteIndex":0},"citationItems":[{"id":214,"uris":["http://zotero.org/users/local/cacSD1vw/items/N84ENB44","http://zotero.org/users/16907877/items/N84ENB44"],"itemData":{"id":214,"type":"article-journal","container-title":"Remote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DB5890">
        <w:t>(Cao et al., 2016; Rai et al., 2024)</w:t>
      </w:r>
      <w:r>
        <w:fldChar w:fldCharType="end"/>
      </w:r>
      <w:r>
        <w:t xml:space="preserve">. Following the approach of Malambo &amp; Popescu (2024), a global maximum for canopy heights was calculated as </w:t>
      </w:r>
      <w:r>
        <w:rPr>
          <w:i/>
          <w:iCs/>
        </w:rPr>
        <w:t>k</w:t>
      </w:r>
      <w:r w:rsidR="00E62F07">
        <w:rPr>
          <w:i/>
          <w:iCs/>
        </w:rPr>
        <w:t xml:space="preserve">P, </w:t>
      </w:r>
      <w:r>
        <w:rPr>
          <w:i/>
          <w:iCs/>
        </w:rPr>
        <w:t xml:space="preserve">k </w:t>
      </w:r>
      <w:r>
        <w:t xml:space="preserve">is a constant factor </w:t>
      </w:r>
      <w:r w:rsidR="001C195A">
        <w:t>(</w:t>
      </w:r>
      <w:r w:rsidR="00E62F07">
        <w:t>1.2</w:t>
      </w:r>
      <w:r w:rsidR="001C195A">
        <w:t>)</w:t>
      </w:r>
      <w:r w:rsidR="00E62F07">
        <w:t xml:space="preserve"> </w:t>
      </w:r>
      <w:r>
        <w:t xml:space="preserve">and </w:t>
      </w:r>
      <w:r>
        <w:rPr>
          <w:i/>
          <w:iCs/>
        </w:rPr>
        <w:t xml:space="preserve">P </w:t>
      </w:r>
      <w:r>
        <w:t>is the 98</w:t>
      </w:r>
      <w:r w:rsidRPr="00CE7E6D">
        <w:rPr>
          <w:vertAlign w:val="superscript"/>
        </w:rPr>
        <w:t>th</w:t>
      </w:r>
      <w:r>
        <w:t xml:space="preserve"> percentile of all ATL08 canopy heights</w:t>
      </w:r>
      <w:r w:rsidR="001C195A">
        <w:t xml:space="preserve"> in our dataset</w:t>
      </w:r>
      <w:r>
        <w:t xml:space="preserve">. For our study area, the calculated global maximum was </w:t>
      </w:r>
      <w:r w:rsidR="00167348" w:rsidRPr="00167348">
        <w:t>39.4</w:t>
      </w:r>
      <w:r w:rsidR="00216F5C">
        <w:t>2</w:t>
      </w:r>
      <w:r>
        <w:t xml:space="preserve"> meters. This was effective in removing erroneously high canopy heights estimated by the ATL08 algorithm. Additional filters selected only segments collected by strong beams, at nighttime, within the months of May to September to minimize </w:t>
      </w:r>
      <w:r w:rsidR="004A2EBA">
        <w:t xml:space="preserve">the </w:t>
      </w:r>
      <w:r>
        <w:t xml:space="preserve">effects of solar noise and vegetation phenology on canopy height estimation </w:t>
      </w:r>
      <w:r>
        <w:fldChar w:fldCharType="begin"/>
      </w:r>
      <w:r w:rsidR="00D7446C">
        <w:instrText xml:space="preserve"> ADDIN ZOTERO_ITEM CSL_CITATION {"citationID":"GizmVW9G","properties":{"formattedCitation":"(Neuenschwander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fldChar w:fldCharType="separate"/>
      </w:r>
      <w:r w:rsidR="00EB0DA6" w:rsidRPr="00EB0DA6">
        <w:t>(Neuenschwander et al., 2020)</w:t>
      </w:r>
      <w:r>
        <w:fldChar w:fldCharType="end"/>
      </w:r>
      <w:r>
        <w:t xml:space="preserve">. As done by Malambo &amp; Popescu (2024), segments with a multiple scattering warning flag greater than zero or a cloud confidence flag </w:t>
      </w:r>
      <w:r w:rsidR="00226EAF">
        <w:t>greater than</w:t>
      </w:r>
      <w:r>
        <w:t xml:space="preserve"> one were removed</w:t>
      </w:r>
      <w:r w:rsidRPr="00EB2D61">
        <w:t xml:space="preserve"> </w:t>
      </w:r>
      <w:r>
        <w:t xml:space="preserve">to mitigate possible atmospheric interference. </w:t>
      </w:r>
    </w:p>
    <w:p w14:paraId="24744141" w14:textId="424E7FD5" w:rsidR="00DB5890" w:rsidRDefault="00DB5890" w:rsidP="00FF639F">
      <w:pPr>
        <w:spacing w:line="360" w:lineRule="auto"/>
        <w:ind w:firstLine="360"/>
      </w:pPr>
      <w:r>
        <w:t xml:space="preserve">After these preliminary filters on data quality, ATL08 segments were geolocated with the GeoPandas library from the </w:t>
      </w:r>
      <w:r>
        <w:rPr>
          <w:i/>
          <w:iCs/>
        </w:rPr>
        <w:t xml:space="preserve">latitude </w:t>
      </w:r>
      <w:r>
        <w:t xml:space="preserve">and </w:t>
      </w:r>
      <w:r>
        <w:rPr>
          <w:i/>
          <w:iCs/>
        </w:rPr>
        <w:t xml:space="preserve">longitude </w:t>
      </w:r>
      <w:r>
        <w:t xml:space="preserve">attributes, identifying center coordinates of signal photons for each segment </w:t>
      </w:r>
      <w:r>
        <w:fldChar w:fldCharType="begin"/>
      </w:r>
      <w:r w:rsidR="00D7446C">
        <w:instrText xml:space="preserve"> ADDIN ZOTERO_ITEM CSL_CITATION {"citationID":"9leCzAhM","properties":{"formattedCitation":"(Jordahl et al., 2020; Neuenschwander et al., 2023)","plainCitation":"(Jordahl et al., 2020; Neuenschwander et al., 2023)","noteIndex":0},"citationItems":[{"id":138,"uris":["http://zotero.org/users/local/cacSD1vw/items/QGJ3UV7I","http://zotero.org/users/16907877/items/QGJ3UV7I"],"itemData":{"id":138,"type":"software","abstract":"Small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1,19]]},"issued":{"date-parts":[["2020",7,15]]},"citation-key":"jordahlGeopandasGeopandasV0812020"}},{"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fldChar w:fldCharType="separate"/>
      </w:r>
      <w:r w:rsidRPr="00DB5890">
        <w:t>(Jordahl et al., 2020; Neuenschwander et al., 2023)</w:t>
      </w:r>
      <w:r>
        <w:fldChar w:fldCharType="end"/>
      </w:r>
      <w:r>
        <w:t xml:space="preserve">. These points were intersected with annual NLCD land cover to determine the land cover of each segment’s centroid for the year </w:t>
      </w:r>
      <w:r w:rsidR="00226EAF">
        <w:t xml:space="preserve">of </w:t>
      </w:r>
      <w:r>
        <w:t>2023. Using the most recent year of NLCD available ensures that land cover classification reflects the latest conditions within the ICESat-2 mission lifetime. Forested segments were identified by selecting only NLCD values of 41 (Deciduous Forest), 42 (Evergreen Forest), 43 (Mixed Forest), or 90 (Woody Wetlands). The centroids of these forest segments were then intersected with the annual LCMS Fast Loss change product from the year 2023 to provide insight into the disturbance history of</w:t>
      </w:r>
      <w:r w:rsidR="00216F5C">
        <w:t xml:space="preserve"> these segments</w:t>
      </w:r>
      <w:r>
        <w:t xml:space="preserve">. For segments with a disturbance event reported by the Fast Loss product, the years since the last disturbance was calculated as the difference between the year of ICESat-2 collection and the most recent disturbance year. For this </w:t>
      </w:r>
      <w:r>
        <w:lastRenderedPageBreak/>
        <w:t xml:space="preserve">research, segments with disturbances occurring </w:t>
      </w:r>
      <w:r w:rsidRPr="000365A9">
        <w:rPr>
          <w:i/>
          <w:iCs/>
        </w:rPr>
        <w:t>after</w:t>
      </w:r>
      <w:r>
        <w:t xml:space="preserve"> the year of </w:t>
      </w:r>
      <w:r w:rsidR="00226EAF">
        <w:t xml:space="preserve">ICESat-2 </w:t>
      </w:r>
      <w:r>
        <w:t>collection were removed, as ATL08 canopy height values may no longer reflec</w:t>
      </w:r>
      <w:r w:rsidR="00216F5C">
        <w:t xml:space="preserve">t </w:t>
      </w:r>
      <w:r>
        <w:t>the forest conditions present. Additionally, segments with less than 3 years since the last disturbance event were removed to provide at least 3 years of forest regrowth and recover</w:t>
      </w:r>
      <w:r w:rsidR="00870852">
        <w:t>y.</w:t>
      </w:r>
    </w:p>
    <w:p w14:paraId="60728031" w14:textId="77777777" w:rsidR="00A53765" w:rsidRDefault="00A53765" w:rsidP="00A53765">
      <w:pPr>
        <w:keepNext/>
        <w:spacing w:line="360" w:lineRule="auto"/>
        <w:jc w:val="center"/>
      </w:pPr>
      <w:r>
        <w:rPr>
          <w:noProof/>
        </w:rPr>
        <w:drawing>
          <wp:inline distT="0" distB="0" distL="0" distR="0" wp14:anchorId="63917E53" wp14:editId="12C2E996">
            <wp:extent cx="5943600" cy="4595283"/>
            <wp:effectExtent l="0" t="0" r="0" b="0"/>
            <wp:docPr id="2016540668" name="Picture 3" descr="A map of the state of ma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668" name="Picture 3" descr="A map of the state of mai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283"/>
                    </a:xfrm>
                    <a:prstGeom prst="rect">
                      <a:avLst/>
                    </a:prstGeom>
                    <a:noFill/>
                    <a:ln>
                      <a:noFill/>
                    </a:ln>
                  </pic:spPr>
                </pic:pic>
              </a:graphicData>
            </a:graphic>
          </wp:inline>
        </w:drawing>
      </w:r>
    </w:p>
    <w:p w14:paraId="70F13B11" w14:textId="2C76E69E" w:rsidR="006020A9"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03610D">
        <w:rPr>
          <w:b w:val="0"/>
          <w:bCs w:val="0"/>
          <w:i/>
          <w:iCs/>
          <w:noProof/>
          <w:sz w:val="22"/>
          <w:szCs w:val="22"/>
        </w:rPr>
        <w:t>2</w:t>
      </w:r>
      <w:r w:rsidRPr="00A53765">
        <w:rPr>
          <w:b w:val="0"/>
          <w:bCs w:val="0"/>
          <w:i/>
          <w:iCs/>
          <w:sz w:val="22"/>
          <w:szCs w:val="22"/>
        </w:rPr>
        <w:fldChar w:fldCharType="end"/>
      </w:r>
      <w:r w:rsidRPr="00A53765">
        <w:rPr>
          <w:b w:val="0"/>
          <w:bCs w:val="0"/>
          <w:i/>
          <w:iCs/>
          <w:sz w:val="22"/>
          <w:szCs w:val="22"/>
        </w:rPr>
        <w:t>: ATL08 segments collected in study area after data quality filters. Segments colored by year of collection to demonstrate ICESat-2 sampling pattern.</w:t>
      </w:r>
    </w:p>
    <w:p w14:paraId="1B2797EF" w14:textId="77777777" w:rsidR="00884DE5" w:rsidRPr="00177AE5" w:rsidRDefault="00884DE5" w:rsidP="00A53765">
      <w:pPr>
        <w:numPr>
          <w:ilvl w:val="2"/>
          <w:numId w:val="9"/>
        </w:numPr>
        <w:spacing w:line="360" w:lineRule="auto"/>
        <w:rPr>
          <w:b/>
          <w:bCs/>
        </w:rPr>
      </w:pPr>
      <w:bookmarkStart w:id="51" w:name="_Toc195460499"/>
      <w:r w:rsidRPr="00177AE5">
        <w:rPr>
          <w:b/>
          <w:bCs/>
        </w:rPr>
        <w:t>Extracting ALS Data Within ATL08 Segments</w:t>
      </w:r>
      <w:bookmarkEnd w:id="51"/>
    </w:p>
    <w:p w14:paraId="58FC7A0C" w14:textId="26A1095D" w:rsidR="00E903A6" w:rsidRPr="00E903A6" w:rsidRDefault="008638FC" w:rsidP="00A53765">
      <w:pPr>
        <w:spacing w:line="360" w:lineRule="auto"/>
        <w:ind w:firstLine="360"/>
      </w:pPr>
      <w:r>
        <w:t>For this research i</w:t>
      </w:r>
      <w:r w:rsidR="00E903A6" w:rsidRPr="00E903A6">
        <w:t xml:space="preserve">t is necessary to extract 2020 ALS data </w:t>
      </w:r>
      <w:r w:rsidR="00177AE5">
        <w:t>within</w:t>
      </w:r>
      <w:r w:rsidR="00E903A6" w:rsidRPr="00E903A6">
        <w:t xml:space="preserve"> each individual ATL08 segment, regardless of </w:t>
      </w:r>
      <w:r w:rsidR="00226EAF" w:rsidRPr="00E903A6">
        <w:t>the</w:t>
      </w:r>
      <w:r w:rsidR="00E903A6" w:rsidRPr="00E903A6">
        <w:t xml:space="preserve"> </w:t>
      </w:r>
      <w:r w:rsidR="00226EAF">
        <w:t xml:space="preserve">segment’s </w:t>
      </w:r>
      <w:r w:rsidR="00E903A6" w:rsidRPr="00E903A6">
        <w:t>collection year. To generate the rectangular segments of the ATL08 product, a polygon of 100 x 11 meters was created around the centroid coordinates of each segment</w:t>
      </w:r>
      <w:r w:rsidR="00226EAF">
        <w:t xml:space="preserve"> </w:t>
      </w:r>
      <w:r w:rsidR="00E903A6" w:rsidRPr="00E903A6">
        <w:t xml:space="preserve">and rotated to align with the ICESat-2 track inclination using a </w:t>
      </w:r>
      <w:r w:rsidR="00522F9D">
        <w:t>custom python</w:t>
      </w:r>
      <w:r w:rsidR="00E903A6" w:rsidRPr="00E903A6">
        <w:t xml:space="preserve"> script </w:t>
      </w:r>
      <w:r w:rsidR="00E903A6" w:rsidRPr="00E903A6">
        <w:fldChar w:fldCharType="begin"/>
      </w:r>
      <w:r w:rsidR="00D7446C">
        <w:instrText xml:space="preserve"> ADDIN ZOTERO_ITEM CSL_CITATION {"citationID":"5HRwF1oO","properties":{"formattedCitation":"(Rai et al., 2024)","plainCitation":"(Rai et al., 2024)","dontUpdate":true,"noteIndex":0},"citationItems":[{"id":97,"uris":["http://zotero.org/users/local/cacSD1vw/items/M8Q5KXQ3","http://zotero.org/users/16907877/items/M8Q5KXQ3"],"itemData":{"id":97,"type":"article-journal","abstract":"Forest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E903A6" w:rsidRPr="00E903A6">
        <w:fldChar w:fldCharType="separate"/>
      </w:r>
      <w:r w:rsidR="00EB0DA6" w:rsidRPr="00EB0DA6">
        <w:t>(</w:t>
      </w:r>
      <w:r w:rsidR="00EB0DA6">
        <w:t xml:space="preserve">see Appendix </w:t>
      </w:r>
      <w:r w:rsidR="007D3ACA">
        <w:t>7</w:t>
      </w:r>
      <w:r w:rsidR="00EB0DA6">
        <w:t>.</w:t>
      </w:r>
      <w:r w:rsidR="002145FB">
        <w:t>4</w:t>
      </w:r>
      <w:r w:rsidR="00EB0DA6">
        <w:t xml:space="preserve">; </w:t>
      </w:r>
      <w:r w:rsidR="00EB0DA6" w:rsidRPr="00EB0DA6">
        <w:t>Rai et al., 2024)</w:t>
      </w:r>
      <w:r w:rsidR="00E903A6" w:rsidRPr="00E903A6">
        <w:fldChar w:fldCharType="end"/>
      </w:r>
      <w:r w:rsidR="00E903A6" w:rsidRPr="00E903A6">
        <w:t xml:space="preserve">. </w:t>
      </w:r>
      <w:r w:rsidR="00177AE5">
        <w:t xml:space="preserve">These polygons were then reprojected to the </w:t>
      </w:r>
      <w:r w:rsidR="00177AE5" w:rsidRPr="00E903A6">
        <w:t>Web Mercator projection system</w:t>
      </w:r>
      <w:r w:rsidR="00177AE5">
        <w:t xml:space="preserve">, which the ALS </w:t>
      </w:r>
      <w:r w:rsidR="00177AE5">
        <w:lastRenderedPageBreak/>
        <w:t xml:space="preserve">data uses in </w:t>
      </w:r>
      <w:r w:rsidR="00177AE5" w:rsidRPr="00E903A6">
        <w:t xml:space="preserve">its </w:t>
      </w:r>
      <w:r w:rsidR="00177AE5">
        <w:t xml:space="preserve">native </w:t>
      </w:r>
      <w:r w:rsidR="00177AE5" w:rsidRPr="00E903A6">
        <w:t xml:space="preserve">storage </w:t>
      </w:r>
      <w:r w:rsidR="00177AE5">
        <w:t xml:space="preserve">format </w:t>
      </w:r>
      <w:r w:rsidR="00177AE5" w:rsidRPr="00E903A6">
        <w:fldChar w:fldCharType="begin"/>
      </w:r>
      <w:r w:rsidR="00D7446C">
        <w:instrText xml:space="preserve"> ADDIN ZOTERO_ITEM CSL_CITATION {"citationID":"DGn8YSsr","properties":{"formattedCitation":"(Hobu, Inc., 2025)","plainCitation":"(Hobu, Inc., 2025)","noteIndex":0},"citationItems":[{"id":329,"uris":["http://zotero.org/users/local/cacSD1vw/items/2XPFME57","http://zotero.org/users/16907877/items/2XPFME57"],"itemData":{"id":329,"type":"dataset","event-place":"AWS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77AE5" w:rsidRPr="00E903A6">
        <w:fldChar w:fldCharType="separate"/>
      </w:r>
      <w:r w:rsidR="00177AE5" w:rsidRPr="0096026D">
        <w:t>(Hobu, Inc., 2025)</w:t>
      </w:r>
      <w:r w:rsidR="00177AE5" w:rsidRPr="00E903A6">
        <w:fldChar w:fldCharType="end"/>
      </w:r>
      <w:r w:rsidR="00177AE5">
        <w:t xml:space="preserve">. </w:t>
      </w:r>
      <w:r w:rsidR="00177AE5" w:rsidRPr="00E903A6">
        <w:t>These polygons serve as cropping geometries for the ALS data.</w:t>
      </w:r>
    </w:p>
    <w:p w14:paraId="1A0196CC" w14:textId="77777777" w:rsidR="00CA207E" w:rsidRDefault="00E903A6" w:rsidP="00CA207E">
      <w:pPr>
        <w:keepNext/>
        <w:spacing w:line="360" w:lineRule="auto"/>
        <w:ind w:firstLine="360"/>
      </w:pPr>
      <w:r w:rsidRPr="00E903A6">
        <w:t xml:space="preserve">ALS data was processed in a custom pipeline (Figure 3) using the </w:t>
      </w:r>
      <w:r w:rsidRPr="00E903A6">
        <w:rPr>
          <w:i/>
          <w:iCs/>
        </w:rPr>
        <w:t>PDAL</w:t>
      </w:r>
      <w:r w:rsidRPr="00E903A6">
        <w:t xml:space="preserve"> library </w:t>
      </w:r>
      <w:r w:rsidRPr="00E903A6">
        <w:fldChar w:fldCharType="begin"/>
      </w:r>
      <w:r w:rsidR="004E147F">
        <w:instrText xml:space="preserve"> ADDIN ZOTERO_ITEM CSL_CITATION {"citationID":"mBrLGxMs","properties":{"formattedCitation":"(Butler et al., 2024)","plainCitation":"(Butler et al., 2024)","noteIndex":0},"citationItems":[{"id":139,"uris":["http://zotero.org/users/local/cacSD1vw/items/UYMNZALQ","http://zotero.org/users/16907877/items/UYMNZALQ"],"itemData":{"id":139,"type":"software","abstract":"Bug Fixes\n\n\n\nAdd more logging to readers.stac #4353\n\nDon't break strict aliasing rules #4361\n\nDon't do readers.las ready() processing if there are no points #4363\n\nreaders.arrow and writers.arrow do not require GDAL CMake dependency #4365\n\nAdd writers.tiledb duplicate points config #4370\n\nuse CONFIG CMake find_package for filters.arrow and readers.draco/writers.draco #4369\n\nDon't attempt tree isolation for isolated point in filters.litree #4373\n\n\nChangelog since 2.7.0: https://github.com/PDAL/PDAL/compare/2.7.0...2.7.1\n\nChangelog between 2.7.0 and 2.7.1: https://github.com/PDAL/PDAL/compare/2.7.1...2.7-maintenance","license":"Creative Commons Attribution 4.0 International","note":"DOI: 10.5281/ZENODO.10884408","publisher":"Zenodo","source":"DOI.org (Datacite)","title":"PDAL/PDAL: 2.7.1","title-short":"PDAL/PDAL","URL":"https://zenodo.org/doi/10.5281/zenodo.10884408","version":"2.7.1","author":[{"family":"Butler","given":"Howard"},{"family":"Andrew Bell","given":""},{"family":"Michael P. Gerlek","given":""},{"family":"chambbj","given":""},{"family":"Pete Gadomski","given":""},{"family":"Connor Manning","given":""},{"family":"Mateusz Łoskot","given":""},{"family":"Bas Couwenberg","given":""},{"family":"Norman Barker","given":""},{"family":"Paul Ramsey","given":""},{"family":"Julia Dark","given":""},{"family":"Nicolas Chaulet","given":""},{"family":"Even Rouault","given":""},{"family":"Kyle Mann","given":""},{"family":"Claire Foster","given":""},{"family":"Guilhem Villemin","given":""},{"family":"Michael Rosen","given":""},{"family":"Grigory","given":""},{"family":"Ogi Moore","given":""},{"family":"Scott Lewis","given":""},{"family":"Kirk McKelvey","given":""},{"family":"Daniel Brookes","given":""},{"family":"Kristian Evers","given":""},{"family":"Martin Dobias","given":""},{"family":"Robert Coup","given":""},{"family":"Vicky Vergara","given":""},{"family":"xantares","given":""},{"family":"Bram","given":""},{"family":"Aaron Yonas","given":""}],"accessed":{"date-parts":[["2025",1,20]]},"issued":{"date-parts":[["2024",3,27]]},"citation-key":"butlerPDALPDAL2712024"}}],"schema":"https://github.com/citation-style-language/schema/raw/master/csl-citation.json"} </w:instrText>
      </w:r>
      <w:r w:rsidRPr="00E903A6">
        <w:fldChar w:fldCharType="separate"/>
      </w:r>
      <w:r w:rsidR="004E147F" w:rsidRPr="004E147F">
        <w:t>(Butler et al., 2024</w:t>
      </w:r>
      <w:r w:rsidR="004E147F">
        <w:t>; see Appendix 7.1 for code</w:t>
      </w:r>
      <w:r w:rsidR="004E147F" w:rsidRPr="004E147F">
        <w:t>)</w:t>
      </w:r>
      <w:r w:rsidRPr="00E903A6">
        <w:fldChar w:fldCharType="end"/>
      </w:r>
      <w:r w:rsidRPr="00E903A6">
        <w:t xml:space="preserve">. </w:t>
      </w:r>
      <w:r w:rsidR="00177AE5">
        <w:t>First</w:t>
      </w:r>
      <w:r w:rsidR="00226EAF">
        <w:t>,</w:t>
      </w:r>
      <w:r w:rsidR="00177AE5">
        <w:t xml:space="preserve"> </w:t>
      </w:r>
      <w:r w:rsidRPr="00E903A6">
        <w:t xml:space="preserve">ALS data was streamed from any 3DEP project intersecting </w:t>
      </w:r>
      <w:r w:rsidR="00177AE5">
        <w:t>a</w:t>
      </w:r>
      <w:r w:rsidRPr="00E903A6">
        <w:t xml:space="preserve"> given polygon</w:t>
      </w:r>
      <w:r w:rsidR="00177AE5">
        <w:t xml:space="preserve"> using the polygon’s coordinate bounds.</w:t>
      </w:r>
      <w:r w:rsidRPr="00E903A6">
        <w:t xml:space="preserve"> </w:t>
      </w:r>
      <w:r w:rsidR="00EF1D05">
        <w:t xml:space="preserve">The </w:t>
      </w:r>
      <w:r w:rsidR="00EF1D05" w:rsidRPr="00EF1D05">
        <w:t>Simple Morphological Filter (SMRF)</w:t>
      </w:r>
      <w:r w:rsidRPr="00E903A6">
        <w:t xml:space="preserve"> was used to interpolate the ground surface as it minimized Type I errors in ground classification, which could’ve resulted in inaccurate canopy height estimation </w:t>
      </w:r>
      <w:r w:rsidRPr="00E903A6">
        <w:fldChar w:fldCharType="begin"/>
      </w:r>
      <w:r w:rsidR="00D7446C">
        <w:instrText xml:space="preserve"> ADDIN ZOTERO_ITEM CSL_CITATION {"citationID":"9bHlmwbI","properties":{"formattedCitation":"(Pingel et al., 2013)","plainCitation":"(Pingel et al., 2013)","noteIndex":0},"citationItems":[{"id":140,"uris":["http://zotero.org/users/local/cacSD1vw/items/LT4CLSI6","http://zotero.org/users/16907877/items/LT4CLSI6"],"itemData":{"id":140,"type":"article-journal","container-title":"ISPRS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Pr="00E903A6">
        <w:fldChar w:fldCharType="separate"/>
      </w:r>
      <w:r w:rsidR="0096026D" w:rsidRPr="0096026D">
        <w:t>(Pingel et al., 2013)</w:t>
      </w:r>
      <w:r w:rsidRPr="00E903A6">
        <w:fldChar w:fldCharType="end"/>
      </w:r>
      <w:r w:rsidRPr="00E903A6">
        <w:t>. Heights above the interpolated ground surface were then calculated using a nearest neighbor approach. This normalized point cloud was</w:t>
      </w:r>
      <w:r w:rsidR="00226EAF">
        <w:t xml:space="preserve"> </w:t>
      </w:r>
      <w:r w:rsidRPr="00E903A6">
        <w:t xml:space="preserve"> cropped to the geometry of the respective polygon to match the polygon’s </w:t>
      </w:r>
      <w:r w:rsidRPr="00E903A6">
        <w:lastRenderedPageBreak/>
        <w:t>along-track rotation (Figure 4).</w:t>
      </w:r>
      <w:r w:rsidRPr="00E903A6">
        <w:rPr>
          <w:i/>
          <w:iCs/>
        </w:rPr>
        <w:t xml:space="preserve"> </w:t>
      </w:r>
      <w:commentRangeStart w:id="52"/>
      <w:commentRangeEnd w:id="52"/>
      <w:r w:rsidR="00216F5C">
        <w:rPr>
          <w:rStyle w:val="CommentReference"/>
        </w:rPr>
        <w:commentReference w:id="52"/>
      </w:r>
      <w:r w:rsidR="00CA207E" w:rsidRPr="00CA207E">
        <w:t xml:space="preserve"> </w:t>
      </w:r>
      <w:r w:rsidR="00CA207E">
        <w:rPr>
          <w:noProof/>
        </w:rPr>
        <w:drawing>
          <wp:inline distT="0" distB="0" distL="0" distR="0" wp14:anchorId="23A53C23" wp14:editId="41B8E3CF">
            <wp:extent cx="5943600" cy="5992442"/>
            <wp:effectExtent l="0" t="0" r="0" b="8890"/>
            <wp:docPr id="123805855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559" name="Picture 4"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92442"/>
                    </a:xfrm>
                    <a:prstGeom prst="rect">
                      <a:avLst/>
                    </a:prstGeom>
                    <a:noFill/>
                    <a:ln>
                      <a:noFill/>
                    </a:ln>
                  </pic:spPr>
                </pic:pic>
              </a:graphicData>
            </a:graphic>
          </wp:inline>
        </w:drawing>
      </w:r>
    </w:p>
    <w:p w14:paraId="57226E4B" w14:textId="6270723B" w:rsidR="00E903A6" w:rsidRDefault="00CA207E" w:rsidP="000323EA">
      <w:pPr>
        <w:pStyle w:val="Caption"/>
        <w:spacing w:line="360" w:lineRule="auto"/>
        <w:jc w:val="center"/>
        <w:rPr>
          <w:b w:val="0"/>
          <w:bCs w:val="0"/>
          <w:i/>
          <w:iCs/>
          <w:color w:val="000000"/>
          <w:sz w:val="22"/>
          <w:szCs w:val="22"/>
        </w:rPr>
      </w:pPr>
      <w:r w:rsidRPr="00CA207E">
        <w:rPr>
          <w:b w:val="0"/>
          <w:bCs w:val="0"/>
          <w:i/>
          <w:iCs/>
          <w:sz w:val="22"/>
          <w:szCs w:val="22"/>
        </w:rPr>
        <w:t xml:space="preserve">Figure </w:t>
      </w:r>
      <w:r w:rsidRPr="00CA207E">
        <w:rPr>
          <w:b w:val="0"/>
          <w:bCs w:val="0"/>
          <w:i/>
          <w:iCs/>
          <w:sz w:val="22"/>
          <w:szCs w:val="22"/>
        </w:rPr>
        <w:fldChar w:fldCharType="begin"/>
      </w:r>
      <w:r w:rsidRPr="00CA207E">
        <w:rPr>
          <w:b w:val="0"/>
          <w:bCs w:val="0"/>
          <w:i/>
          <w:iCs/>
          <w:sz w:val="22"/>
          <w:szCs w:val="22"/>
        </w:rPr>
        <w:instrText xml:space="preserve"> SEQ Figure \* ARABIC </w:instrText>
      </w:r>
      <w:r w:rsidRPr="00CA207E">
        <w:rPr>
          <w:b w:val="0"/>
          <w:bCs w:val="0"/>
          <w:i/>
          <w:iCs/>
          <w:sz w:val="22"/>
          <w:szCs w:val="22"/>
        </w:rPr>
        <w:fldChar w:fldCharType="separate"/>
      </w:r>
      <w:r w:rsidR="0003610D">
        <w:rPr>
          <w:b w:val="0"/>
          <w:bCs w:val="0"/>
          <w:i/>
          <w:iCs/>
          <w:noProof/>
          <w:sz w:val="22"/>
          <w:szCs w:val="22"/>
        </w:rPr>
        <w:t>3</w:t>
      </w:r>
      <w:r w:rsidRPr="00CA207E">
        <w:rPr>
          <w:b w:val="0"/>
          <w:bCs w:val="0"/>
          <w:i/>
          <w:iCs/>
          <w:sz w:val="22"/>
          <w:szCs w:val="22"/>
        </w:rPr>
        <w:fldChar w:fldCharType="end"/>
      </w:r>
      <w:r>
        <w:rPr>
          <w:b w:val="0"/>
          <w:bCs w:val="0"/>
          <w:i/>
          <w:iCs/>
          <w:color w:val="000000"/>
          <w:sz w:val="22"/>
          <w:szCs w:val="22"/>
        </w:rPr>
        <w:t xml:space="preserve">: </w:t>
      </w:r>
      <w:r w:rsidRPr="00CA207E">
        <w:rPr>
          <w:b w:val="0"/>
          <w:bCs w:val="0"/>
          <w:i/>
          <w:iCs/>
          <w:color w:val="000000"/>
          <w:sz w:val="22"/>
          <w:szCs w:val="22"/>
        </w:rPr>
        <w:t>Workflow of python script used to extract ALS data collected within ATL08 polygons.</w:t>
      </w:r>
    </w:p>
    <w:p w14:paraId="4196BE61" w14:textId="77777777" w:rsidR="00BB4C41" w:rsidRDefault="00BB4C41" w:rsidP="00BB4C41">
      <w:pPr>
        <w:keepNext/>
        <w:spacing w:line="360" w:lineRule="auto"/>
      </w:pPr>
      <w:r>
        <w:rPr>
          <w:noProof/>
        </w:rPr>
        <w:lastRenderedPageBreak/>
        <w:drawing>
          <wp:inline distT="0" distB="0" distL="0" distR="0" wp14:anchorId="26292B6C" wp14:editId="78A66695">
            <wp:extent cx="5943600" cy="4592532"/>
            <wp:effectExtent l="0" t="0" r="0" b="0"/>
            <wp:docPr id="1741841933" name="Picture 6" descr="A green fiel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41933" name="Picture 6" descr="A green field with blue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7E544E4C" w14:textId="48D08DFF" w:rsidR="000323EA" w:rsidRPr="004D6CBB" w:rsidRDefault="00BB4C41" w:rsidP="00BB4C41">
      <w:pPr>
        <w:pStyle w:val="Caption"/>
        <w:spacing w:line="360" w:lineRule="auto"/>
        <w:rPr>
          <w:b w:val="0"/>
          <w:bCs w:val="0"/>
          <w:i/>
          <w:iCs/>
          <w:color w:val="000000"/>
          <w:sz w:val="22"/>
          <w:szCs w:val="22"/>
        </w:rPr>
      </w:pPr>
      <w:r w:rsidRPr="00BB4C41">
        <w:rPr>
          <w:b w:val="0"/>
          <w:bCs w:val="0"/>
          <w:i/>
          <w:iCs/>
          <w:sz w:val="22"/>
          <w:szCs w:val="22"/>
        </w:rPr>
        <w:t xml:space="preserve">Figure </w:t>
      </w:r>
      <w:r w:rsidRPr="00BB4C41">
        <w:rPr>
          <w:b w:val="0"/>
          <w:bCs w:val="0"/>
          <w:i/>
          <w:iCs/>
          <w:sz w:val="22"/>
          <w:szCs w:val="22"/>
        </w:rPr>
        <w:fldChar w:fldCharType="begin"/>
      </w:r>
      <w:r w:rsidRPr="00BB4C41">
        <w:rPr>
          <w:b w:val="0"/>
          <w:bCs w:val="0"/>
          <w:i/>
          <w:iCs/>
          <w:sz w:val="22"/>
          <w:szCs w:val="22"/>
        </w:rPr>
        <w:instrText xml:space="preserve"> SEQ Figure \* ARABIC </w:instrText>
      </w:r>
      <w:r w:rsidRPr="00BB4C41">
        <w:rPr>
          <w:b w:val="0"/>
          <w:bCs w:val="0"/>
          <w:i/>
          <w:iCs/>
          <w:sz w:val="22"/>
          <w:szCs w:val="22"/>
        </w:rPr>
        <w:fldChar w:fldCharType="separate"/>
      </w:r>
      <w:r w:rsidR="0003610D">
        <w:rPr>
          <w:b w:val="0"/>
          <w:bCs w:val="0"/>
          <w:i/>
          <w:iCs/>
          <w:noProof/>
          <w:sz w:val="22"/>
          <w:szCs w:val="22"/>
        </w:rPr>
        <w:t>4</w:t>
      </w:r>
      <w:r w:rsidRPr="00BB4C41">
        <w:rPr>
          <w:b w:val="0"/>
          <w:bCs w:val="0"/>
          <w:i/>
          <w:iCs/>
          <w:sz w:val="22"/>
          <w:szCs w:val="22"/>
        </w:rPr>
        <w:fldChar w:fldCharType="end"/>
      </w:r>
      <w:r w:rsidRPr="00BB4C41">
        <w:rPr>
          <w:b w:val="0"/>
          <w:bCs w:val="0"/>
          <w:i/>
          <w:iCs/>
          <w:sz w:val="22"/>
          <w:szCs w:val="22"/>
        </w:rPr>
        <w:t xml:space="preserve">: </w:t>
      </w:r>
      <w:r w:rsidRPr="00BB4C41">
        <w:rPr>
          <w:b w:val="0"/>
          <w:bCs w:val="0"/>
          <w:i/>
          <w:iCs/>
          <w:color w:val="000000"/>
          <w:sz w:val="22"/>
          <w:szCs w:val="22"/>
        </w:rPr>
        <w:t>ALS data extracted within ATL08 segments over a plantation area. ALS data contains only non-ground returns with reasonable vegetation height as described below.</w:t>
      </w:r>
    </w:p>
    <w:p w14:paraId="6CD7DDE7" w14:textId="33502E44" w:rsidR="00E903A6" w:rsidRPr="00E903A6" w:rsidRDefault="00E903A6" w:rsidP="00BB4C41">
      <w:pPr>
        <w:spacing w:line="360" w:lineRule="auto"/>
        <w:ind w:firstLine="720"/>
      </w:pPr>
      <w:r w:rsidRPr="00E903A6">
        <w:t xml:space="preserve">For each ATL08 segment, the normalized ALS point cloud was converted to a Pandas DataFrame to calculate metrics for return heights above ground </w:t>
      </w:r>
      <w:r w:rsidRPr="00E903A6">
        <w:fldChar w:fldCharType="begin"/>
      </w:r>
      <w:r w:rsidR="00D7446C">
        <w:instrText xml:space="preserve"> ADDIN ZOTERO_ITEM CSL_CITATION {"citationID":"sRuWBM3U","properties":{"formattedCitation":"(The pandas development team, 2024)","plainCitation":"(The pandas development team, 2024)","noteIndex":0},"citationItems":[{"id":141,"uris":["http://zotero.org/users/local/cacSD1vw/items/3UZ73EBX","http://zotero.org/users/16907877/items/3UZ73EBX"],"itemData":{"id":141,"type":"software","abstract":"Pandas is a powerful data structures for data analysis, time series, and statistics.","license":"BSD 3-Clause \"New\" or \"Revised\" License","note":"DOI: 10.5281/ZENODO.3509134","publisher":"Zenodo","source":"DOI.org (Datacite)","title":"pandas-dev/pandas: Pandas","title-short":"pandas-dev/pandas","URL":"https://zenodo.org/doi/10.5281/zenodo.3509134","version":"v2.2.3","author":[{"family":"The pandas development team","given":""}],"accessed":{"date-parts":[["2025",1,20]]},"issued":{"date-parts":[["2024",9,20]]},"citation-key":"thepandasdevelopmentteamPandasdevPandasPandas2024"}}],"schema":"https://github.com/citation-style-language/schema/raw/master/csl-citation.json"} </w:instrText>
      </w:r>
      <w:r w:rsidRPr="00E903A6">
        <w:fldChar w:fldCharType="separate"/>
      </w:r>
      <w:r w:rsidR="0096026D" w:rsidRPr="0096026D">
        <w:t>(The pandas development team, 2024)</w:t>
      </w:r>
      <w:r w:rsidRPr="00E903A6">
        <w:fldChar w:fldCharType="end"/>
      </w:r>
      <w:r w:rsidRPr="00E903A6">
        <w:t xml:space="preserve">. </w:t>
      </w:r>
      <w:r w:rsidR="00501126">
        <w:t xml:space="preserve">We selected </w:t>
      </w:r>
      <w:r w:rsidRPr="00E903A6">
        <w:t xml:space="preserve">only non-ground returns with heights above ground between 2 and </w:t>
      </w:r>
      <w:r w:rsidR="00501126">
        <w:t>the</w:t>
      </w:r>
      <w:r w:rsidRPr="00E903A6">
        <w:t xml:space="preserve"> previously determined global maximum </w:t>
      </w:r>
      <w:r w:rsidR="00226EAF">
        <w:t xml:space="preserve">of </w:t>
      </w:r>
      <w:r w:rsidRPr="00E903A6">
        <w:t>39.</w:t>
      </w:r>
      <w:r w:rsidR="00167348">
        <w:t>42</w:t>
      </w:r>
      <w:r w:rsidRPr="00E903A6">
        <w:t xml:space="preserve"> meter</w:t>
      </w:r>
      <w:r w:rsidR="00501126">
        <w:t>s to match the filters applied to ATL08 data</w:t>
      </w:r>
      <w:r w:rsidRPr="00E903A6">
        <w:t xml:space="preserve">. These returns were deemed as </w:t>
      </w:r>
      <w:r w:rsidRPr="00E903A6">
        <w:rPr>
          <w:i/>
          <w:iCs/>
        </w:rPr>
        <w:t>vegetation</w:t>
      </w:r>
      <w:r w:rsidRPr="00E903A6">
        <w:t xml:space="preserve"> returns, </w:t>
      </w:r>
      <w:r w:rsidR="00501126">
        <w:t>from</w:t>
      </w:r>
      <w:r w:rsidRPr="00E903A6">
        <w:t xml:space="preserve"> which several metrics were calculated </w:t>
      </w:r>
      <w:r w:rsidR="00501126">
        <w:t xml:space="preserve">for </w:t>
      </w:r>
      <w:r w:rsidRPr="00E903A6">
        <w:t xml:space="preserve">the </w:t>
      </w:r>
      <w:r w:rsidR="00501126">
        <w:t xml:space="preserve">return </w:t>
      </w:r>
      <w:r w:rsidRPr="00E903A6">
        <w:t>heights</w:t>
      </w:r>
      <w:r w:rsidR="00D85423">
        <w:t xml:space="preserve"> including </w:t>
      </w:r>
      <w:r w:rsidRPr="00E903A6">
        <w:t xml:space="preserve">minimum, maximum, mean, median, </w:t>
      </w:r>
      <w:r w:rsidR="00501126">
        <w:t xml:space="preserve">and the </w:t>
      </w:r>
      <w:r w:rsidRPr="00E903A6">
        <w:t xml:space="preserve">following percentiles: 90, 95, 98, 99. Finally, the ratio of vegetation returns to total returns provided an approximation of vegetation density </w:t>
      </w:r>
      <w:r w:rsidRPr="00E903A6">
        <w:fldChar w:fldCharType="begin"/>
      </w:r>
      <w:r w:rsidR="00D7446C">
        <w:instrText xml:space="preserve"> ADDIN ZOTERO_ITEM CSL_CITATION {"citationID":"rtbHFgRW","properties":{"formattedCitation":"(Neuenschwander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Pr="00E903A6">
        <w:fldChar w:fldCharType="separate"/>
      </w:r>
      <w:r w:rsidR="0096026D" w:rsidRPr="0096026D">
        <w:t>(Neuenschwander et al., 2020)</w:t>
      </w:r>
      <w:r w:rsidRPr="00E903A6">
        <w:fldChar w:fldCharType="end"/>
      </w:r>
      <w:r w:rsidRPr="00E903A6">
        <w:t>. These ALS metrics were then joined to the corresponding ATL08 segment using a unique identifier.</w:t>
      </w:r>
    </w:p>
    <w:p w14:paraId="3068E745" w14:textId="202BD64E" w:rsidR="00E903A6" w:rsidRPr="00E903A6" w:rsidRDefault="00E903A6" w:rsidP="00FF639F">
      <w:pPr>
        <w:spacing w:line="360" w:lineRule="auto"/>
        <w:ind w:firstLine="720"/>
      </w:pPr>
      <w:r w:rsidRPr="00E903A6">
        <w:lastRenderedPageBreak/>
        <w:t>Due to the overlapping collection scheme of ALS</w:t>
      </w:r>
      <w:r w:rsidR="00A41EB8">
        <w:t xml:space="preserve"> 3DEP projects</w:t>
      </w:r>
      <w:r w:rsidRPr="00E903A6">
        <w:t xml:space="preserve">, many ATL08 segments intersected with multiple </w:t>
      </w:r>
      <w:r w:rsidR="00A41EB8">
        <w:t xml:space="preserve">ALS </w:t>
      </w:r>
      <w:r w:rsidR="00674DEF">
        <w:t xml:space="preserve">datasets, resulting in duplicate segments with vegetation metrics calculated for more than one </w:t>
      </w:r>
      <w:r w:rsidR="00700AF1">
        <w:t xml:space="preserve">ALS </w:t>
      </w:r>
      <w:r w:rsidR="00674DEF">
        <w:t>project</w:t>
      </w:r>
      <w:r w:rsidRPr="00E903A6">
        <w:t xml:space="preserve"> (Figure 5)</w:t>
      </w:r>
      <w:r w:rsidR="00A41EB8">
        <w:t xml:space="preserve">. </w:t>
      </w:r>
    </w:p>
    <w:p w14:paraId="044A7AA8" w14:textId="77777777" w:rsidR="0003610D" w:rsidRDefault="0003610D" w:rsidP="0003610D">
      <w:pPr>
        <w:keepNext/>
        <w:spacing w:line="360" w:lineRule="auto"/>
        <w:jc w:val="center"/>
      </w:pPr>
      <w:r>
        <w:rPr>
          <w:noProof/>
        </w:rPr>
        <w:drawing>
          <wp:inline distT="0" distB="0" distL="0" distR="0" wp14:anchorId="7360F1E6" wp14:editId="4E20C799">
            <wp:extent cx="5943600" cy="4592532"/>
            <wp:effectExtent l="0" t="0" r="0" b="0"/>
            <wp:docPr id="510483582"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3582" name="Picture 10" descr="A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37D21C0" w14:textId="632CAE3A" w:rsidR="00E903A6" w:rsidRPr="0003610D" w:rsidRDefault="0003610D" w:rsidP="0003610D">
      <w:pPr>
        <w:pStyle w:val="Caption"/>
        <w:spacing w:line="360" w:lineRule="auto"/>
        <w:rPr>
          <w:b w:val="0"/>
          <w:bCs w:val="0"/>
          <w:i/>
          <w:iCs/>
          <w:sz w:val="22"/>
          <w:szCs w:val="22"/>
        </w:rPr>
      </w:pPr>
      <w:r w:rsidRPr="0003610D">
        <w:rPr>
          <w:b w:val="0"/>
          <w:bCs w:val="0"/>
          <w:i/>
          <w:iCs/>
          <w:sz w:val="22"/>
          <w:szCs w:val="22"/>
        </w:rPr>
        <w:t xml:space="preserve">Figure </w:t>
      </w:r>
      <w:r w:rsidRPr="0003610D">
        <w:rPr>
          <w:b w:val="0"/>
          <w:bCs w:val="0"/>
          <w:i/>
          <w:iCs/>
          <w:sz w:val="22"/>
          <w:szCs w:val="22"/>
        </w:rPr>
        <w:fldChar w:fldCharType="begin"/>
      </w:r>
      <w:r w:rsidRPr="0003610D">
        <w:rPr>
          <w:b w:val="0"/>
          <w:bCs w:val="0"/>
          <w:i/>
          <w:iCs/>
          <w:sz w:val="22"/>
          <w:szCs w:val="22"/>
        </w:rPr>
        <w:instrText xml:space="preserve"> SEQ Figure \* ARABIC </w:instrText>
      </w:r>
      <w:r w:rsidRPr="0003610D">
        <w:rPr>
          <w:b w:val="0"/>
          <w:bCs w:val="0"/>
          <w:i/>
          <w:iCs/>
          <w:sz w:val="22"/>
          <w:szCs w:val="22"/>
        </w:rPr>
        <w:fldChar w:fldCharType="separate"/>
      </w:r>
      <w:r w:rsidRPr="0003610D">
        <w:rPr>
          <w:b w:val="0"/>
          <w:bCs w:val="0"/>
          <w:i/>
          <w:iCs/>
          <w:noProof/>
          <w:sz w:val="22"/>
          <w:szCs w:val="22"/>
        </w:rPr>
        <w:t>5</w:t>
      </w:r>
      <w:r w:rsidRPr="0003610D">
        <w:rPr>
          <w:b w:val="0"/>
          <w:bCs w:val="0"/>
          <w:i/>
          <w:iCs/>
          <w:sz w:val="22"/>
          <w:szCs w:val="22"/>
        </w:rPr>
        <w:fldChar w:fldCharType="end"/>
      </w:r>
      <w:r w:rsidRPr="0003610D">
        <w:rPr>
          <w:b w:val="0"/>
          <w:bCs w:val="0"/>
          <w:i/>
          <w:iCs/>
          <w:sz w:val="22"/>
          <w:szCs w:val="22"/>
        </w:rPr>
        <w:t xml:space="preserve">: </w:t>
      </w:r>
      <w:r w:rsidRPr="0003610D">
        <w:rPr>
          <w:b w:val="0"/>
          <w:bCs w:val="0"/>
          <w:i/>
          <w:iCs/>
          <w:color w:val="000000"/>
          <w:sz w:val="22"/>
          <w:szCs w:val="22"/>
        </w:rPr>
        <w:t>Track of ATL08 segments (white polygons) passing through overlapping area (green) of separate ALS projects (light blue, orange).</w:t>
      </w:r>
    </w:p>
    <w:p w14:paraId="24360181" w14:textId="378E8825" w:rsidR="00E903A6" w:rsidRPr="00EB0DA6" w:rsidRDefault="00A41EB8" w:rsidP="0003610D">
      <w:pPr>
        <w:spacing w:line="360" w:lineRule="auto"/>
        <w:ind w:firstLine="720"/>
      </w:pPr>
      <w:r>
        <w:t>In the</w:t>
      </w:r>
      <w:r w:rsidR="00674DEF">
        <w:t xml:space="preserve"> instance </w:t>
      </w:r>
      <w:r>
        <w:t>duplicate segments</w:t>
      </w:r>
      <w:r w:rsidR="00674DEF">
        <w:t xml:space="preserve">, </w:t>
      </w:r>
      <w:r w:rsidR="0071291E">
        <w:t xml:space="preserve">only </w:t>
      </w:r>
      <w:r w:rsidR="00674DEF">
        <w:t xml:space="preserve">the segment associated with the ALS project </w:t>
      </w:r>
      <w:r w:rsidR="000312C5">
        <w:t>providing</w:t>
      </w:r>
      <w:r w:rsidR="00674DEF">
        <w:t xml:space="preserve"> the</w:t>
      </w:r>
      <w:r>
        <w:t xml:space="preserve"> </w:t>
      </w:r>
      <w:r w:rsidR="00E903A6" w:rsidRPr="00E903A6">
        <w:t xml:space="preserve">highest number of vegetation returns </w:t>
      </w:r>
      <w:r>
        <w:t>was retained</w:t>
      </w:r>
      <w:r w:rsidR="00E903A6" w:rsidRPr="00E903A6">
        <w:t xml:space="preserve">. Additionally, the original </w:t>
      </w:r>
      <w:r w:rsidR="000312C5">
        <w:t xml:space="preserve">3DEP </w:t>
      </w:r>
      <w:r w:rsidR="00E903A6" w:rsidRPr="00E903A6">
        <w:t>ALS project boundaries are generalized</w:t>
      </w:r>
      <w:r w:rsidR="000312C5">
        <w:t>. The</w:t>
      </w:r>
      <w:r w:rsidR="00E903A6" w:rsidRPr="00E903A6">
        <w:t xml:space="preserve"> initial crop of ATL08 </w:t>
      </w:r>
      <w:r w:rsidR="000312C5">
        <w:t>segments</w:t>
      </w:r>
      <w:r w:rsidR="00E903A6" w:rsidRPr="00E903A6">
        <w:t xml:space="preserve"> to the </w:t>
      </w:r>
      <w:r w:rsidR="000312C5">
        <w:t xml:space="preserve">ALS project </w:t>
      </w:r>
      <w:r w:rsidR="00E903A6" w:rsidRPr="00E903A6">
        <w:t>boundaries resulted in several segments with zero ALS returns within their bounds. These were also removed from analyses, resulting in a final working set</w:t>
      </w:r>
      <w:r w:rsidR="000312C5">
        <w:t xml:space="preserve"> </w:t>
      </w:r>
      <w:r w:rsidR="00E903A6" w:rsidRPr="00E903A6">
        <w:t>of</w:t>
      </w:r>
      <w:r w:rsidR="00E903A6" w:rsidRPr="00E903A6">
        <w:rPr>
          <w:i/>
          <w:iCs/>
        </w:rPr>
        <w:t xml:space="preserve"> </w:t>
      </w:r>
      <w:commentRangeStart w:id="53"/>
      <w:r w:rsidR="00E903A6" w:rsidRPr="00E903A6">
        <w:t>53,9</w:t>
      </w:r>
      <w:r w:rsidR="00870852">
        <w:t>05</w:t>
      </w:r>
      <w:commentRangeEnd w:id="53"/>
      <w:r w:rsidR="00216F5C">
        <w:rPr>
          <w:rStyle w:val="CommentReference"/>
        </w:rPr>
        <w:commentReference w:id="53"/>
      </w:r>
      <w:r w:rsidR="00E903A6" w:rsidRPr="00E903A6">
        <w:rPr>
          <w:i/>
          <w:iCs/>
        </w:rPr>
        <w:t xml:space="preserve"> </w:t>
      </w:r>
      <w:r w:rsidR="00E903A6" w:rsidRPr="00E903A6">
        <w:t xml:space="preserve">ATL08 segments. In summary, our working set contains 6 years of ICESat-2 ATL08 segments (2019-2024), </w:t>
      </w:r>
      <w:r w:rsidR="00216F5C">
        <w:t>from</w:t>
      </w:r>
      <w:r w:rsidR="00E903A6" w:rsidRPr="00E903A6">
        <w:t xml:space="preserve"> which vegetation height metrics were also calculated from 2020 airborne laser scanning collected within </w:t>
      </w:r>
      <w:r w:rsidR="00216F5C">
        <w:t>each</w:t>
      </w:r>
      <w:r w:rsidR="00E903A6" w:rsidRPr="00E903A6">
        <w:t xml:space="preserve"> segment’s geometry.</w:t>
      </w:r>
    </w:p>
    <w:p w14:paraId="46E476F2" w14:textId="77777777" w:rsidR="00884DE5" w:rsidRDefault="00884DE5" w:rsidP="00FF639F">
      <w:pPr>
        <w:numPr>
          <w:ilvl w:val="2"/>
          <w:numId w:val="9"/>
        </w:numPr>
        <w:spacing w:line="360" w:lineRule="auto"/>
        <w:rPr>
          <w:b/>
          <w:bCs/>
        </w:rPr>
      </w:pPr>
      <w:bookmarkStart w:id="54" w:name="_Toc195460500"/>
      <w:r w:rsidRPr="00FA3903">
        <w:rPr>
          <w:b/>
          <w:bCs/>
        </w:rPr>
        <w:t>Retrieving Study Area FIA Data</w:t>
      </w:r>
      <w:bookmarkEnd w:id="54"/>
    </w:p>
    <w:p w14:paraId="45B40DE3" w14:textId="434B11C3" w:rsidR="00EB0DA6" w:rsidRDefault="00EB0DA6" w:rsidP="00FF639F">
      <w:pPr>
        <w:spacing w:line="360" w:lineRule="auto"/>
        <w:ind w:firstLine="720"/>
      </w:pPr>
      <w:r>
        <w:lastRenderedPageBreak/>
        <w:t>A copy of the North Carolina Forest Inventory and Analysis database (FIADB) was created in PostgreSQL using a custom repository that provides scripts for manipulating FIA data in a local environment</w:t>
      </w:r>
      <w:r w:rsidR="009E0A24">
        <w:t xml:space="preserve"> </w:t>
      </w:r>
      <w:r>
        <w:fldChar w:fldCharType="begin"/>
      </w:r>
      <w:r w:rsidR="009F33B0">
        <w:instrText xml:space="preserve"> ADDIN ZOTERO_ITEM CSL_CITATION {"citationID":"62fat39G","properties":{"formattedCitation":"(radt0005, 2025/2025)","plainCitation":"(radt0005, 2025/2025)","noteIndex":0},"citationItems":[{"id":317,"uris":["http://zotero.org/users/local/cacSD1vw/items/8LXVFWYL","http://zotero.org/users/16907877/items/8LXVFWYL"],"itemData":{"id":317,"type":"software","abstract":"This repository is for creating and maintaining FIADB_Direct on postgreSQL","genre":"R","license":"GPL-3.0","note":"original-date: 2025-03-10T14:39:31Z","source":"GitHub","title":"FIADB_Direct","URL":"https://github.com/radt0005/FIADB_Direct","author":[{"literal":"radt0005"}],"accessed":{"date-parts":[["2025",3,24]]},"issued":{"date-parts":[["2025",3,13]]},"citation-key":"radt0005FIADB_Direct2025"}}],"schema":"https://github.com/citation-style-language/schema/raw/master/csl-citation.json"} </w:instrText>
      </w:r>
      <w:r>
        <w:fldChar w:fldCharType="separate"/>
      </w:r>
      <w:r w:rsidR="009F33B0" w:rsidRPr="009F33B0">
        <w:t>(radt0005, 2025/2025)</w:t>
      </w:r>
      <w:r>
        <w:fldChar w:fldCharType="end"/>
      </w:r>
      <w:r>
        <w:t xml:space="preserve">. North Carolina FIA remeasurement plots were accessed using a custom R script </w:t>
      </w:r>
      <w:commentRangeStart w:id="55"/>
      <w:r>
        <w:t xml:space="preserve">(see Appendix </w:t>
      </w:r>
      <w:r w:rsidR="007D3ACA">
        <w:t>7</w:t>
      </w:r>
      <w:r>
        <w:t>.</w:t>
      </w:r>
      <w:r w:rsidR="004631F0">
        <w:t>5</w:t>
      </w:r>
      <w:r w:rsidR="004E147F">
        <w:t xml:space="preserve"> for code</w:t>
      </w:r>
      <w:r>
        <w:t>)</w:t>
      </w:r>
      <w:commentRangeEnd w:id="55"/>
      <w:r w:rsidR="002A79C7">
        <w:rPr>
          <w:rStyle w:val="CommentReference"/>
        </w:rPr>
        <w:commentReference w:id="55"/>
      </w:r>
      <w:r w:rsidR="00D24C3E">
        <w:t>.</w:t>
      </w:r>
      <w:r>
        <w:t xml:space="preserve"> </w:t>
      </w:r>
      <w:r w:rsidR="00D24C3E">
        <w:t>This script</w:t>
      </w:r>
      <w:r>
        <w:t xml:space="preserve"> select</w:t>
      </w:r>
      <w:r w:rsidR="00D24C3E">
        <w:t>ed</w:t>
      </w:r>
      <w:r>
        <w:t xml:space="preserve"> only those in the evaluation group 372023, corresponding to plots in North Carolina (state code 37) </w:t>
      </w:r>
      <w:r w:rsidR="009F33B0">
        <w:t xml:space="preserve">remeasured during </w:t>
      </w:r>
      <w:r>
        <w:t xml:space="preserve">2023. </w:t>
      </w:r>
      <w:r w:rsidR="005A0FAF">
        <w:t xml:space="preserve">Using data from the most recent FIA remeasurement interval of 2023 provides the most up-to-date insight into the expected patterns of forest growth within the study area. </w:t>
      </w:r>
      <w:r>
        <w:t xml:space="preserve">These plots were further subset to only those </w:t>
      </w:r>
      <w:r w:rsidR="00D24C3E">
        <w:t xml:space="preserve">from </w:t>
      </w:r>
      <w:r>
        <w:t xml:space="preserve">the 40 counties within </w:t>
      </w:r>
      <w:r w:rsidR="00D24C3E">
        <w:t xml:space="preserve">the </w:t>
      </w:r>
      <w:r>
        <w:t xml:space="preserve">study area using county code attributes (Figure 6). </w:t>
      </w:r>
    </w:p>
    <w:p w14:paraId="11F1F6C3" w14:textId="77777777" w:rsidR="009073B5" w:rsidRDefault="005A0FAF" w:rsidP="009073B5">
      <w:pPr>
        <w:keepNext/>
        <w:spacing w:line="360" w:lineRule="auto"/>
        <w:jc w:val="center"/>
      </w:pPr>
      <w:r>
        <w:t xml:space="preserve"> </w:t>
      </w:r>
      <w:r w:rsidR="009073B5">
        <w:rPr>
          <w:noProof/>
        </w:rPr>
        <w:drawing>
          <wp:inline distT="0" distB="0" distL="0" distR="0" wp14:anchorId="0134C735" wp14:editId="6666D9EB">
            <wp:extent cx="5943600" cy="4592532"/>
            <wp:effectExtent l="0" t="0" r="0" b="0"/>
            <wp:docPr id="1508906406" name="Picture 8"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406" name="Picture 8" descr="A map of the united stat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27858D7D" w14:textId="074FB313" w:rsidR="00EB0DA6" w:rsidRPr="0003610D" w:rsidRDefault="009073B5" w:rsidP="0003610D">
      <w:pPr>
        <w:pStyle w:val="Caption"/>
        <w:spacing w:line="360" w:lineRule="auto"/>
        <w:rPr>
          <w:b w:val="0"/>
          <w:bCs w:val="0"/>
          <w:i/>
          <w:iCs/>
          <w:color w:val="000000"/>
          <w:sz w:val="22"/>
          <w:szCs w:val="22"/>
        </w:rPr>
      </w:pPr>
      <w:r w:rsidRPr="009073B5">
        <w:rPr>
          <w:b w:val="0"/>
          <w:bCs w:val="0"/>
          <w:i/>
          <w:iCs/>
          <w:color w:val="000000"/>
          <w:sz w:val="22"/>
          <w:szCs w:val="22"/>
        </w:rPr>
        <w:t xml:space="preserve">Figure </w:t>
      </w:r>
      <w:r w:rsidRPr="009073B5">
        <w:rPr>
          <w:b w:val="0"/>
          <w:bCs w:val="0"/>
          <w:i/>
          <w:iCs/>
          <w:color w:val="000000"/>
          <w:sz w:val="22"/>
          <w:szCs w:val="22"/>
        </w:rPr>
        <w:fldChar w:fldCharType="begin"/>
      </w:r>
      <w:r w:rsidRPr="009073B5">
        <w:rPr>
          <w:b w:val="0"/>
          <w:bCs w:val="0"/>
          <w:i/>
          <w:iCs/>
          <w:color w:val="000000"/>
          <w:sz w:val="22"/>
          <w:szCs w:val="22"/>
        </w:rPr>
        <w:instrText xml:space="preserve"> SEQ Figure \* ARABIC </w:instrText>
      </w:r>
      <w:r w:rsidRPr="009073B5">
        <w:rPr>
          <w:b w:val="0"/>
          <w:bCs w:val="0"/>
          <w:i/>
          <w:iCs/>
          <w:color w:val="000000"/>
          <w:sz w:val="22"/>
          <w:szCs w:val="22"/>
        </w:rPr>
        <w:fldChar w:fldCharType="separate"/>
      </w:r>
      <w:r w:rsidR="0003610D">
        <w:rPr>
          <w:b w:val="0"/>
          <w:bCs w:val="0"/>
          <w:i/>
          <w:iCs/>
          <w:noProof/>
          <w:color w:val="000000"/>
          <w:sz w:val="22"/>
          <w:szCs w:val="22"/>
        </w:rPr>
        <w:t>6</w:t>
      </w:r>
      <w:r w:rsidRPr="009073B5">
        <w:rPr>
          <w:b w:val="0"/>
          <w:bCs w:val="0"/>
          <w:i/>
          <w:iCs/>
          <w:color w:val="000000"/>
          <w:sz w:val="22"/>
          <w:szCs w:val="22"/>
        </w:rPr>
        <w:fldChar w:fldCharType="end"/>
      </w:r>
      <w:r w:rsidRPr="009073B5">
        <w:rPr>
          <w:b w:val="0"/>
          <w:bCs w:val="0"/>
          <w:i/>
          <w:iCs/>
          <w:color w:val="000000"/>
          <w:sz w:val="22"/>
          <w:szCs w:val="22"/>
        </w:rPr>
        <w:t>: Counties of North Carolina within study area.</w:t>
      </w:r>
    </w:p>
    <w:p w14:paraId="7996BF70" w14:textId="77777777" w:rsidR="00EB0DA6" w:rsidRDefault="00EB0DA6" w:rsidP="00FF639F">
      <w:pPr>
        <w:spacing w:line="360" w:lineRule="auto"/>
        <w:ind w:firstLine="360"/>
      </w:pPr>
      <w:r>
        <w:lastRenderedPageBreak/>
        <w:t xml:space="preserve">Unique plot sequence numbers were extracted from FIA plots within the study area counties. For these sequence numbers, the plot, condition, and tree tables were extracted from the North Carolina FIADB. These tables were then joined into a single R dataframe to provide a detailed table of </w:t>
      </w:r>
      <w:r w:rsidRPr="00B34008">
        <w:rPr>
          <w:i/>
          <w:iCs/>
        </w:rPr>
        <w:t>current</w:t>
      </w:r>
      <w:r>
        <w:t xml:space="preserve"> measurements. </w:t>
      </w:r>
    </w:p>
    <w:p w14:paraId="273B1590" w14:textId="77777777" w:rsidR="00EB0DA6" w:rsidRDefault="00EB0DA6" w:rsidP="00FF639F">
      <w:pPr>
        <w:spacing w:line="360" w:lineRule="auto"/>
        <w:ind w:firstLine="360"/>
      </w:pPr>
      <w:r>
        <w:t xml:space="preserve">To obtain previous FIA measurements, the current record of a remeasurement plot was matched to the record of the previous inventory using the previous plot sequence number. For these previous plot sequence numbers, the same plot, condition, and tree data records were gathered from the FIADB. These tables were also joined into a single R dataframe to provide a detailed table of </w:t>
      </w:r>
      <w:r w:rsidRPr="00B34008">
        <w:rPr>
          <w:i/>
          <w:iCs/>
        </w:rPr>
        <w:t>historical</w:t>
      </w:r>
      <w:r>
        <w:t xml:space="preserve"> measurements.</w:t>
      </w:r>
    </w:p>
    <w:p w14:paraId="20B7021E" w14:textId="77777777" w:rsidR="00EB0DA6" w:rsidRPr="00FA3903" w:rsidRDefault="00EB0DA6" w:rsidP="00FF639F">
      <w:pPr>
        <w:spacing w:line="360" w:lineRule="auto"/>
        <w:ind w:firstLine="360"/>
        <w:rPr>
          <w:b/>
          <w:bCs/>
        </w:rPr>
      </w:pPr>
      <w:r>
        <w:t>Finally, the current and historical measurements were joined by matching state, survey unit, county, plot, subplot and species-specific individual tree records. This provided a single R dataframe of individual tree growth data on remeasured FIA plots to establish baseline rates of canopy height change.</w:t>
      </w:r>
    </w:p>
    <w:p w14:paraId="0FFF4658" w14:textId="5A276CCA" w:rsidR="005675E0" w:rsidRDefault="005675E0" w:rsidP="00FF639F">
      <w:pPr>
        <w:numPr>
          <w:ilvl w:val="1"/>
          <w:numId w:val="9"/>
        </w:numPr>
        <w:spacing w:line="360" w:lineRule="auto"/>
        <w:rPr>
          <w:b/>
          <w:bCs/>
        </w:rPr>
      </w:pPr>
      <w:r>
        <w:rPr>
          <w:b/>
          <w:bCs/>
        </w:rPr>
        <w:t xml:space="preserve">Statistical </w:t>
      </w:r>
      <w:r w:rsidR="004F7F83">
        <w:rPr>
          <w:b/>
          <w:bCs/>
        </w:rPr>
        <w:t>Methods</w:t>
      </w:r>
      <w:r>
        <w:rPr>
          <w:b/>
          <w:bCs/>
        </w:rPr>
        <w:t xml:space="preserve"> Used</w:t>
      </w:r>
    </w:p>
    <w:p w14:paraId="48FC4485" w14:textId="02B24E5D" w:rsidR="00EB0DA6" w:rsidRPr="007D28FA" w:rsidRDefault="008638FC" w:rsidP="00FF639F">
      <w:pPr>
        <w:spacing w:line="360" w:lineRule="auto"/>
        <w:ind w:firstLine="360"/>
      </w:pPr>
      <w:r>
        <w:t>G</w:t>
      </w:r>
      <w:r w:rsidR="00EB0DA6">
        <w:t>eneral description</w:t>
      </w:r>
      <w:r>
        <w:t>s</w:t>
      </w:r>
      <w:r w:rsidR="00EB0DA6">
        <w:t xml:space="preserve"> </w:t>
      </w:r>
      <w:r>
        <w:t>for</w:t>
      </w:r>
      <w:r w:rsidR="00EB0DA6">
        <w:t xml:space="preserve"> the statistical methods used </w:t>
      </w:r>
      <w:r>
        <w:t xml:space="preserve">in this research </w:t>
      </w:r>
      <w:r w:rsidR="00EB0DA6">
        <w:t>are provided below. For further information, readers should refer to the references cited herein. Unless otherwise stated, a</w:t>
      </w:r>
      <w:r w:rsidR="00EB0DA6" w:rsidRPr="008923C3">
        <w:t xml:space="preserve">ll </w:t>
      </w:r>
      <w:r w:rsidR="00EB0DA6">
        <w:t>statistical</w:t>
      </w:r>
      <w:r w:rsidR="00EB0DA6" w:rsidRPr="008923C3">
        <w:t xml:space="preserve"> </w:t>
      </w:r>
      <w:r w:rsidR="00EB0DA6">
        <w:t>tests</w:t>
      </w:r>
      <w:r w:rsidR="00EB0DA6" w:rsidRPr="008923C3">
        <w:t xml:space="preserve"> </w:t>
      </w:r>
      <w:r w:rsidR="00EB0DA6">
        <w:t>used</w:t>
      </w:r>
      <w:r w:rsidR="00EB0DA6" w:rsidRPr="008923C3">
        <w:t xml:space="preserve"> </w:t>
      </w:r>
      <w:r w:rsidR="00EB0DA6">
        <w:t>a significance (</w:t>
      </w:r>
      <w:r w:rsidR="00EB0DA6" w:rsidRPr="008923C3">
        <w:t>alpha</w:t>
      </w:r>
      <w:r w:rsidR="00EB0DA6">
        <w:t xml:space="preserve">) </w:t>
      </w:r>
      <w:r w:rsidR="00EB0DA6" w:rsidRPr="008923C3">
        <w:t>level</w:t>
      </w:r>
      <w:r w:rsidR="00EB0DA6">
        <w:t xml:space="preserve"> of 0.05</w:t>
      </w:r>
      <w:r w:rsidR="00EB0DA6" w:rsidRPr="008923C3">
        <w:t>.</w:t>
      </w:r>
      <w:r w:rsidR="00EB0DA6">
        <w:t xml:space="preserve"> Analyses were conducted in R </w:t>
      </w:r>
      <w:r w:rsidR="00AB0F80">
        <w:t xml:space="preserve">Statistical Software </w:t>
      </w:r>
      <w:r w:rsidR="00AB0F80">
        <w:fldChar w:fldCharType="begin"/>
      </w:r>
      <w:r w:rsidR="00FE18E0">
        <w:instrText xml:space="preserve"> ADDIN ZOTERO_ITEM CSL_CITATION {"citationID":"brOjZtTQ","properties":{"formattedCitation":"(R Core Team, 2023)","plainCitation":"(R Core Team, 2023)","dontUpdate":true,"noteIndex":0},"citationItems":[{"id":144,"uris":["http://zotero.org/users/16907877/items/82SX8QT7"],"itemData":{"id":144,"type":"software","event-place":"Vienna, Austria","publisher":"R Foundation for Statistical Computing","publisher-place":"Vienna, Austria","title":"R: A Language and Environment for Statistical Computing","URL":"https://www.R-project.org","author":[{"literal":"R Core Team"}],"issued":{"date-parts":[["2023"]]},"citation-key":"rcoreteamLanguageEnvironmentStatistical2023"}}],"schema":"https://github.com/citation-style-language/schema/raw/master/csl-citation.json"} </w:instrText>
      </w:r>
      <w:r w:rsidR="00AB0F80">
        <w:fldChar w:fldCharType="separate"/>
      </w:r>
      <w:r w:rsidR="00FE18E0" w:rsidRPr="00FE18E0">
        <w:t>(</w:t>
      </w:r>
      <w:r w:rsidR="00FE18E0">
        <w:t xml:space="preserve">v4.3.2; </w:t>
      </w:r>
      <w:r w:rsidR="00FE18E0" w:rsidRPr="00FE18E0">
        <w:t>R Core Team, 2023)</w:t>
      </w:r>
      <w:r w:rsidR="00AB0F80">
        <w:fldChar w:fldCharType="end"/>
      </w:r>
      <w:r w:rsidR="00AB0F80">
        <w:t xml:space="preserve"> </w:t>
      </w:r>
      <w:r w:rsidR="00FF223D">
        <w:t xml:space="preserve">and JMP </w:t>
      </w:r>
      <w:r w:rsidR="00FF223D">
        <w:fldChar w:fldCharType="begin"/>
      </w:r>
      <w:r w:rsidR="00D7446C">
        <w:instrText xml:space="preserve"> ADDIN ZOTERO_ITEM CSL_CITATION {"citationID":"A7kITfJq","properties":{"formattedCitation":"({\\i{}JMP Student Edition}, 1989)","plainCitation":"(JMP Student Edition, 1989)","noteIndex":0},"citationItems":[{"id":318,"uris":["http://zotero.org/users/local/cacSD1vw/items/T9XC8F4K","http://zotero.org/users/16907877/items/T9XC8F4K"],"itemData":{"id":318,"type":"software","event-place":"Cary, NC","publisher":"SAS Institute Inc.","publisher-place":"Cary, NC","title":"JMP Student Edition","version":"18.2.0","issued":{"date-parts":[["1989"]],"season":"2025"},"citation-key":"JMPStudentEdition1989"}}],"schema":"https://github.com/citation-style-language/schema/raw/master/csl-citation.json"} </w:instrText>
      </w:r>
      <w:r w:rsidR="00FF223D">
        <w:fldChar w:fldCharType="separate"/>
      </w:r>
      <w:r w:rsidR="00FF223D" w:rsidRPr="00C966DD">
        <w:t>(</w:t>
      </w:r>
      <w:r w:rsidR="00FF223D" w:rsidRPr="00C966DD">
        <w:rPr>
          <w:i/>
          <w:iCs/>
        </w:rPr>
        <w:t>JMP Student Edition</w:t>
      </w:r>
      <w:r w:rsidR="00FF223D" w:rsidRPr="00C966DD">
        <w:t>, 1989)</w:t>
      </w:r>
      <w:r w:rsidR="00FF223D">
        <w:fldChar w:fldCharType="end"/>
      </w:r>
      <w:r w:rsidR="00FF223D">
        <w:t>.</w:t>
      </w:r>
    </w:p>
    <w:p w14:paraId="3998AB48" w14:textId="77777777" w:rsidR="00001839" w:rsidRDefault="00884DE5" w:rsidP="00001839">
      <w:pPr>
        <w:numPr>
          <w:ilvl w:val="2"/>
          <w:numId w:val="9"/>
        </w:numPr>
        <w:spacing w:line="360" w:lineRule="auto"/>
        <w:rPr>
          <w:b/>
          <w:bCs/>
        </w:rPr>
      </w:pPr>
      <w:bookmarkStart w:id="56" w:name="_Toc195460502"/>
      <w:r w:rsidRPr="00FA3903">
        <w:rPr>
          <w:b/>
          <w:bCs/>
        </w:rPr>
        <w:t>Linear Regression Model</w:t>
      </w:r>
      <w:bookmarkEnd w:id="56"/>
    </w:p>
    <w:p w14:paraId="3C2BE80B" w14:textId="53ADF5F5" w:rsidR="00001839" w:rsidRPr="00001839" w:rsidRDefault="00001839" w:rsidP="00001839">
      <w:pPr>
        <w:spacing w:line="360" w:lineRule="auto"/>
        <w:rPr>
          <w:b/>
          <w:bCs/>
        </w:rPr>
      </w:pPr>
      <w:r>
        <w:tab/>
        <w:t>Linear regression is a statistical method that aims to represent the relationship between a dependent and explanatory variable by fitting a linear equation to the observations</w:t>
      </w:r>
      <w:r w:rsidR="0040179C">
        <w:t xml:space="preserve"> </w:t>
      </w:r>
      <w:r w:rsidR="0040179C">
        <w:fldChar w:fldCharType="begin"/>
      </w:r>
      <w:r w:rsidR="0040179C">
        <w:instrText xml:space="preserve"> ADDIN ZOTERO_ITEM CSL_CITATION {"citationID":"RWl0TkFQ","properties":{"formattedCitation":"(esri, 2025)","plainCitation":"(esri,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issued":{"date-parts":[["2025",4,18]]},"citation-key":"esriHowLinearRegression2025"}}],"schema":"https://github.com/citation-style-language/schema/raw/master/csl-citation.json"} </w:instrText>
      </w:r>
      <w:r w:rsidR="0040179C">
        <w:fldChar w:fldCharType="separate"/>
      </w:r>
      <w:r w:rsidR="0040179C" w:rsidRPr="0040179C">
        <w:t>(esri, 2025)</w:t>
      </w:r>
      <w:r w:rsidR="0040179C">
        <w:fldChar w:fldCharType="end"/>
      </w:r>
      <w:r>
        <w:t xml:space="preserve">. Linear regression employs an equation following the form: </w:t>
      </w:r>
    </w:p>
    <w:p w14:paraId="3C6DF772" w14:textId="11083249" w:rsidR="00001839" w:rsidRPr="00001839" w:rsidRDefault="00001839" w:rsidP="00001839">
      <w:pPr>
        <w:spacing w:line="360" w:lineRule="auto"/>
        <w:rPr>
          <w:b/>
          <w:bCs/>
          <w:i/>
        </w:rPr>
      </w:pPr>
      <m:oMathPara>
        <m:oMath>
          <m:r>
            <m:rPr>
              <m:sty m:val="bi"/>
            </m:rPr>
            <w:rPr>
              <w:rFonts w:ascii="Cambria Math" w:hAnsi="Cambria Math"/>
            </w:rPr>
            <m:t>Y=a+bX</m:t>
          </m:r>
        </m:oMath>
      </m:oMathPara>
    </w:p>
    <w:p w14:paraId="13F62664" w14:textId="21B67E66" w:rsidR="00884DE5" w:rsidRPr="00001839" w:rsidRDefault="00001839" w:rsidP="00001839">
      <w:pPr>
        <w:spacing w:line="360" w:lineRule="auto"/>
      </w:pPr>
      <w:r w:rsidRPr="001B2C1A">
        <w:t xml:space="preserve">Where </w:t>
      </w:r>
      <w:r w:rsidRPr="001B2C1A">
        <w:rPr>
          <w:i/>
          <w:iCs/>
        </w:rPr>
        <w:t>Y</w:t>
      </w:r>
      <w:r w:rsidRPr="001B2C1A">
        <w:t xml:space="preserve"> is the dependent variable, </w:t>
      </w:r>
      <w:r w:rsidRPr="001B2C1A">
        <w:rPr>
          <w:i/>
          <w:iCs/>
        </w:rPr>
        <w:t>X</w:t>
      </w:r>
      <w:r w:rsidRPr="001B2C1A">
        <w:t xml:space="preserve"> is the explanatory variable, </w:t>
      </w:r>
      <w:r w:rsidRPr="001B2C1A">
        <w:rPr>
          <w:i/>
          <w:iCs/>
        </w:rPr>
        <w:t>b</w:t>
      </w:r>
      <w:r w:rsidRPr="001B2C1A">
        <w:t xml:space="preserve"> is the slope of the line, and </w:t>
      </w:r>
      <w:r w:rsidRPr="001B2C1A">
        <w:rPr>
          <w:i/>
          <w:iCs/>
        </w:rPr>
        <w:t>a</w:t>
      </w:r>
      <w:r w:rsidRPr="001B2C1A">
        <w:t xml:space="preserve"> is the intercept (</w:t>
      </w:r>
      <w:r w:rsidRPr="001B2C1A">
        <w:rPr>
          <w:i/>
          <w:iCs/>
        </w:rPr>
        <w:t xml:space="preserve">Y </w:t>
      </w:r>
      <w:r w:rsidRPr="001B2C1A">
        <w:t>when</w:t>
      </w:r>
      <w:r w:rsidRPr="001B2C1A">
        <w:rPr>
          <w:i/>
          <w:iCs/>
        </w:rPr>
        <w:t xml:space="preserve"> x </w:t>
      </w:r>
      <w:r w:rsidRPr="001B2C1A">
        <w:t>= 0).</w:t>
      </w:r>
      <w:r>
        <w:t xml:space="preserve"> Linear regression </w:t>
      </w:r>
      <w:r w:rsidR="009E0A24">
        <w:t xml:space="preserve">is often done using a </w:t>
      </w:r>
      <w:r w:rsidR="002D4BB4">
        <w:t>“</w:t>
      </w:r>
      <w:r w:rsidR="009E0A24">
        <w:t>least squares</w:t>
      </w:r>
      <w:r w:rsidR="002D4BB4">
        <w:t>”</w:t>
      </w:r>
      <w:r w:rsidR="009E0A24">
        <w:t xml:space="preserve"> approach, where the fitted line attempts to minimize the sum of the squared residuals </w:t>
      </w:r>
      <w:r w:rsidR="009E0A24">
        <w:fldChar w:fldCharType="begin"/>
      </w:r>
      <w:r w:rsidR="009155A8">
        <w:instrText xml:space="preserve"> ADDIN ZOTERO_ITEM CSL_CITATION {"citationID":"RyYuCVnD","properties":{"formattedCitation":"(Department of Statistics, 1997)","plainCitation":"(Department of Statistics, 1997)","noteIndex":0},"citationItems":[{"id":384,"uris":["http://zotero.org/users/16907877/items/AJFZ23KU"],"itemData":{"id":384,"type":"report","collection-title":"Course List for 1997-98","number":"101","publisher":"Yale University","title":"Linear Regression","URL":"http://www.stat.yale.edu/Courses/1997-98/101/linreg.htm","author":[{"literal":"Department of Statistics"}],"issued":{"date-parts":[["1997"]]},"citation-key":"departmentofstatisticsLinearRegression1997"}}],"schema":"https://github.com/citation-style-language/schema/raw/master/csl-citation.json"} </w:instrText>
      </w:r>
      <w:r w:rsidR="009E0A24">
        <w:fldChar w:fldCharType="separate"/>
      </w:r>
      <w:r w:rsidR="009155A8" w:rsidRPr="009155A8">
        <w:t>(Department of Statistics, 1997)</w:t>
      </w:r>
      <w:r w:rsidR="009E0A24">
        <w:fldChar w:fldCharType="end"/>
      </w:r>
      <w:r w:rsidR="009E0A24">
        <w:t xml:space="preserve">. However, least squares approaches can be highly sensitive to outliers </w:t>
      </w:r>
      <w:r w:rsidR="009E0A24">
        <w:fldChar w:fldCharType="begin"/>
      </w:r>
      <w:r w:rsidR="00D7446C">
        <w:instrText xml:space="preserve"> ADDIN ZOTERO_ITEM CSL_CITATION {"citationID":"HuvWicZ4","properties":{"formattedCitation":"(C. Yu &amp; Yao, 2017)","plainCitation":"(C. Yu &amp; Yao, 2017)","noteIndex":0},"citationItems":[{"id":297,"uris":["http://zotero.org/users/local/cacSD1vw/items/RXTPX8BP","http://zotero.org/users/16907877/items/RXTPX8BP"],"itemData":{"id":297,"type":"article-journal","container-title":"Communications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schema":"https://github.com/citation-style-language/schema/raw/master/csl-citation.json"} </w:instrText>
      </w:r>
      <w:r w:rsidR="009E0A24">
        <w:fldChar w:fldCharType="separate"/>
      </w:r>
      <w:r w:rsidR="009E0A24" w:rsidRPr="009E0A24">
        <w:t>(C. Yu &amp; Yao, 2017)</w:t>
      </w:r>
      <w:r w:rsidR="009E0A24">
        <w:fldChar w:fldCharType="end"/>
      </w:r>
      <w:r w:rsidR="009E0A24">
        <w:t>, a non-trivial issue in the context of canopy height estimation using LiDAR which may generate errant returns. T</w:t>
      </w:r>
      <w:r w:rsidR="009E0A24" w:rsidRPr="00A5452F">
        <w:t>he least squares estimation of a regression slope is</w:t>
      </w:r>
      <w:r w:rsidR="009E0A24">
        <w:t xml:space="preserve"> ultimately </w:t>
      </w:r>
      <w:r w:rsidR="009E0A24" w:rsidRPr="00392E45">
        <w:t xml:space="preserve">a </w:t>
      </w:r>
      <w:r w:rsidR="009E0A24" w:rsidRPr="00392E45">
        <w:rPr>
          <w:i/>
          <w:iCs/>
        </w:rPr>
        <w:t>weighted average</w:t>
      </w:r>
      <w:r w:rsidR="009E0A24" w:rsidRPr="00A5452F">
        <w:t xml:space="preserve"> of pairwise </w:t>
      </w:r>
      <w:r w:rsidR="009E0A24" w:rsidRPr="00A5452F">
        <w:lastRenderedPageBreak/>
        <w:t xml:space="preserve">slopes, </w:t>
      </w:r>
      <w:r w:rsidR="009E0A24">
        <w:t xml:space="preserve">and an extreme slope value between a data point and an outlier will influence the slope estimate </w:t>
      </w:r>
      <w:r w:rsidR="009E0A24">
        <w:fldChar w:fldCharType="begin"/>
      </w:r>
      <w:r w:rsidR="00D7446C">
        <w:instrText xml:space="preserve"> ADDIN ZOTERO_ITEM CSL_CITATION {"citationID":"6yFfLMnt","properties":{"formattedCitation":"(Goldstein-Greenwood, 2023)","plainCitation":"(Goldstein-Greenwood, 2023)","noteIndex":0},"citationItems":[{"id":305,"uris":["http://zotero.org/users/local/cacSD1vw/items/I2KJVA8A","http://zotero.org/users/16907877/items/I2KJVA8A"],"itemData":{"id":305,"type":"article-magazine","container-title":"UVA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E0A24">
        <w:fldChar w:fldCharType="separate"/>
      </w:r>
      <w:r w:rsidR="009E0A24" w:rsidRPr="009E0A24">
        <w:t>(Goldstein-Greenwood, 2023)</w:t>
      </w:r>
      <w:r w:rsidR="009E0A24">
        <w:fldChar w:fldCharType="end"/>
      </w:r>
      <w:r w:rsidR="009E0A24">
        <w:t xml:space="preserve">. As such, this research will employ a method of “robust regression”, the </w:t>
      </w:r>
      <w:r w:rsidR="009E0A24" w:rsidRPr="00A5452F">
        <w:t>Theil-Sen</w:t>
      </w:r>
      <w:r w:rsidR="009E0A24">
        <w:rPr>
          <w:i/>
          <w:iCs/>
        </w:rPr>
        <w:t xml:space="preserve"> </w:t>
      </w:r>
      <w:r w:rsidR="009E0A24" w:rsidRPr="00A16B10">
        <w:t>regression</w:t>
      </w:r>
      <w:r w:rsidR="009E0A24">
        <w:t xml:space="preserve"> </w:t>
      </w:r>
      <w:r w:rsidR="009E0A24">
        <w:fldChar w:fldCharType="begin"/>
      </w:r>
      <w:r w:rsidR="00D7446C">
        <w:instrText xml:space="preserve"> ADDIN ZOTERO_ITEM CSL_CITATION {"citationID":"7BfqzVMx","properties":{"formattedCitation":"(Sen, 1968; Theil, 1992)","plainCitation":"(Sen, 1968; Theil, 1992)","noteIndex":0},"citationItems":[{"id":301,"uris":["http://zotero.org/users/local/cacSD1vw/items/PFA57JYW","http://zotero.org/users/16907877/items/PFA57JYW"],"itemData":{"id":301,"type":"article-journal","container-title":"Journal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id":302,"uris":["http://zotero.org/users/local/cacSD1vw/items/Q62Z2CGN","http://zotero.org/users/16907877/items/Q62Z2CGN"],"itemData":{"id":302,"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3,22]]},"issued":{"date-parts":[["1992"]]},"citation-key":"theilRankInvariantMethodLinear1992"}}],"schema":"https://github.com/citation-style-language/schema/raw/master/csl-citation.json"} </w:instrText>
      </w:r>
      <w:r w:rsidR="009E0A24">
        <w:fldChar w:fldCharType="separate"/>
      </w:r>
      <w:r w:rsidR="009E0A24" w:rsidRPr="009E0A24">
        <w:t>(Sen, 1968; Theil, 1992)</w:t>
      </w:r>
      <w:r w:rsidR="009E0A24">
        <w:fldChar w:fldCharType="end"/>
      </w:r>
      <w:r w:rsidR="009E0A24">
        <w:t xml:space="preserve">. The Theil-Sen regression calculates the slope between a predictor and response variable as the </w:t>
      </w:r>
      <w:r w:rsidR="009E0A24" w:rsidRPr="00EA0B94">
        <w:rPr>
          <w:i/>
          <w:iCs/>
        </w:rPr>
        <w:t>median</w:t>
      </w:r>
      <w:r w:rsidR="009E0A24">
        <w:t xml:space="preserve"> of slopes between each pair of points in the data set, providing a correlation estimate that is more insensitive to outliers.</w:t>
      </w:r>
    </w:p>
    <w:p w14:paraId="652B982D" w14:textId="77777777" w:rsidR="009E0A24" w:rsidRDefault="009E0A24" w:rsidP="00FF639F">
      <w:pPr>
        <w:numPr>
          <w:ilvl w:val="2"/>
          <w:numId w:val="9"/>
        </w:numPr>
        <w:spacing w:line="360" w:lineRule="auto"/>
        <w:rPr>
          <w:b/>
          <w:bCs/>
        </w:rPr>
      </w:pPr>
      <w:bookmarkStart w:id="57" w:name="_Toc195460504"/>
      <w:r w:rsidRPr="00FA3903">
        <w:rPr>
          <w:b/>
          <w:bCs/>
        </w:rPr>
        <w:t>Equivalence Test</w:t>
      </w:r>
    </w:p>
    <w:p w14:paraId="5479EBFC" w14:textId="7E9210F4" w:rsidR="009E0A24" w:rsidRDefault="009E0A24" w:rsidP="00FF639F">
      <w:pPr>
        <w:spacing w:line="360" w:lineRule="auto"/>
        <w:ind w:firstLine="360"/>
      </w:pPr>
      <w:r>
        <w:t>An insignificant</w:t>
      </w:r>
      <w:r w:rsidRPr="00081775">
        <w:t xml:space="preserve"> p-value of a null-hypothesis significance test</w:t>
      </w:r>
      <w:r>
        <w:t xml:space="preserve"> (NHST)</w:t>
      </w:r>
      <w:r w:rsidRPr="00081775">
        <w:t xml:space="preserve"> </w:t>
      </w:r>
      <w:r w:rsidR="001F7E89">
        <w:t>simply</w:t>
      </w:r>
      <w:r w:rsidRPr="00081775">
        <w:t xml:space="preserve"> </w:t>
      </w:r>
      <w:r>
        <w:t xml:space="preserve">indicates </w:t>
      </w:r>
      <w:r w:rsidRPr="00081775">
        <w:t xml:space="preserve">the </w:t>
      </w:r>
      <w:r>
        <w:t>absence</w:t>
      </w:r>
      <w:r w:rsidRPr="00081775">
        <w:t xml:space="preserve"> of evidence of a difference</w:t>
      </w:r>
      <w:r>
        <w:t xml:space="preserve"> between treatments</w:t>
      </w:r>
      <w:r w:rsidRPr="00081775">
        <w:t>, which is not the same as stating equivalence</w:t>
      </w:r>
      <w:r>
        <w:t xml:space="preserve"> between treatments </w:t>
      </w:r>
      <w:r>
        <w:fldChar w:fldCharType="begin"/>
      </w:r>
      <w:r w:rsidR="00D7446C">
        <w:instrText xml:space="preserve"> ADDIN ZOTERO_ITEM CSL_CITATION {"citationID":"wJz6aP7X","properties":{"formattedCitation":"(Altman &amp; Bland, 1995)","plainCitation":"(Altman &amp; Bland, 1995)","noteIndex":0},"citationItems":[{"id":313,"uris":["http://zotero.org/users/local/cacSD1vw/items/PUPNJLPP","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fldChar w:fldCharType="separate"/>
      </w:r>
      <w:r w:rsidRPr="009E0A24">
        <w:t>(Altman &amp; Bland, 1995)</w:t>
      </w:r>
      <w:r>
        <w:fldChar w:fldCharType="end"/>
      </w:r>
      <w:r w:rsidRPr="00081775">
        <w:t>.</w:t>
      </w:r>
      <w:r>
        <w:t xml:space="preserve"> </w:t>
      </w:r>
      <w:r w:rsidR="001F7E89">
        <w:t xml:space="preserve">Failure in </w:t>
      </w:r>
      <w:r>
        <w:t>reject</w:t>
      </w:r>
      <w:r w:rsidR="001F7E89">
        <w:t xml:space="preserve">ing </w:t>
      </w:r>
      <w:r>
        <w:t>the null hypothesis of an NHST does not automatically make it true</w:t>
      </w:r>
      <w:r w:rsidR="001F7E89">
        <w:t xml:space="preserve">, merely </w:t>
      </w:r>
      <w:r>
        <w:t>that there is insufficient evidence to support the alternate</w:t>
      </w:r>
      <w:r w:rsidR="001F7E89">
        <w:t xml:space="preserve"> </w:t>
      </w:r>
      <w:r>
        <w:fldChar w:fldCharType="begin"/>
      </w:r>
      <w:r w:rsidR="00D7446C">
        <w:instrText xml:space="preserve"> ADDIN ZOTERO_ITEM CSL_CITATION {"citationID":"LpSO9tMC","properties":{"formattedCitation":"(Wachs, 2015)","plainCitation":"(Wachs, 2015)","noteIndex":0},"citationItems":[{"id":315,"uris":["http://zotero.org/users/local/cacSD1vw/items/ST8K5EMU","http://zotero.org/users/16907877/items/ST8K5EMU"],"itemData":{"id":315,"type":"document","publisher":"Integral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fldChar w:fldCharType="separate"/>
      </w:r>
      <w:r w:rsidRPr="009E0A24">
        <w:t>(Wachs, 2015)</w:t>
      </w:r>
      <w:r>
        <w:fldChar w:fldCharType="end"/>
      </w:r>
      <w:r>
        <w:t xml:space="preserve">. </w:t>
      </w:r>
      <w:r w:rsidR="00443A5D">
        <w:t>Put simply, absence of evidence is not evidence of absence.</w:t>
      </w:r>
    </w:p>
    <w:p w14:paraId="645F0321" w14:textId="0A9D9DA7" w:rsidR="009E0A24" w:rsidRDefault="009E0A24" w:rsidP="00FF639F">
      <w:pPr>
        <w:spacing w:line="360" w:lineRule="auto"/>
        <w:ind w:firstLine="360"/>
      </w:pPr>
      <w:r>
        <w:t xml:space="preserve">An equivalence test is a subtype of interval hypothesis testing, which tests against the null hypothesis that differences between group averages are larger than a margin of equivalence </w:t>
      </w:r>
      <w:r>
        <w:fldChar w:fldCharType="begin"/>
      </w:r>
      <w:r w:rsidR="00D7446C">
        <w:instrText xml:space="preserve"> ADDIN ZOTERO_ITEM CSL_CITATION {"citationID":"AlHOCNbS","properties":{"formattedCitation":"(Shtaynberger &amp; Bar, 2023)","plainCitation":"(Shtaynberger &amp; Bar, 2023)","noteIndex":0},"citationItems":[{"id":310,"uris":["http://zotero.org/users/local/cacSD1vw/items/ABZQ28YF","http://zotero.org/users/16907877/items/ABZQ28YF"],"itemData":{"id":310,"type":"report","publisher":"Cornell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fldChar w:fldCharType="separate"/>
      </w:r>
      <w:r w:rsidRPr="009E0A24">
        <w:t>(Shtaynberger &amp; Bar, 2023)</w:t>
      </w:r>
      <w:r>
        <w:fldChar w:fldCharType="end"/>
      </w:r>
      <w:r>
        <w:t xml:space="preserve">. Equivalence tests are used to show that group averages are equivalent within a margin that is </w:t>
      </w:r>
      <w:r w:rsidRPr="007C508D">
        <w:rPr>
          <w:i/>
          <w:iCs/>
        </w:rPr>
        <w:t>practically</w:t>
      </w:r>
      <w:r>
        <w:t xml:space="preserve"> important, as it is never truly possible to show that an effect</w:t>
      </w:r>
      <w:r w:rsidR="00547694">
        <w:t xml:space="preserve"> size </w:t>
      </w:r>
      <w:r w:rsidR="00547694" w:rsidRPr="001B2C1A">
        <w:t>(Δ)</w:t>
      </w:r>
      <w:r>
        <w:t xml:space="preserve"> is zero </w:t>
      </w:r>
      <w:r>
        <w:fldChar w:fldCharType="begin"/>
      </w:r>
      <w:r w:rsidR="00D7446C">
        <w:instrText xml:space="preserve"> ADDIN ZOTERO_ITEM CSL_CITATION {"citationID":"6JEV3EHF","properties":{"formattedCitation":"(Lakens,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fldChar w:fldCharType="separate"/>
      </w:r>
      <w:r w:rsidRPr="009E0A24">
        <w:t>(Lakens, 2022)</w:t>
      </w:r>
      <w:r>
        <w:fldChar w:fldCharType="end"/>
      </w:r>
      <w:r>
        <w:t xml:space="preserve">. As such, when sharing results of an equivalence test it is common practice to report the equivalence margin the data is tested against. </w:t>
      </w:r>
    </w:p>
    <w:p w14:paraId="2212A821" w14:textId="481B114D" w:rsidR="00203A5F" w:rsidRDefault="009E0A24" w:rsidP="00FF639F">
      <w:pPr>
        <w:spacing w:line="360" w:lineRule="auto"/>
        <w:ind w:firstLine="360"/>
      </w:pPr>
      <w:r>
        <w:t xml:space="preserve">This research will </w:t>
      </w:r>
      <w:r w:rsidRPr="001B2C1A">
        <w:t xml:space="preserve">employ </w:t>
      </w:r>
      <w:r w:rsidR="0040179C">
        <w:t xml:space="preserve">a </w:t>
      </w:r>
      <w:r w:rsidRPr="001B2C1A">
        <w:t xml:space="preserve">two one-sided tests (TOST) </w:t>
      </w:r>
      <w:r w:rsidR="00547694" w:rsidRPr="001B2C1A">
        <w:t xml:space="preserve">procedure </w:t>
      </w:r>
      <w:r w:rsidRPr="001B2C1A">
        <w:t>for equivalence testing</w:t>
      </w:r>
      <w:r w:rsidR="00547694" w:rsidRPr="001B2C1A">
        <w:t>. In TOST</w:t>
      </w:r>
      <w:r w:rsidR="001B2C1A">
        <w:t>,</w:t>
      </w:r>
      <w:r w:rsidR="00547694" w:rsidRPr="001B2C1A">
        <w:t xml:space="preserve"> </w:t>
      </w:r>
      <w:r w:rsidR="00564349">
        <w:t>the smallest effect size of interest is specified with an</w:t>
      </w:r>
      <w:r w:rsidR="00547694" w:rsidRPr="001B2C1A">
        <w:t xml:space="preserve"> upper (Δ</w:t>
      </w:r>
      <w:r w:rsidR="00547694" w:rsidRPr="001B2C1A">
        <w:rPr>
          <w:vertAlign w:val="subscript"/>
        </w:rPr>
        <w:t>U</w:t>
      </w:r>
      <w:r w:rsidR="00547694" w:rsidRPr="001B2C1A">
        <w:t>) and lower (-Δ</w:t>
      </w:r>
      <w:r w:rsidR="00547694" w:rsidRPr="001B2C1A">
        <w:rPr>
          <w:vertAlign w:val="subscript"/>
        </w:rPr>
        <w:t>L</w:t>
      </w:r>
      <w:r w:rsidR="00547694" w:rsidRPr="001B2C1A">
        <w:t>) bound of equivalence. TOST utilize two simultaneous</w:t>
      </w:r>
      <w:r w:rsidR="00547694">
        <w:t xml:space="preserve"> null hypotheses</w:t>
      </w:r>
      <w:r w:rsidR="00203A5F">
        <w:t xml:space="preserve"> </w:t>
      </w:r>
      <w:r w:rsidR="00203A5F">
        <w:fldChar w:fldCharType="begin"/>
      </w:r>
      <w:r w:rsidR="00203A5F">
        <w:instrText xml:space="preserve"> ADDIN ZOTERO_ITEM CSL_CITATION {"citationID":"OlqTzYuo","properties":{"formattedCitation":"(Lakens, 2017)","plainCitation":"(Lakens, 2017)","noteIndex":0},"citationItems":[{"id":320,"uris":["http://zotero.org/users/local/cacSD1vw/items/ZZCJT4GZ","http://zotero.org/users/16907877/items/ZZCJT4GZ"],"itemData":{"id":320,"type":"article-journal","abstract":"Scientists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203A5F">
        <w:fldChar w:fldCharType="separate"/>
      </w:r>
      <w:r w:rsidR="00203A5F" w:rsidRPr="00203A5F">
        <w:t>(Lakens, 2017)</w:t>
      </w:r>
      <w:r w:rsidR="00203A5F">
        <w:fldChar w:fldCharType="end"/>
      </w:r>
      <w:r w:rsidR="00203A5F">
        <w:t>, following the formulas</w:t>
      </w:r>
      <w:r w:rsidR="00547694">
        <w:t xml:space="preserve">: </w:t>
      </w:r>
    </w:p>
    <w:p w14:paraId="541168F8" w14:textId="77777777" w:rsidR="00C75A5D" w:rsidRDefault="00000000" w:rsidP="00C75A5D">
      <w:pPr>
        <w:spacing w:line="360" w:lineRule="auto"/>
        <w:rPr>
          <w:b/>
          <w:bCs/>
        </w:rPr>
      </w:pPr>
      <m:oMathPara>
        <m:oMath>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1</m:t>
                    </m:r>
                  </m:sub>
                </m:sSub>
                <m:r>
                  <m:rPr>
                    <m:sty m:val="bi"/>
                  </m:rPr>
                  <w:rPr>
                    <w:rFonts w:ascii="Cambria Math" w:hAnsi="Cambria Math"/>
                  </w:rPr>
                  <m:t>:Δ</m:t>
                </m:r>
                <m:r>
                  <m:rPr>
                    <m:sty m:val="bi"/>
                  </m:rPr>
                  <w:rPr>
                    <w:rFonts w:ascii="Cambria Math" w:hAnsi="Cambria Math"/>
                    <w:u w:val="single"/>
                  </w:rPr>
                  <m:t>&lt;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L</m:t>
                    </m:r>
                  </m:sub>
                </m:sSub>
              </m:e>
            </m:mr>
            <m:mr>
              <m:e>
                <m:r>
                  <m:rPr>
                    <m:sty m:val="bi"/>
                  </m:rPr>
                  <w:rPr>
                    <w:rFonts w:ascii="Cambria Math" w:hAnsi="Cambria Math"/>
                  </w:rPr>
                  <m:t>and</m:t>
                </m:r>
              </m:e>
            </m:m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2</m:t>
                    </m:r>
                  </m:sub>
                </m:sSub>
                <m:r>
                  <m:rPr>
                    <m:sty m:val="bi"/>
                  </m:rPr>
                  <w:rPr>
                    <w:rFonts w:ascii="Cambria Math" w:hAnsi="Cambria Math"/>
                  </w:rPr>
                  <m:t xml:space="preserve">:Δ </m:t>
                </m:r>
                <m:r>
                  <m:rPr>
                    <m:sty m:val="bi"/>
                  </m:rPr>
                  <w:rPr>
                    <w:rFonts w:ascii="Cambria Math" w:hAnsi="Cambria Math"/>
                    <w:u w:val="single"/>
                  </w:rPr>
                  <m:t>&gt;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U</m:t>
                    </m:r>
                  </m:sub>
                </m:sSub>
              </m:e>
            </m:mr>
          </m:m>
        </m:oMath>
      </m:oMathPara>
    </w:p>
    <w:p w14:paraId="2C07E800" w14:textId="2931F6A1" w:rsidR="009E0A24" w:rsidRDefault="00C75A5D" w:rsidP="00C75A5D">
      <w:pPr>
        <w:spacing w:line="360" w:lineRule="auto"/>
        <w:rPr>
          <w:b/>
          <w:bCs/>
        </w:rPr>
      </w:pPr>
      <w:r>
        <w:rPr>
          <w:b/>
          <w:bCs/>
        </w:rPr>
        <w:tab/>
      </w:r>
      <w:r w:rsidR="00C54E76">
        <w:t xml:space="preserve">With this setup, we </w:t>
      </w:r>
      <w:r w:rsidR="009E0A24">
        <w:t xml:space="preserve">can reject the presence of meaningful effects only if </w:t>
      </w:r>
      <w:r w:rsidR="009E0A24" w:rsidRPr="00A462BF">
        <w:rPr>
          <w:i/>
          <w:iCs/>
        </w:rPr>
        <w:t>both</w:t>
      </w:r>
      <w:r w:rsidR="009E0A24">
        <w:t xml:space="preserve"> tests yield p-values below 0.05 </w:t>
      </w:r>
      <w:r w:rsidR="009E0A24">
        <w:fldChar w:fldCharType="begin"/>
      </w:r>
      <w:r w:rsidR="00D7446C">
        <w:instrText xml:space="preserve"> ADDIN ZOTERO_ITEM CSL_CITATION {"citationID":"wq1ElyRo","properties":{"formattedCitation":"(Lakens,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rsidR="009E0A24">
        <w:fldChar w:fldCharType="separate"/>
      </w:r>
      <w:r w:rsidR="009E0A24" w:rsidRPr="009E0A24">
        <w:t>(Lakens, 2022)</w:t>
      </w:r>
      <w:r w:rsidR="009E0A24">
        <w:fldChar w:fldCharType="end"/>
      </w:r>
      <w:r w:rsidR="009E0A24">
        <w:t xml:space="preserve">, and consider the groups practically equivalent </w:t>
      </w:r>
      <w:r w:rsidR="00C54E76">
        <w:t xml:space="preserve">within the margin provided </w:t>
      </w:r>
      <w:r w:rsidR="009E0A24">
        <w:fldChar w:fldCharType="begin"/>
      </w:r>
      <w:r w:rsidR="00D7446C">
        <w:instrText xml:space="preserve"> ADDIN ZOTERO_ITEM CSL_CITATION {"citationID":"Q2JQwZGa","properties":{"formattedCitation":"(JMP Support, 2024)","plainCitation":"(JMP Support, 2024)","noteIndex":0},"citationItems":[{"id":323,"uris":["http://zotero.org/users/local/cacSD1vw/items/PLZHEM8V","http://zotero.org/users/16907877/items/PLZHEM8V"],"itemData":{"id":323,"type":"report","publisher":"JMP Statistical Discovery LLC","title":"Equivalence Test Reports","URL":"https://www.jmp.com/support/help/en/18.1/index.shtml#page/jmp/equivalence-test-reports.shtml","author":[{"literal":"JMP Support"}],"issued":{"date-parts":[["2024",6,27]]},"citation-key":"jmpsupportEquivalenceTestReports2024"}}],"schema":"https://github.com/citation-style-language/schema/raw/master/csl-citation.json"} </w:instrText>
      </w:r>
      <w:r w:rsidR="009E0A24">
        <w:fldChar w:fldCharType="separate"/>
      </w:r>
      <w:r w:rsidR="009E0A24" w:rsidRPr="009E0A24">
        <w:t>(JMP Support, 2024)</w:t>
      </w:r>
      <w:r w:rsidR="009E0A24">
        <w:fldChar w:fldCharType="end"/>
      </w:r>
      <w:r w:rsidR="009E0A24">
        <w:t>.</w:t>
      </w:r>
    </w:p>
    <w:bookmarkEnd w:id="57"/>
    <w:p w14:paraId="465C07C4" w14:textId="74B1C2AB" w:rsidR="000542A1" w:rsidRDefault="00500840" w:rsidP="00FF639F">
      <w:pPr>
        <w:numPr>
          <w:ilvl w:val="2"/>
          <w:numId w:val="9"/>
        </w:numPr>
        <w:spacing w:line="360" w:lineRule="auto"/>
        <w:rPr>
          <w:b/>
          <w:bCs/>
        </w:rPr>
      </w:pPr>
      <w:r>
        <w:rPr>
          <w:b/>
          <w:bCs/>
        </w:rPr>
        <w:t>Wilcoxon Rank-Sum Test</w:t>
      </w:r>
    </w:p>
    <w:p w14:paraId="53A2B3C8" w14:textId="138096DB" w:rsidR="009E0A24" w:rsidRPr="009E0A24" w:rsidRDefault="009E0A24" w:rsidP="00FF639F">
      <w:pPr>
        <w:spacing w:line="360" w:lineRule="auto"/>
        <w:ind w:firstLine="720"/>
      </w:pPr>
      <w:r>
        <w:lastRenderedPageBreak/>
        <w:t xml:space="preserve">A t-test is a parametric test that evaluates the means of one or </w:t>
      </w:r>
      <w:r w:rsidR="00500840">
        <w:t xml:space="preserve">two </w:t>
      </w:r>
      <w:r>
        <w:t xml:space="preserve">populations. A one sample t-test evaluates if a </w:t>
      </w:r>
      <w:r w:rsidR="00500840">
        <w:t>population’s</w:t>
      </w:r>
      <w:r>
        <w:t xml:space="preserve"> mean differs from a known value, a two-sample t-test evaluates if two </w:t>
      </w:r>
      <w:r w:rsidR="00500840">
        <w:t>populations</w:t>
      </w:r>
      <w:r>
        <w:t xml:space="preserve"> differ significantly from each other, and a paired t-test evaluates significant difference of paired measurements </w:t>
      </w:r>
      <w:r>
        <w:fldChar w:fldCharType="begin"/>
      </w:r>
      <w:r w:rsidR="0040179C">
        <w:instrText xml:space="preserve"> ADDIN ZOTERO_ITEM CSL_CITATION {"citationID":"NmxalseA","properties":{"formattedCitation":"(JMP Statistical Discovery, 2025)","plainCitation":"(JMP Statistical Discovery, 2025)","noteIndex":0},"citationItems":[{"id":283,"uris":["http://zotero.org/users/local/cacSD1vw/items/6P3EXPJY","http://zotero.org/users/16907877/items/6P3EXPJY"],"itemData":{"id":283,"type":"post-weblog","container-title":"Statistics Knowledge Portal","title":"The t-test","URL":"https://www.jmp.com/en/statistics-knowledge-portal/t-test","author":[{"literal":"JMP Statistical Discovery"}],"issued":{"date-parts":[["2025"]]},"citation-key":"jmpstatisticaldiscoveryTtest2025"}}],"schema":"https://github.com/citation-style-language/schema/raw/master/csl-citation.json"} </w:instrText>
      </w:r>
      <w:r>
        <w:fldChar w:fldCharType="separate"/>
      </w:r>
      <w:r w:rsidR="0040179C" w:rsidRPr="0040179C">
        <w:t>(JMP Statistical Discovery, 2025)</w:t>
      </w:r>
      <w:r>
        <w:fldChar w:fldCharType="end"/>
      </w:r>
      <w:r w:rsidR="00500840">
        <w:t xml:space="preserve">. Given that this research aims to identify changes in forest height between two points in time with sampled measurements, a two-sample t-test is appropriate. However, this research will employ a non-parametric alternative to the two-sample t-test, the Wilcoxon </w:t>
      </w:r>
      <w:r w:rsidR="00591F9C">
        <w:t>Rank S</w:t>
      </w:r>
      <w:r w:rsidR="00500840">
        <w:t>um test, which tests purely on the order (ranks) of observations from the two samples</w:t>
      </w:r>
      <w:r w:rsidR="006F1694">
        <w:t xml:space="preserve">. </w:t>
      </w:r>
      <w:r w:rsidR="00702F59">
        <w:t xml:space="preserve">The Wilcoxon statistic, W, </w:t>
      </w:r>
      <w:r w:rsidR="00DF1F88">
        <w:t xml:space="preserve">is </w:t>
      </w:r>
      <w:r w:rsidR="006F1694">
        <w:t xml:space="preserve">a sum of the ranks from one of the samples </w:t>
      </w:r>
      <w:r w:rsidR="006F1694">
        <w:fldChar w:fldCharType="begin"/>
      </w:r>
      <w:r w:rsidR="006F1694">
        <w:instrText xml:space="preserve"> ADDIN ZOTERO_ITEM CSL_CITATION {"citationID":"0VuVOFOz","properties":{"formattedCitation":"(Wild &amp; Seber, 2000)","plainCitation":"(Wild &amp;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6F1694">
        <w:fldChar w:fldCharType="separate"/>
      </w:r>
      <w:r w:rsidR="006F1694" w:rsidRPr="006F1694">
        <w:t>(Wild &amp; Seber, 2000)</w:t>
      </w:r>
      <w:r w:rsidR="006F1694">
        <w:fldChar w:fldCharType="end"/>
      </w:r>
      <w:r w:rsidR="006F1694">
        <w:t>.</w:t>
      </w:r>
    </w:p>
    <w:p w14:paraId="126A49F8" w14:textId="77777777" w:rsidR="001B3659" w:rsidRDefault="00884DE5" w:rsidP="001B3659">
      <w:pPr>
        <w:numPr>
          <w:ilvl w:val="2"/>
          <w:numId w:val="9"/>
        </w:numPr>
        <w:spacing w:line="360" w:lineRule="auto"/>
        <w:rPr>
          <w:b/>
          <w:bCs/>
        </w:rPr>
      </w:pPr>
      <w:bookmarkStart w:id="58" w:name="_Toc195460506"/>
      <w:r w:rsidRPr="00FA3903">
        <w:rPr>
          <w:b/>
          <w:bCs/>
        </w:rPr>
        <w:t>Mann-Kendall Test</w:t>
      </w:r>
      <w:bookmarkEnd w:id="58"/>
    </w:p>
    <w:p w14:paraId="2BA3D187" w14:textId="3F32E1BE" w:rsidR="001B3659" w:rsidRDefault="001B3659" w:rsidP="001B3659">
      <w:pPr>
        <w:spacing w:line="360" w:lineRule="auto"/>
      </w:pPr>
      <w:r>
        <w:rPr>
          <w:b/>
          <w:bCs/>
        </w:rPr>
        <w:tab/>
      </w:r>
      <w:r w:rsidR="003E5D6A">
        <w:t xml:space="preserve">The Mann-Kendall test is a non-parametric test that assesses whether a time series has a monotonic upward or downward trend, without needing data to be normally distributed or linear </w:t>
      </w:r>
      <w:r w:rsidR="003E5D6A">
        <w:fldChar w:fldCharType="begin"/>
      </w:r>
      <w:r w:rsidR="00D7446C">
        <w:instrText xml:space="preserve"> ADDIN ZOTERO_ITEM CSL_CITATION {"citationID":"n9mv6aC4","properties":{"formattedCitation":"(Kendall &amp; Gibbons, 1990; Mann, 1945; Meals et al., 2011)","plainCitation":"(Kendall &amp; Gibbons, 1990; Mann, 1945; Meals et al., 2011)","noteIndex":0},"citationItems":[{"id":145,"uris":["http://zotero.org/users/local/cacSD1vw/items/MWWWED9U","http://zotero.org/users/16907877/items/MWWWED9U"],"itemData":{"id":145,"type":"book","call-number":"QA278.2 .K45 1990","edition":"5th ed","event-place":"London : New York, NY","ISBN":"978-0-19-520837-5","number-of-pages":"260","publisher":"E. Arnold ; Oxford University Press","publisher-place":"London : New York, NY","source":"Library of Congress ISBN","title":"Rank correlation methods","author":[{"family":"Kendall","given":"Maurice G."},{"family":"Gibbons","given":"Jean Dickinson"}],"issued":{"date-parts":[["1990"]]},"citation-key":"kendallRankCorrelationMethods1990"}},{"id":147,"uris":["http://zotero.org/users/local/cacSD1vw/items/G7IZLD9S","http://zotero.org/users/16907877/items/G7IZLD9S"],"itemData":{"id":147,"type":"article-journal","container-title":"Econometrica","DOI":"10.2307/1907187","ISSN":"00129682","issue":"3","journalAbbreviation":"Econometrica","page":"245","source":"DOI.org (Crossref)","title":"Nonparametric Tests Against Trend","volume":"13","author":[{"family":"Mann","given":"Henry B."}],"issued":{"date-parts":[["1945",7]]},"citation-key":"mannNonparametricTestsTrend1945"}},{"id":152,"uris":["http://zotero.org/users/local/cacSD1vw/items/5SYF4LU8","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3E5D6A">
        <w:fldChar w:fldCharType="separate"/>
      </w:r>
      <w:r w:rsidR="003E5D6A" w:rsidRPr="003E5D6A">
        <w:t>(Kendall &amp; Gibbons, 1990; Mann, 1945; Meals et al., 2011)</w:t>
      </w:r>
      <w:r w:rsidR="003E5D6A">
        <w:fldChar w:fldCharType="end"/>
      </w:r>
      <w:r w:rsidR="003E5D6A">
        <w:t>.</w:t>
      </w:r>
      <w:r w:rsidR="009D2F03">
        <w:t xml:space="preserve"> </w:t>
      </w:r>
      <w:r>
        <w:t xml:space="preserve">The test itself is rank-based, </w:t>
      </w:r>
      <w:r w:rsidR="004113E2">
        <w:t xml:space="preserve">unaffected </w:t>
      </w:r>
      <w:r>
        <w:t xml:space="preserve">by presence of extreme values in the dataset </w:t>
      </w:r>
      <w:r>
        <w:fldChar w:fldCharType="begin"/>
      </w:r>
      <w:r>
        <w:instrText xml:space="preserve"> ADDIN ZOTERO_ITEM CSL_CITATION {"citationID":"0Z6xGZK8","properties":{"formattedCitation":"(Ringard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fldChar w:fldCharType="separate"/>
      </w:r>
      <w:r w:rsidRPr="005D69A3">
        <w:t>(Ringard et al., 2019)</w:t>
      </w:r>
      <w:r>
        <w:fldChar w:fldCharType="end"/>
      </w:r>
      <w:r w:rsidR="004113E2">
        <w:t>. This makes it</w:t>
      </w:r>
      <w:r>
        <w:t xml:space="preserve"> </w:t>
      </w:r>
      <w:r w:rsidR="00632552">
        <w:t xml:space="preserve">especially useful for time series of biological, chemical, or financial data, as it can identify whether trends of </w:t>
      </w:r>
      <w:r w:rsidR="00632552" w:rsidRPr="0056242A">
        <w:t>perceived</w:t>
      </w:r>
      <w:r w:rsidR="00632552">
        <w:t xml:space="preserve"> growth or decline are statistically significant despite fluctuations.</w:t>
      </w:r>
      <w:r>
        <w:t xml:space="preserve"> The test </w:t>
      </w:r>
      <w:r w:rsidR="004113E2">
        <w:t xml:space="preserve">statistic S is calculated with </w:t>
      </w:r>
      <w:r>
        <w:t xml:space="preserve">the equation: </w:t>
      </w:r>
    </w:p>
    <w:p w14:paraId="5B52E688" w14:textId="7C0132EF" w:rsidR="001B3659" w:rsidRPr="001B3659" w:rsidRDefault="001B3659" w:rsidP="001B3659">
      <w:pPr>
        <w:spacing w:line="360" w:lineRule="auto"/>
        <w:rPr>
          <w:b/>
          <w:bCs/>
        </w:rPr>
      </w:pPr>
      <m:oMathPara>
        <m:oMath>
          <m:r>
            <m:rPr>
              <m:sty m:val="bi"/>
            </m:rPr>
            <w:rPr>
              <w:rFonts w:ascii="Cambria Math" w:hAnsi="Cambria Math"/>
            </w:rPr>
            <m:t xml:space="preserve">S= </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n-1</m:t>
              </m:r>
            </m:sup>
            <m:e>
              <m:nary>
                <m:naryPr>
                  <m:chr m:val="∑"/>
                  <m:limLoc m:val="undOvr"/>
                  <m:ctrlPr>
                    <w:rPr>
                      <w:rFonts w:ascii="Cambria Math" w:hAnsi="Cambria Math"/>
                      <w:b/>
                      <w:bCs/>
                      <w:i/>
                    </w:rPr>
                  </m:ctrlPr>
                </m:naryPr>
                <m:sub>
                  <m:r>
                    <m:rPr>
                      <m:sty m:val="bi"/>
                    </m:rPr>
                    <w:rPr>
                      <w:rFonts w:ascii="Cambria Math" w:hAnsi="Cambria Math"/>
                    </w:rPr>
                    <m:t>j=i+1</m:t>
                  </m:r>
                </m:sub>
                <m:sup>
                  <m:r>
                    <m:rPr>
                      <m:sty m:val="bi"/>
                    </m:rPr>
                    <w:rPr>
                      <w:rFonts w:ascii="Cambria Math" w:hAnsi="Cambria Math"/>
                    </w:rPr>
                    <m:t>n</m:t>
                  </m:r>
                </m:sup>
                <m:e>
                  <m:r>
                    <m:rPr>
                      <m:sty m:val="bi"/>
                    </m:rPr>
                    <w:rPr>
                      <w:rFonts w:ascii="Cambria Math" w:hAnsi="Cambria Math"/>
                    </w:rPr>
                    <m:t>sign(</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nary>
            </m:e>
          </m:nary>
        </m:oMath>
      </m:oMathPara>
    </w:p>
    <w:p w14:paraId="2855EBE0" w14:textId="554BDEA8" w:rsidR="00BB77A8" w:rsidRDefault="00C75A5D" w:rsidP="001B3659">
      <w:pPr>
        <w:spacing w:line="360" w:lineRule="auto"/>
        <w:rPr>
          <w:color w:val="000000" w:themeColor="text1"/>
        </w:rPr>
      </w:pPr>
      <w:r>
        <w:tab/>
      </w:r>
      <w:r w:rsidR="004113E2">
        <w:t xml:space="preserve">This equation determines </w:t>
      </w:r>
      <w:r w:rsidR="001B3659">
        <w:t xml:space="preserve">the sign of the difference between each </w:t>
      </w:r>
      <w:r w:rsidR="001B3659" w:rsidRPr="0040179C">
        <w:t>observation (</w:t>
      </w:r>
      <w:r w:rsidR="001B3659" w:rsidRPr="0040179C">
        <w:rPr>
          <w:i/>
          <w:iCs/>
        </w:rPr>
        <w:t>y</w:t>
      </w:r>
      <w:r w:rsidR="001B3659" w:rsidRPr="0040179C">
        <w:rPr>
          <w:i/>
          <w:iCs/>
          <w:vertAlign w:val="subscript"/>
        </w:rPr>
        <w:t>j</w:t>
      </w:r>
      <w:r w:rsidR="001B3659" w:rsidRPr="0040179C">
        <w:t>) and</w:t>
      </w:r>
      <w:r w:rsidR="001B3659">
        <w:t xml:space="preserve"> the previous</w:t>
      </w:r>
      <w:r w:rsidR="004113E2">
        <w:t xml:space="preserve"> </w:t>
      </w:r>
      <w:r w:rsidR="004113E2" w:rsidRPr="0040179C">
        <w:t>observation</w:t>
      </w:r>
      <w:r w:rsidR="001B3659" w:rsidRPr="0040179C">
        <w:t xml:space="preserve"> (</w:t>
      </w:r>
      <w:r w:rsidR="001B3659" w:rsidRPr="0040179C">
        <w:rPr>
          <w:i/>
          <w:iCs/>
        </w:rPr>
        <w:t>y</w:t>
      </w:r>
      <w:r w:rsidR="001B3659" w:rsidRPr="0040179C">
        <w:rPr>
          <w:i/>
          <w:iCs/>
          <w:vertAlign w:val="subscript"/>
        </w:rPr>
        <w:t>i</w:t>
      </w:r>
      <w:r w:rsidR="001B3659" w:rsidRPr="0040179C">
        <w:t>)</w:t>
      </w:r>
      <w:r w:rsidR="004113E2" w:rsidRPr="0040179C">
        <w:t>, returing</w:t>
      </w:r>
      <w:r w:rsidR="004113E2">
        <w:t xml:space="preserve"> a </w:t>
      </w:r>
      <w:r w:rsidR="001B3659">
        <w:t xml:space="preserve">-1, 0, or 1, if </w:t>
      </w:r>
      <w:r w:rsidR="004113E2" w:rsidRPr="004113E2">
        <w:t>the difference</w:t>
      </w:r>
      <w:r w:rsidR="004113E2">
        <w:rPr>
          <w:b/>
          <w:bCs/>
          <w:i/>
          <w:iCs/>
        </w:rPr>
        <w:t xml:space="preserve"> </w:t>
      </w:r>
      <w:r w:rsidR="001B3659" w:rsidRPr="001B3659">
        <w:t xml:space="preserve">is negative, zero, or </w:t>
      </w:r>
      <w:r w:rsidR="001B3659" w:rsidRPr="001B3659">
        <w:rPr>
          <w:color w:val="000000" w:themeColor="text1"/>
        </w:rPr>
        <w:t>positive</w:t>
      </w:r>
      <w:r w:rsidR="004113E2">
        <w:rPr>
          <w:color w:val="000000" w:themeColor="text1"/>
        </w:rPr>
        <w:t xml:space="preserve">, respectively </w:t>
      </w:r>
      <w:r w:rsidR="004113E2">
        <w:rPr>
          <w:color w:val="000000" w:themeColor="text1"/>
        </w:rPr>
        <w:fldChar w:fldCharType="begin"/>
      </w:r>
      <w:r w:rsidR="0040179C">
        <w:rPr>
          <w:color w:val="000000" w:themeColor="text1"/>
        </w:rPr>
        <w:instrText xml:space="preserve"> ADDIN ZOTERO_ITEM CSL_CITATION {"citationID":"KHKXs6vu","properties":{"formattedCitation":"(EarthSoft,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sidR="004113E2">
        <w:rPr>
          <w:color w:val="000000" w:themeColor="text1"/>
        </w:rPr>
        <w:fldChar w:fldCharType="separate"/>
      </w:r>
      <w:r w:rsidR="004113E2" w:rsidRPr="004113E2">
        <w:t>(EarthSoft, Inc., 2024)</w:t>
      </w:r>
      <w:r w:rsidR="004113E2">
        <w:rPr>
          <w:color w:val="000000" w:themeColor="text1"/>
        </w:rPr>
        <w:fldChar w:fldCharType="end"/>
      </w:r>
      <w:r w:rsidR="001B3659" w:rsidRPr="001B3659">
        <w:rPr>
          <w:color w:val="000000" w:themeColor="text1"/>
        </w:rPr>
        <w:t>. This</w:t>
      </w:r>
      <w:r w:rsidR="00BB77A8" w:rsidRPr="001B3659">
        <w:rPr>
          <w:color w:val="000000" w:themeColor="text1"/>
        </w:rPr>
        <w:t xml:space="preserve"> </w:t>
      </w:r>
      <w:r w:rsidR="00BB77A8" w:rsidRPr="004F309F">
        <w:rPr>
          <w:color w:val="000000" w:themeColor="text1"/>
        </w:rPr>
        <w:t>S</w:t>
      </w:r>
      <w:r w:rsidR="001B2C1A">
        <w:rPr>
          <w:color w:val="000000" w:themeColor="text1"/>
        </w:rPr>
        <w:t xml:space="preserve"> </w:t>
      </w:r>
      <w:r w:rsidR="004F309F" w:rsidRPr="004F309F">
        <w:rPr>
          <w:color w:val="000000" w:themeColor="text1"/>
        </w:rPr>
        <w:t>value</w:t>
      </w:r>
      <w:r w:rsidR="004F309F">
        <w:rPr>
          <w:color w:val="000000" w:themeColor="text1"/>
        </w:rPr>
        <w:t xml:space="preserve"> </w:t>
      </w:r>
      <w:r w:rsidR="0040179C">
        <w:rPr>
          <w:color w:val="000000" w:themeColor="text1"/>
        </w:rPr>
        <w:t>provides</w:t>
      </w:r>
      <w:r w:rsidR="00BB77A8" w:rsidRPr="001B3659">
        <w:rPr>
          <w:color w:val="000000" w:themeColor="text1"/>
        </w:rPr>
        <w:t xml:space="preserve"> the number of </w:t>
      </w:r>
      <w:r w:rsidR="004113E2">
        <w:rPr>
          <w:color w:val="000000" w:themeColor="text1"/>
        </w:rPr>
        <w:t xml:space="preserve">increasing </w:t>
      </w:r>
      <w:r w:rsidR="00BB77A8" w:rsidRPr="001B3659">
        <w:rPr>
          <w:color w:val="000000" w:themeColor="text1"/>
        </w:rPr>
        <w:t>occurrences</w:t>
      </w:r>
      <w:r w:rsidR="004113E2">
        <w:rPr>
          <w:color w:val="000000" w:themeColor="text1"/>
        </w:rPr>
        <w:t xml:space="preserve"> in the dataset</w:t>
      </w:r>
      <w:r w:rsidR="00BB77A8" w:rsidRPr="001B3659">
        <w:rPr>
          <w:color w:val="000000" w:themeColor="text1"/>
        </w:rPr>
        <w:t xml:space="preserve">, with </w:t>
      </w:r>
      <w:r w:rsidR="007306B0">
        <w:rPr>
          <w:color w:val="000000" w:themeColor="text1"/>
        </w:rPr>
        <w:t xml:space="preserve">larger, </w:t>
      </w:r>
      <w:r w:rsidR="00BB77A8" w:rsidRPr="001B3659">
        <w:rPr>
          <w:color w:val="000000" w:themeColor="text1"/>
        </w:rPr>
        <w:t xml:space="preserve">positive </w:t>
      </w:r>
      <w:r w:rsidR="00BB77A8" w:rsidRPr="004F309F">
        <w:rPr>
          <w:color w:val="000000" w:themeColor="text1"/>
        </w:rPr>
        <w:t>S</w:t>
      </w:r>
      <w:r w:rsidR="00BB77A8" w:rsidRPr="001B3659">
        <w:rPr>
          <w:color w:val="000000" w:themeColor="text1"/>
        </w:rPr>
        <w:t xml:space="preserve"> values indicative </w:t>
      </w:r>
      <w:r w:rsidR="004113E2">
        <w:rPr>
          <w:color w:val="000000" w:themeColor="text1"/>
        </w:rPr>
        <w:t xml:space="preserve">of an upward trend </w:t>
      </w:r>
      <w:r w:rsidR="00BB77A8" w:rsidRPr="001B3659">
        <w:rPr>
          <w:color w:val="000000" w:themeColor="text1"/>
        </w:rPr>
        <w:t xml:space="preserve">over time. </w:t>
      </w:r>
      <w:r w:rsidR="004113E2">
        <w:rPr>
          <w:color w:val="000000" w:themeColor="text1"/>
        </w:rPr>
        <w:t>The Z</w:t>
      </w:r>
      <w:r w:rsidR="001B2C1A">
        <w:rPr>
          <w:color w:val="000000" w:themeColor="text1"/>
        </w:rPr>
        <w:t xml:space="preserve"> </w:t>
      </w:r>
      <w:r w:rsidR="004113E2">
        <w:rPr>
          <w:color w:val="000000" w:themeColor="text1"/>
        </w:rPr>
        <w:t>value provides a more practical look at the strength of the trend</w:t>
      </w:r>
      <w:r w:rsidR="001B2C1A">
        <w:rPr>
          <w:color w:val="000000" w:themeColor="text1"/>
        </w:rPr>
        <w:t>,</w:t>
      </w:r>
      <w:r w:rsidR="004113E2">
        <w:rPr>
          <w:color w:val="000000" w:themeColor="text1"/>
        </w:rPr>
        <w:t xml:space="preserve"> calculated with:</w:t>
      </w:r>
    </w:p>
    <w:p w14:paraId="544CCEE7" w14:textId="3E24D7BE" w:rsidR="004113E2" w:rsidRPr="002A59FE" w:rsidRDefault="002A59FE" w:rsidP="001B2C1A">
      <w:pPr>
        <w:spacing w:line="360" w:lineRule="auto"/>
        <w:jc w:val="center"/>
        <w:rPr>
          <w:b/>
          <w:bCs/>
        </w:rPr>
      </w:pPr>
      <m:oMathPara>
        <m:oMath>
          <m:r>
            <m:rPr>
              <m:sty m:val="bi"/>
            </m:rPr>
            <w:rPr>
              <w:rFonts w:ascii="Cambria Math" w:hAnsi="Cambria Math"/>
            </w:rPr>
            <m:t xml:space="preserve">Z= </m:t>
          </m:r>
          <m:f>
            <m:fPr>
              <m:ctrlPr>
                <w:rPr>
                  <w:rFonts w:ascii="Cambria Math" w:hAnsi="Cambria Math"/>
                  <w:b/>
                  <w:bCs/>
                  <w:i/>
                </w:rPr>
              </m:ctrlPr>
            </m:fPr>
            <m:num>
              <m:r>
                <m:rPr>
                  <m:sty m:val="bi"/>
                </m:rPr>
                <w:rPr>
                  <w:rFonts w:ascii="Cambria Math" w:hAnsi="Cambria Math"/>
                </w:rPr>
                <m:t>S ±1</m:t>
              </m:r>
            </m:num>
            <m:den>
              <m:rad>
                <m:radPr>
                  <m:degHide m:val="1"/>
                  <m:ctrlPr>
                    <w:rPr>
                      <w:rFonts w:ascii="Cambria Math" w:hAnsi="Cambria Math"/>
                      <w:b/>
                      <w:bCs/>
                      <w:i/>
                    </w:rPr>
                  </m:ctrlPr>
                </m:radPr>
                <m:deg/>
                <m:e>
                  <m:r>
                    <m:rPr>
                      <m:sty m:val="bi"/>
                    </m:rPr>
                    <w:rPr>
                      <w:rFonts w:ascii="Cambria Math" w:hAnsi="Cambria Math"/>
                    </w:rPr>
                    <m:t>V(S)</m:t>
                  </m:r>
                </m:e>
              </m:rad>
            </m:den>
          </m:f>
        </m:oMath>
      </m:oMathPara>
    </w:p>
    <w:p w14:paraId="55A0399B" w14:textId="6C35A056" w:rsidR="003E5D6A" w:rsidRPr="00FA3903" w:rsidRDefault="00C75A5D" w:rsidP="004113E2">
      <w:pPr>
        <w:spacing w:line="360" w:lineRule="auto"/>
        <w:rPr>
          <w:b/>
          <w:bCs/>
        </w:rPr>
      </w:pPr>
      <w:r>
        <w:tab/>
      </w:r>
      <w:r w:rsidR="004113E2" w:rsidRPr="004F309F">
        <w:t xml:space="preserve">where S – 1 is used if S &gt; 0, or S – 1 is used if S &lt; 0. </w:t>
      </w:r>
      <w:r>
        <w:t xml:space="preserve">Larger and more positive Z values provide greater confidence in rejecting the null hypothesis of no trend. </w:t>
      </w:r>
      <w:r w:rsidR="004F309F" w:rsidRPr="004F309F">
        <w:t xml:space="preserve">Finally, </w:t>
      </w:r>
      <w:r w:rsidR="004F309F" w:rsidRPr="004F309F">
        <w:lastRenderedPageBreak/>
        <w:t xml:space="preserve">Kendall’s </w:t>
      </w:r>
      <w:r w:rsidR="003E5D6A" w:rsidRPr="004F309F">
        <w:t>Tau</w:t>
      </w:r>
      <w:r w:rsidR="004F309F" w:rsidRPr="004F309F">
        <w:t xml:space="preserve"> coefficient</w:t>
      </w:r>
      <w:r w:rsidR="004F309F">
        <w:t xml:space="preserve"> </w:t>
      </w:r>
      <w:r w:rsidR="003E5D6A">
        <w:t xml:space="preserve">indicates the </w:t>
      </w:r>
      <w:r w:rsidR="00BB77A8">
        <w:t xml:space="preserve">correlation of observations and their order in time </w:t>
      </w:r>
      <w:r w:rsidR="00BB77A8">
        <w:fldChar w:fldCharType="begin"/>
      </w:r>
      <w:r w:rsidR="00BB77A8">
        <w:instrText xml:space="preserve"> ADDIN ZOTERO_ITEM CSL_CITATION {"citationID":"SF12zgzp","properties":{"formattedCitation":"(S. Chen et al., 2022)","plainCitation":"(S. 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&lt;i&gt;τ&lt;/i&gt;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BB77A8">
        <w:fldChar w:fldCharType="separate"/>
      </w:r>
      <w:r w:rsidR="00BB77A8" w:rsidRPr="00BB77A8">
        <w:t>(S. Chen et al., 2022)</w:t>
      </w:r>
      <w:r w:rsidR="00BB77A8">
        <w:fldChar w:fldCharType="end"/>
      </w:r>
      <w:r w:rsidR="003E5D6A">
        <w:t xml:space="preserve">, with values ranging from -1 (negative correlation) to 1 (positive correlation). </w:t>
      </w:r>
    </w:p>
    <w:p w14:paraId="2332D60B" w14:textId="5EE4D361" w:rsidR="004F7F83" w:rsidRDefault="004F7F83" w:rsidP="004F7F83">
      <w:pPr>
        <w:numPr>
          <w:ilvl w:val="2"/>
          <w:numId w:val="9"/>
        </w:numPr>
        <w:spacing w:line="360" w:lineRule="auto"/>
        <w:rPr>
          <w:b/>
          <w:bCs/>
        </w:rPr>
      </w:pPr>
      <w:bookmarkStart w:id="59" w:name="_Toc195460507"/>
      <w:r>
        <w:rPr>
          <w:b/>
          <w:bCs/>
        </w:rPr>
        <w:t>Bonferroni Correction</w:t>
      </w:r>
    </w:p>
    <w:p w14:paraId="6FAF042F" w14:textId="51367CDF" w:rsidR="004F7F83" w:rsidRDefault="004F7F83" w:rsidP="004F7F83">
      <w:pPr>
        <w:spacing w:line="360" w:lineRule="auto"/>
        <w:ind w:firstLine="360"/>
        <w:rPr>
          <w:b/>
          <w:bCs/>
        </w:rPr>
      </w:pPr>
      <w:r>
        <w:t xml:space="preserve">In a single hypothesis test with a significance level of 0.05, the probability </w:t>
      </w:r>
      <w:r w:rsidR="002310A0">
        <w:t xml:space="preserve">of a </w:t>
      </w:r>
      <w:r>
        <w:t>Type I error</w:t>
      </w:r>
      <w:r w:rsidR="002310A0">
        <w:t xml:space="preserve"> (false positive)</w:t>
      </w:r>
      <w:r>
        <w:t xml:space="preserve"> is 5%. However, when running multiple significance tests </w:t>
      </w:r>
      <w:r w:rsidR="00443A5D">
        <w:t xml:space="preserve">(a family) </w:t>
      </w:r>
      <w:r>
        <w:t xml:space="preserve">the Type I error rate increases considerably. In our case, we are running 15 pairwise equivalence tests at each equivalence bound, increasing </w:t>
      </w:r>
      <w:r w:rsidR="00C0647B">
        <w:t>the</w:t>
      </w:r>
      <w:r>
        <w:t xml:space="preserve"> </w:t>
      </w:r>
      <w:r w:rsidR="00443A5D">
        <w:t xml:space="preserve">family-wise error rate </w:t>
      </w:r>
      <w:r>
        <w:t xml:space="preserve">to 54% </w:t>
      </w:r>
      <w:r>
        <w:fldChar w:fldCharType="begin"/>
      </w:r>
      <w:r w:rsidR="0040179C">
        <w:instrText xml:space="preserve"> ADDIN ZOTERO_ITEM CSL_CITATION {"citationID":"M7ttdxYM","properties":{"formattedCitation":"(Frost, 2023)","plainCitation":"(Frost, 2023)","noteIndex":0},"citationItems":[{"id":333,"uris":["http://zotero.org/users/local/cacSD1vw/items/SJVQB7I4","http://zotero.org/users/16907877/items/SJVQB7I4"],"itemData":{"id":333,"type":"post-weblog","container-title":"Hypothesis Testing","title":"What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fldChar w:fldCharType="separate"/>
      </w:r>
      <w:r w:rsidR="0040179C" w:rsidRPr="0040179C">
        <w:t>(Frost, 2023)</w:t>
      </w:r>
      <w:r>
        <w:fldChar w:fldCharType="end"/>
      </w:r>
      <w:r>
        <w:t xml:space="preserve">. The Bonferroni correction controls the likelihood of false positives by dividing the significance level by the number of tests performed </w:t>
      </w:r>
      <w:r>
        <w:fldChar w:fldCharType="begin"/>
      </w:r>
      <w:r w:rsidR="00D7446C">
        <w:instrText xml:space="preserve"> ADDIN ZOTERO_ITEM CSL_CITATION {"citationID":"67vJpN7O","properties":{"formattedCitation":"(Amplitude, Inc., 2025)","plainCitation":"(Amplitude, Inc., 2025)","noteIndex":0},"citationItems":[{"id":332,"uris":["http://zotero.org/users/local/cacSD1vw/items/ND53TN2E","http://zotero.org/users/16907877/items/ND53TN2E"],"itemData":{"id":332,"type":"post-weblog","title":"Bonferroni Correction Explained: Managing Multiple Testing in Statistics","URL":"https://amplitude.com/explore/experiment/what-is-bonferroni-correction","author":[{"literal":"Amplitude, Inc."}],"issued":{"date-parts":[["2025"]]},"citation-key":"amplitudeinc.BonferroniCorrectionExplained2025"}}],"schema":"https://github.com/citation-style-language/schema/raw/master/csl-citation.json"} </w:instrText>
      </w:r>
      <w:r>
        <w:fldChar w:fldCharType="separate"/>
      </w:r>
      <w:r w:rsidRPr="00E04988">
        <w:t>(Amplitude, Inc., 2025)</w:t>
      </w:r>
      <w:r>
        <w:fldChar w:fldCharType="end"/>
      </w:r>
      <w:r>
        <w:t>.</w:t>
      </w:r>
      <w:r w:rsidRPr="004F7F83">
        <w:t xml:space="preserve"> </w:t>
      </w:r>
      <w:r w:rsidR="00443A5D">
        <w:t>This correction determines a new significance level for our multiple hypothesis tests to</w:t>
      </w:r>
      <w:r w:rsidR="00BB77A8">
        <w:t xml:space="preserve"> be evaluated</w:t>
      </w:r>
      <w:r w:rsidR="00443A5D">
        <w:t xml:space="preserve"> against. </w:t>
      </w:r>
    </w:p>
    <w:p w14:paraId="7ECED0A3" w14:textId="23EBAC04" w:rsidR="000542A1" w:rsidRDefault="008638FC" w:rsidP="00FF639F">
      <w:pPr>
        <w:numPr>
          <w:ilvl w:val="1"/>
          <w:numId w:val="9"/>
        </w:numPr>
        <w:spacing w:line="360" w:lineRule="auto"/>
        <w:rPr>
          <w:b/>
          <w:bCs/>
        </w:rPr>
      </w:pPr>
      <w:r>
        <w:rPr>
          <w:b/>
          <w:bCs/>
        </w:rPr>
        <w:t>Phase</w:t>
      </w:r>
      <w:r w:rsidR="000542A1" w:rsidRPr="00FA3903">
        <w:rPr>
          <w:b/>
          <w:bCs/>
        </w:rPr>
        <w:t xml:space="preserve"> 1: Validating ATL08 Canopy Heights with ALS</w:t>
      </w:r>
      <w:bookmarkEnd w:id="59"/>
    </w:p>
    <w:p w14:paraId="23FA0406" w14:textId="505508A7" w:rsidR="00356D68" w:rsidRDefault="003E5D6A" w:rsidP="00FF639F">
      <w:pPr>
        <w:spacing w:line="360" w:lineRule="auto"/>
        <w:ind w:firstLine="360"/>
      </w:pPr>
      <w:r>
        <w:t xml:space="preserve">Prior to identifying change over time, it is necessary to establish a strong relationship between ATL08 canopy heights and those from </w:t>
      </w:r>
      <w:r w:rsidR="000D2EDB">
        <w:t xml:space="preserve">reference data </w:t>
      </w:r>
      <w:r>
        <w:t xml:space="preserve">at a single point in time. </w:t>
      </w:r>
      <w:r w:rsidR="0082222D">
        <w:t>Doing so</w:t>
      </w:r>
      <w:r w:rsidR="00356D68">
        <w:t xml:space="preserve"> will </w:t>
      </w:r>
      <w:r w:rsidR="0082222D">
        <w:t xml:space="preserve">allow us to reliably use </w:t>
      </w:r>
      <w:r w:rsidR="00356D68">
        <w:t>ATL08 canopy height estimations throughout th</w:t>
      </w:r>
      <w:r w:rsidR="0082222D">
        <w:t xml:space="preserve">e remainder </w:t>
      </w:r>
      <w:r w:rsidR="00356D68">
        <w:t>of this research</w:t>
      </w:r>
      <w:r w:rsidR="007F557C">
        <w:t>, taking their reported estimations at face value</w:t>
      </w:r>
      <w:r w:rsidR="00356D68">
        <w:t xml:space="preserve">. </w:t>
      </w:r>
      <w:r>
        <w:t xml:space="preserve">To accomplish this, </w:t>
      </w:r>
      <w:r w:rsidR="008638FC">
        <w:t xml:space="preserve">Phase </w:t>
      </w:r>
      <w:r>
        <w:t xml:space="preserve">1 uses linear regression to </w:t>
      </w:r>
      <w:r w:rsidR="00356D68">
        <w:t xml:space="preserve">compare </w:t>
      </w:r>
      <w:r w:rsidR="0082222D">
        <w:t xml:space="preserve">ATL08 </w:t>
      </w:r>
      <w:r>
        <w:t>canopy height estimat</w:t>
      </w:r>
      <w:r w:rsidR="00356D68">
        <w:t xml:space="preserve">ions </w:t>
      </w:r>
      <w:r w:rsidR="0082222D">
        <w:t xml:space="preserve">against </w:t>
      </w:r>
      <w:r w:rsidR="00356D68">
        <w:t>ALS</w:t>
      </w:r>
      <w:r w:rsidR="0082222D">
        <w:t>-derived canopy heights within the bounds of each ATL08 segment (see Section 2.3.2)</w:t>
      </w:r>
      <w:r>
        <w:t>.</w:t>
      </w:r>
    </w:p>
    <w:p w14:paraId="5F26FB8B" w14:textId="65CB99FE" w:rsidR="003E5D6A" w:rsidRPr="0097368E" w:rsidRDefault="003E5D6A" w:rsidP="00FF639F">
      <w:pPr>
        <w:spacing w:line="360" w:lineRule="auto"/>
        <w:ind w:firstLine="360"/>
        <w:rPr>
          <w:b/>
          <w:bCs/>
        </w:rPr>
      </w:pPr>
      <w:r>
        <w:t xml:space="preserve">To align with the timing of ALS data, ATL08 segments in the study area were restricted to only those acquired during the summer of 2020, resulting in </w:t>
      </w:r>
      <w:commentRangeStart w:id="60"/>
      <w:r>
        <w:t xml:space="preserve">5,003 </w:t>
      </w:r>
      <w:commentRangeEnd w:id="60"/>
      <w:r w:rsidR="000D2EDB">
        <w:rPr>
          <w:rStyle w:val="CommentReference"/>
        </w:rPr>
        <w:commentReference w:id="60"/>
      </w:r>
      <w:r>
        <w:t xml:space="preserve">segments. Though the ALS data was collected in the winter months of late 2019 to early 2020, this was deemed to provide an adequate temporal coincidence with the ATL08 data. These segments will serve as a </w:t>
      </w:r>
      <w:r>
        <w:rPr>
          <w:i/>
          <w:iCs/>
        </w:rPr>
        <w:t xml:space="preserve">validation set </w:t>
      </w:r>
      <w:r>
        <w:t xml:space="preserve">to assess the accuracy of the ATL08 product in </w:t>
      </w:r>
      <w:r w:rsidR="003B2CA1">
        <w:t xml:space="preserve">canopy </w:t>
      </w:r>
      <w:r>
        <w:t>height estimation.</w:t>
      </w:r>
    </w:p>
    <w:p w14:paraId="758CE6EC" w14:textId="66A9DF5E" w:rsidR="003E5D6A" w:rsidRDefault="003E5D6A" w:rsidP="00FF639F">
      <w:pPr>
        <w:spacing w:line="360" w:lineRule="auto"/>
        <w:ind w:firstLine="360"/>
      </w:pPr>
      <w:r>
        <w:t xml:space="preserve">For the validation set of segments, the correlation between ATL08 and ALS canopy height metrics was assessed with a Theil-Sen regression model using the </w:t>
      </w:r>
      <w:r>
        <w:rPr>
          <w:i/>
          <w:iCs/>
        </w:rPr>
        <w:t xml:space="preserve">RobustLinearReg </w:t>
      </w:r>
      <w:r>
        <w:t xml:space="preserve">package in R </w:t>
      </w:r>
      <w:r>
        <w:fldChar w:fldCharType="begin"/>
      </w:r>
      <w:r w:rsidR="00D7446C">
        <w:instrText xml:space="preserve"> ADDIN ZOTERO_ITEM CSL_CITATION {"citationID":"RbXwkoUB","properties":{"formattedCitation":"(Hurtado, 2020)","plainCitation":"(Hurtado, 2020)","noteIndex":0},"citationItems":[{"id":316,"uris":["http://zotero.org/users/local/cacSD1vw/items/QLWITMVQ","http://zotero.org/users/16907877/items/QLWITMVQ"],"itemData":{"id":316,"type":"dataset","abstract":"Provides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accessed":{"date-parts":[["2025",3,24]]},"issued":{"date-parts":[["2020",6,12]]},"citation-key":"hurtadoRobustLinearRegRobustLinear2020"}}],"schema":"https://github.com/citation-style-language/schema/raw/master/csl-citation.json"} </w:instrText>
      </w:r>
      <w:r>
        <w:fldChar w:fldCharType="separate"/>
      </w:r>
      <w:r w:rsidRPr="003E5D6A">
        <w:t>(Hurtado, 2020</w:t>
      </w:r>
      <w:r w:rsidR="002A79C7">
        <w:t>; see Appedix 7.6</w:t>
      </w:r>
      <w:r w:rsidR="004E147F">
        <w:t xml:space="preserve"> for code</w:t>
      </w:r>
      <w:r w:rsidRPr="003E5D6A">
        <w:t>)</w:t>
      </w:r>
      <w:r>
        <w:fldChar w:fldCharType="end"/>
      </w:r>
      <w:r>
        <w:t>. For the most direct comparison, we compared the 98</w:t>
      </w:r>
      <w:r w:rsidRPr="006B7E9E">
        <w:rPr>
          <w:vertAlign w:val="superscript"/>
        </w:rPr>
        <w:t>th</w:t>
      </w:r>
      <w:r>
        <w:t xml:space="preserve"> percentile ATL08 canopy height (</w:t>
      </w:r>
      <w:r>
        <w:rPr>
          <w:i/>
          <w:iCs/>
        </w:rPr>
        <w:t xml:space="preserve">h_canopy) </w:t>
      </w:r>
      <w:r w:rsidRPr="00587997">
        <w:t>variable</w:t>
      </w:r>
      <w:r>
        <w:rPr>
          <w:i/>
          <w:iCs/>
        </w:rPr>
        <w:t xml:space="preserve"> </w:t>
      </w:r>
      <w:r>
        <w:t>to the 98</w:t>
      </w:r>
      <w:r w:rsidRPr="006B7E9E">
        <w:rPr>
          <w:vertAlign w:val="superscript"/>
        </w:rPr>
        <w:t>th</w:t>
      </w:r>
      <w:r>
        <w:t xml:space="preserve"> percentile height of ALS vegetation returns. The ATL08 height was </w:t>
      </w:r>
      <w:r>
        <w:lastRenderedPageBreak/>
        <w:t xml:space="preserve">used as the response (Y) variable, while ALS </w:t>
      </w:r>
      <w:r w:rsidR="000D2EDB">
        <w:t xml:space="preserve">height </w:t>
      </w:r>
      <w:r>
        <w:t>was used as the predictor (X) variable.</w:t>
      </w:r>
    </w:p>
    <w:p w14:paraId="3983ED5C" w14:textId="61B6BF0A" w:rsidR="003E5D6A" w:rsidRDefault="008638FC" w:rsidP="00FF639F">
      <w:pPr>
        <w:numPr>
          <w:ilvl w:val="1"/>
          <w:numId w:val="9"/>
        </w:numPr>
        <w:spacing w:line="360" w:lineRule="auto"/>
        <w:rPr>
          <w:b/>
          <w:bCs/>
        </w:rPr>
      </w:pPr>
      <w:bookmarkStart w:id="61" w:name="_Toc195460508"/>
      <w:r>
        <w:rPr>
          <w:b/>
          <w:bCs/>
        </w:rPr>
        <w:t>Phase</w:t>
      </w:r>
      <w:r w:rsidR="003E5D6A" w:rsidRPr="00FA3903">
        <w:rPr>
          <w:b/>
          <w:bCs/>
        </w:rPr>
        <w:t xml:space="preserve"> </w:t>
      </w:r>
      <w:r w:rsidR="000542A1" w:rsidRPr="00FA3903">
        <w:rPr>
          <w:b/>
          <w:bCs/>
        </w:rPr>
        <w:t xml:space="preserve">2: </w:t>
      </w:r>
      <w:bookmarkEnd w:id="61"/>
      <w:r w:rsidR="007D51DE">
        <w:rPr>
          <w:b/>
          <w:bCs/>
        </w:rPr>
        <w:t>Addressing Sampling Bias of ICESat-2 Data Collection</w:t>
      </w:r>
    </w:p>
    <w:p w14:paraId="52F4ED6B" w14:textId="04E12D03" w:rsidR="007F557C" w:rsidRDefault="00B53607" w:rsidP="00127F76">
      <w:pPr>
        <w:spacing w:line="360" w:lineRule="auto"/>
        <w:ind w:firstLine="360"/>
        <w:rPr>
          <w:noProof/>
        </w:rPr>
      </w:pPr>
      <w:r w:rsidRPr="00D243FC">
        <w:t xml:space="preserve">Using ICESat-2 </w:t>
      </w:r>
      <w:r>
        <w:t xml:space="preserve">or </w:t>
      </w:r>
      <w:r w:rsidRPr="00D243FC">
        <w:t>GEDI</w:t>
      </w:r>
      <w:r w:rsidR="00590CB1">
        <w:t xml:space="preserve"> </w:t>
      </w:r>
      <w:r w:rsidR="006D7784">
        <w:t xml:space="preserve">data </w:t>
      </w:r>
      <w:r w:rsidRPr="00D243FC">
        <w:t>to track</w:t>
      </w:r>
      <w:r w:rsidR="00590CB1">
        <w:t xml:space="preserve"> change in</w:t>
      </w:r>
      <w:r w:rsidRPr="00D243FC">
        <w:t xml:space="preserve"> forest height over time is</w:t>
      </w:r>
      <w:r>
        <w:t xml:space="preserve"> challenged by </w:t>
      </w:r>
      <w:r w:rsidRPr="00D243FC">
        <w:t>the transec</w:t>
      </w:r>
      <w:r>
        <w:t xml:space="preserve">t </w:t>
      </w:r>
      <w:r w:rsidRPr="00D243FC">
        <w:t>sampling patterns</w:t>
      </w:r>
      <w:r>
        <w:t xml:space="preserve"> of spaceborne LiDAR </w:t>
      </w:r>
      <w:r w:rsidRPr="00D243FC">
        <w:fldChar w:fldCharType="begin"/>
      </w:r>
      <w:r w:rsidR="00D7446C">
        <w:instrText xml:space="preserve"> ADDIN ZOTERO_ITEM CSL_CITATION {"citationID":"CHY7ApOn","properties":{"formattedCitation":"(Mulverhill et al., 2022)","plainCitation":"(Mulverhill et al., 2022)","dontUpdate":true,"noteIndex":0},"citationItems":[{"id":115,"uris":["http://zotero.org/users/local/cacSD1vw/items/V7XR8FT7","http://zotero.org/users/16907877/items/V7XR8FT7"],"itemData":{"id":115,"type":"article-journal","container-title":"Remote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sidRPr="00D243FC">
        <w:fldChar w:fldCharType="separate"/>
      </w:r>
      <w:r w:rsidRPr="003E5D6A">
        <w:t>(</w:t>
      </w:r>
      <w:r>
        <w:t xml:space="preserve">see Figure 2; </w:t>
      </w:r>
      <w:r w:rsidRPr="003E5D6A">
        <w:t>Mulverhill et al., 2022)</w:t>
      </w:r>
      <w:r w:rsidRPr="00D243FC">
        <w:fldChar w:fldCharType="end"/>
      </w:r>
      <w:r w:rsidRPr="00D243FC">
        <w:t xml:space="preserve">. </w:t>
      </w:r>
      <w:r>
        <w:t>ICESat-2 intentionally employs an off-nadir pointing at mid-latitudes to fill gaps between tracks and obtain dense coverage of terrestrial vegetation data</w:t>
      </w:r>
      <w:r w:rsidR="006D7784">
        <w:t xml:space="preserve">, </w:t>
      </w:r>
      <w:r>
        <w:t>prohibit</w:t>
      </w:r>
      <w:r w:rsidR="003B2CA1">
        <w:t xml:space="preserve">ing </w:t>
      </w:r>
      <w:r>
        <w:t xml:space="preserve">repeat measurement of individual forest stands </w:t>
      </w:r>
      <w:r>
        <w:fldChar w:fldCharType="begin"/>
      </w:r>
      <w:r w:rsidR="00E85543">
        <w:instrText xml:space="preserve"> ADDIN ZOTERO_ITEM CSL_CITATION {"citationID":"Fl6IKCr6","properties":{"formattedCitation":"(Markus et al., 2017; Neuenschwander et al., 2023; Neumann et al., 2019b)","plainCitation":"(Markus et al., 2017; Neuenschwander et al., 2023; Neumann et al., 2019b)","noteIndex":0},"citationItems":[{"id":71,"uris":["http://zotero.org/users/local/cacSD1vw/items/VUEMBWJ6","http://zotero.org/users/16907877/items/VUEMBWJ6"],"itemData":{"id":71,"type":"article-journal","container-title":"Remote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digA19XE/eIcYjsFc","uris":["http://zotero.org/users/local/cacSD1vw/i</w:instrText>
      </w:r>
      <w:r w:rsidR="00E85543" w:rsidRPr="00E85543">
        <w:rPr>
          <w:lang w:val="fr-FR"/>
        </w:rPr>
        <w:instrText xml:space="preserve">tems/4U8SBADV"],"itemData":{"id":120,"type":"article-journal","container-title":"Remote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C."}],"issued":{"date-parts":[["2019",11]]}}}],"schema":"https://github.com/citation-style-language/schema/raw/master/csl-citation.json"} </w:instrText>
      </w:r>
      <w:r>
        <w:fldChar w:fldCharType="separate"/>
      </w:r>
      <w:r w:rsidRPr="00B53607">
        <w:rPr>
          <w:lang w:val="fr-FR"/>
        </w:rPr>
        <w:t>(Markus et al., 2017; Neuenschwander et al., 2023; Neumann et al., 2019b)</w:t>
      </w:r>
      <w:r>
        <w:fldChar w:fldCharType="end"/>
      </w:r>
      <w:r w:rsidRPr="00B53607">
        <w:rPr>
          <w:lang w:val="fr-FR"/>
        </w:rPr>
        <w:t xml:space="preserve">. </w:t>
      </w:r>
      <w:r w:rsidR="001040A7" w:rsidRPr="001040A7">
        <w:t>As</w:t>
      </w:r>
      <w:r w:rsidR="001040A7">
        <w:t xml:space="preserve"> a result, each year of ATL08 segment data is a distinct sample of the study area (Figure 7).</w:t>
      </w:r>
      <w:r w:rsidR="006B6A72">
        <w:t xml:space="preserve"> With this in mind, we refer to each year of ATL08 segments as ‘samples’ for this phase of the approach. </w:t>
      </w:r>
    </w:p>
    <w:p w14:paraId="1F7747EA" w14:textId="3A1C072B" w:rsidR="00127F76" w:rsidRPr="002D7B07" w:rsidRDefault="00127F76" w:rsidP="00127F76">
      <w:pPr>
        <w:spacing w:line="360" w:lineRule="auto"/>
        <w:rPr>
          <w:noProof/>
        </w:rPr>
      </w:pPr>
      <w:r>
        <w:rPr>
          <w:noProof/>
        </w:rPr>
        <w:drawing>
          <wp:inline distT="0" distB="0" distL="0" distR="0" wp14:anchorId="17946EEC" wp14:editId="37C4FB82">
            <wp:extent cx="5943600" cy="1110298"/>
            <wp:effectExtent l="0" t="0" r="0" b="0"/>
            <wp:docPr id="75467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10298"/>
                    </a:xfrm>
                    <a:prstGeom prst="rect">
                      <a:avLst/>
                    </a:prstGeom>
                    <a:noFill/>
                    <a:ln>
                      <a:noFill/>
                    </a:ln>
                  </pic:spPr>
                </pic:pic>
              </a:graphicData>
            </a:graphic>
          </wp:inline>
        </w:drawing>
      </w:r>
    </w:p>
    <w:p w14:paraId="577EAEF5" w14:textId="3E66630C" w:rsidR="002D7B07" w:rsidRPr="002D7B07" w:rsidRDefault="002D7B07" w:rsidP="001040A7">
      <w:pPr>
        <w:pStyle w:val="Caption"/>
        <w:spacing w:line="360" w:lineRule="auto"/>
        <w:rPr>
          <w:b w:val="0"/>
          <w:bCs w:val="0"/>
          <w:i/>
          <w:iCs/>
          <w:sz w:val="24"/>
          <w:szCs w:val="24"/>
        </w:rPr>
      </w:pPr>
      <w:r w:rsidRPr="002D7B07">
        <w:rPr>
          <w:b w:val="0"/>
          <w:bCs w:val="0"/>
          <w:i/>
          <w:iCs/>
          <w:sz w:val="24"/>
          <w:szCs w:val="24"/>
        </w:rPr>
        <w:t xml:space="preserve">Figure </w:t>
      </w:r>
      <w:r w:rsidRPr="002D7B07">
        <w:rPr>
          <w:b w:val="0"/>
          <w:bCs w:val="0"/>
          <w:i/>
          <w:iCs/>
          <w:sz w:val="24"/>
          <w:szCs w:val="24"/>
        </w:rPr>
        <w:fldChar w:fldCharType="begin"/>
      </w:r>
      <w:r w:rsidRPr="002D7B07">
        <w:rPr>
          <w:b w:val="0"/>
          <w:bCs w:val="0"/>
          <w:i/>
          <w:iCs/>
          <w:sz w:val="24"/>
          <w:szCs w:val="24"/>
        </w:rPr>
        <w:instrText xml:space="preserve"> SEQ Figure \* ARABIC </w:instrText>
      </w:r>
      <w:r w:rsidRPr="002D7B07">
        <w:rPr>
          <w:b w:val="0"/>
          <w:bCs w:val="0"/>
          <w:i/>
          <w:iCs/>
          <w:sz w:val="24"/>
          <w:szCs w:val="24"/>
        </w:rPr>
        <w:fldChar w:fldCharType="separate"/>
      </w:r>
      <w:r w:rsidR="0003610D">
        <w:rPr>
          <w:b w:val="0"/>
          <w:bCs w:val="0"/>
          <w:i/>
          <w:iCs/>
          <w:noProof/>
          <w:sz w:val="24"/>
          <w:szCs w:val="24"/>
        </w:rPr>
        <w:t>7</w:t>
      </w:r>
      <w:r w:rsidRPr="002D7B07">
        <w:rPr>
          <w:b w:val="0"/>
          <w:bCs w:val="0"/>
          <w:i/>
          <w:iCs/>
          <w:sz w:val="24"/>
          <w:szCs w:val="24"/>
        </w:rPr>
        <w:fldChar w:fldCharType="end"/>
      </w:r>
      <w:r w:rsidRPr="002D7B07">
        <w:rPr>
          <w:b w:val="0"/>
          <w:bCs w:val="0"/>
          <w:i/>
          <w:iCs/>
          <w:sz w:val="24"/>
          <w:szCs w:val="24"/>
        </w:rPr>
        <w:t xml:space="preserve">: </w:t>
      </w:r>
      <w:r w:rsidR="00B205D0" w:rsidRPr="00B205D0">
        <w:rPr>
          <w:b w:val="0"/>
          <w:bCs w:val="0"/>
          <w:i/>
          <w:iCs/>
          <w:sz w:val="24"/>
          <w:szCs w:val="24"/>
        </w:rPr>
        <w:t xml:space="preserve">Separate plots showing spatial distribution of each </w:t>
      </w:r>
      <w:r w:rsidR="00B205D0">
        <w:rPr>
          <w:b w:val="0"/>
          <w:bCs w:val="0"/>
          <w:i/>
          <w:iCs/>
          <w:sz w:val="24"/>
          <w:szCs w:val="24"/>
        </w:rPr>
        <w:t xml:space="preserve">year’s </w:t>
      </w:r>
      <w:r w:rsidR="00B205D0" w:rsidRPr="00B205D0">
        <w:rPr>
          <w:b w:val="0"/>
          <w:bCs w:val="0"/>
          <w:i/>
          <w:iCs/>
          <w:sz w:val="24"/>
          <w:szCs w:val="24"/>
        </w:rPr>
        <w:t>ATL08 segments throughout the study area, unique colors chosen for each year of segments</w:t>
      </w:r>
      <w:r w:rsidR="006B6A72">
        <w:rPr>
          <w:b w:val="0"/>
          <w:bCs w:val="0"/>
          <w:i/>
          <w:iCs/>
          <w:sz w:val="24"/>
          <w:szCs w:val="24"/>
        </w:rPr>
        <w:t xml:space="preserve">. Each year of ATL08 segments do not align, but shift spatially to provide greater surface coverage. </w:t>
      </w:r>
    </w:p>
    <w:p w14:paraId="55B19373" w14:textId="46480E9A" w:rsidR="00B239A8" w:rsidRDefault="00F73972" w:rsidP="00B53607">
      <w:pPr>
        <w:spacing w:line="360" w:lineRule="auto"/>
        <w:ind w:firstLine="360"/>
      </w:pPr>
      <w:r>
        <w:t>Since spatial differences in forest height may be confounded with change over time,</w:t>
      </w:r>
      <w:r w:rsidR="001040A7">
        <w:t xml:space="preserve"> </w:t>
      </w:r>
      <w:r w:rsidR="001A3910">
        <w:t>we must address</w:t>
      </w:r>
      <w:r w:rsidR="009B0077">
        <w:t xml:space="preserve"> </w:t>
      </w:r>
      <w:r w:rsidR="00B01ADA">
        <w:t xml:space="preserve">two possible sources of </w:t>
      </w:r>
      <w:r w:rsidR="009B0077">
        <w:t>biases</w:t>
      </w:r>
      <w:r w:rsidR="001A3910">
        <w:t>. First, we</w:t>
      </w:r>
      <w:r w:rsidR="00B239A8">
        <w:t xml:space="preserve"> </w:t>
      </w:r>
      <w:r w:rsidR="00B53607" w:rsidRPr="00D243FC">
        <w:t>verify that</w:t>
      </w:r>
      <w:r>
        <w:t xml:space="preserve"> </w:t>
      </w:r>
      <w:r w:rsidR="00B239A8">
        <w:t xml:space="preserve">each </w:t>
      </w:r>
      <w:r w:rsidR="001A3910">
        <w:t xml:space="preserve">annual </w:t>
      </w:r>
      <w:r w:rsidR="00B239A8">
        <w:t xml:space="preserve">sample </w:t>
      </w:r>
      <w:r w:rsidR="001A3910">
        <w:t xml:space="preserve">represents the overall distribution of forests </w:t>
      </w:r>
      <w:r>
        <w:t xml:space="preserve">throughout the entire study area. However, this will only provide confidence in </w:t>
      </w:r>
      <w:r w:rsidR="00617E55">
        <w:t>any</w:t>
      </w:r>
      <w:r>
        <w:t xml:space="preserve"> </w:t>
      </w:r>
      <w:r w:rsidR="00617E55">
        <w:t xml:space="preserve">individual </w:t>
      </w:r>
      <w:r>
        <w:t xml:space="preserve">sample. To use the samples together to track change over time, we also verify </w:t>
      </w:r>
      <w:r w:rsidR="00617E55">
        <w:t xml:space="preserve">that </w:t>
      </w:r>
      <w:r w:rsidR="00B239A8">
        <w:t>the</w:t>
      </w:r>
      <w:r w:rsidR="00A74BB0">
        <w:t xml:space="preserve"> footprints of</w:t>
      </w:r>
      <w:r w:rsidR="00B239A8">
        <w:t xml:space="preserve"> each sample are </w:t>
      </w:r>
      <w:r w:rsidR="00127F76">
        <w:t>equivalent</w:t>
      </w:r>
      <w:r w:rsidR="00B01ADA">
        <w:t xml:space="preserve"> </w:t>
      </w:r>
      <w:r w:rsidR="001A3910">
        <w:t>with each other</w:t>
      </w:r>
      <w:r w:rsidR="00B239A8">
        <w:t xml:space="preserve">. </w:t>
      </w:r>
      <w:r w:rsidR="001A3910">
        <w:t xml:space="preserve">By adequately addressing the </w:t>
      </w:r>
      <w:r w:rsidR="006B6A72">
        <w:t>bias that may exist within ICESat-2 data collection</w:t>
      </w:r>
      <w:r w:rsidR="001A3910">
        <w:t xml:space="preserve">, we can move across space </w:t>
      </w:r>
      <w:r w:rsidR="001A3910" w:rsidRPr="00617E55">
        <w:t>and</w:t>
      </w:r>
      <w:r w:rsidR="001A3910">
        <w:t xml:space="preserve"> throughout time to identify canopy height </w:t>
      </w:r>
      <w:r w:rsidR="00127F76">
        <w:t>growth</w:t>
      </w:r>
      <w:r w:rsidR="006B6A72">
        <w:t>,</w:t>
      </w:r>
      <w:r w:rsidR="001A3910">
        <w:t xml:space="preserve"> with confidence that trends emerge </w:t>
      </w:r>
      <w:r w:rsidR="006B6A72">
        <w:rPr>
          <w:i/>
          <w:iCs/>
        </w:rPr>
        <w:t>even though</w:t>
      </w:r>
      <w:r w:rsidR="001A3910">
        <w:t xml:space="preserve"> the samples are distinct, and not </w:t>
      </w:r>
      <w:r w:rsidR="001A3910" w:rsidRPr="00617E55">
        <w:rPr>
          <w:i/>
          <w:iCs/>
        </w:rPr>
        <w:t>because</w:t>
      </w:r>
      <w:r w:rsidR="001A3910">
        <w:t xml:space="preserve"> the samples are distinct.</w:t>
      </w:r>
    </w:p>
    <w:p w14:paraId="0B40FA24" w14:textId="337A8E5E" w:rsidR="001040A7" w:rsidRDefault="00B53607" w:rsidP="001040A7">
      <w:pPr>
        <w:numPr>
          <w:ilvl w:val="2"/>
          <w:numId w:val="9"/>
        </w:numPr>
        <w:spacing w:line="360" w:lineRule="auto"/>
        <w:rPr>
          <w:b/>
          <w:bCs/>
        </w:rPr>
      </w:pPr>
      <w:r>
        <w:rPr>
          <w:b/>
          <w:bCs/>
        </w:rPr>
        <w:t xml:space="preserve">Sample </w:t>
      </w:r>
      <w:r w:rsidR="007D51DE">
        <w:rPr>
          <w:b/>
          <w:bCs/>
        </w:rPr>
        <w:t>Representation</w:t>
      </w:r>
    </w:p>
    <w:p w14:paraId="0D3A6D71" w14:textId="1988E7B8" w:rsidR="001040A7" w:rsidRDefault="001040A7" w:rsidP="009B0077">
      <w:pPr>
        <w:keepNext/>
        <w:spacing w:line="360" w:lineRule="auto"/>
      </w:pPr>
      <w:r>
        <w:lastRenderedPageBreak/>
        <w:tab/>
      </w:r>
      <w:r w:rsidR="00127F76">
        <w:t xml:space="preserve">To generate the population of forests within our study area, we use NLCD land cover data to </w:t>
      </w:r>
      <w:r w:rsidR="00F351E3">
        <w:t>randomly select</w:t>
      </w:r>
      <w:r w:rsidR="00127F76">
        <w:t xml:space="preserve"> </w:t>
      </w:r>
      <w:r w:rsidR="00F351E3">
        <w:t xml:space="preserve">50,000 pixels from all </w:t>
      </w:r>
      <w:r w:rsidR="00127F76">
        <w:t>forest cover types</w:t>
      </w:r>
      <w:r w:rsidR="002A79C7">
        <w:t xml:space="preserve"> in a custom Python script</w:t>
      </w:r>
      <w:r w:rsidR="00F351E3">
        <w:t xml:space="preserve"> </w:t>
      </w:r>
      <w:r>
        <w:t>(Figure 8</w:t>
      </w:r>
      <w:r w:rsidR="002A79C7">
        <w:t>; see Appendix 7.7</w:t>
      </w:r>
      <w:r w:rsidR="004E147F">
        <w:t xml:space="preserve"> for code</w:t>
      </w:r>
      <w:r>
        <w:t>).</w:t>
      </w:r>
    </w:p>
    <w:p w14:paraId="6ADDC02E" w14:textId="77777777" w:rsidR="00124433" w:rsidRDefault="00124433" w:rsidP="00124433">
      <w:pPr>
        <w:pStyle w:val="Caption"/>
        <w:keepNext/>
        <w:spacing w:line="360" w:lineRule="auto"/>
      </w:pPr>
      <w:r>
        <w:rPr>
          <w:noProof/>
        </w:rPr>
        <w:drawing>
          <wp:inline distT="0" distB="0" distL="0" distR="0" wp14:anchorId="400E8B80" wp14:editId="1FB1E85E">
            <wp:extent cx="5943600" cy="2486131"/>
            <wp:effectExtent l="0" t="0" r="0" b="0"/>
            <wp:docPr id="280018876" name="Picture 9"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8876" name="Picture 9" descr="A screenshot of a computer generated map&#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131"/>
                    </a:xfrm>
                    <a:prstGeom prst="rect">
                      <a:avLst/>
                    </a:prstGeom>
                    <a:noFill/>
                    <a:ln>
                      <a:noFill/>
                    </a:ln>
                  </pic:spPr>
                </pic:pic>
              </a:graphicData>
            </a:graphic>
          </wp:inline>
        </w:drawing>
      </w:r>
    </w:p>
    <w:p w14:paraId="158548B8" w14:textId="6EC3E106" w:rsidR="001040A7" w:rsidRPr="00124433" w:rsidRDefault="00124433" w:rsidP="00124433">
      <w:pPr>
        <w:pStyle w:val="Caption"/>
        <w:spacing w:line="360" w:lineRule="auto"/>
        <w:rPr>
          <w:b w:val="0"/>
          <w:bCs w:val="0"/>
          <w:i/>
          <w:iCs/>
          <w:sz w:val="24"/>
          <w:szCs w:val="24"/>
        </w:rPr>
      </w:pPr>
      <w:r w:rsidRPr="00124433">
        <w:rPr>
          <w:b w:val="0"/>
          <w:bCs w:val="0"/>
          <w:i/>
          <w:iCs/>
          <w:sz w:val="22"/>
          <w:szCs w:val="22"/>
        </w:rPr>
        <w:t xml:space="preserve">Figure </w:t>
      </w:r>
      <w:r w:rsidRPr="00124433">
        <w:rPr>
          <w:b w:val="0"/>
          <w:bCs w:val="0"/>
          <w:i/>
          <w:iCs/>
          <w:sz w:val="22"/>
          <w:szCs w:val="22"/>
        </w:rPr>
        <w:fldChar w:fldCharType="begin"/>
      </w:r>
      <w:r w:rsidRPr="00124433">
        <w:rPr>
          <w:b w:val="0"/>
          <w:bCs w:val="0"/>
          <w:i/>
          <w:iCs/>
          <w:sz w:val="22"/>
          <w:szCs w:val="22"/>
        </w:rPr>
        <w:instrText xml:space="preserve"> SEQ Figure \* ARABIC </w:instrText>
      </w:r>
      <w:r w:rsidRPr="00124433">
        <w:rPr>
          <w:b w:val="0"/>
          <w:bCs w:val="0"/>
          <w:i/>
          <w:iCs/>
          <w:sz w:val="22"/>
          <w:szCs w:val="22"/>
        </w:rPr>
        <w:fldChar w:fldCharType="separate"/>
      </w:r>
      <w:r w:rsidR="0003610D">
        <w:rPr>
          <w:b w:val="0"/>
          <w:bCs w:val="0"/>
          <w:i/>
          <w:iCs/>
          <w:noProof/>
          <w:sz w:val="22"/>
          <w:szCs w:val="22"/>
        </w:rPr>
        <w:t>8</w:t>
      </w:r>
      <w:r w:rsidRPr="00124433">
        <w:rPr>
          <w:b w:val="0"/>
          <w:bCs w:val="0"/>
          <w:i/>
          <w:iCs/>
          <w:sz w:val="22"/>
          <w:szCs w:val="22"/>
        </w:rPr>
        <w:fldChar w:fldCharType="end"/>
      </w:r>
      <w:r w:rsidRPr="00124433">
        <w:rPr>
          <w:b w:val="0"/>
          <w:bCs w:val="0"/>
          <w:i/>
          <w:iCs/>
          <w:sz w:val="22"/>
          <w:szCs w:val="22"/>
        </w:rPr>
        <w:t xml:space="preserve">: Layout showing </w:t>
      </w:r>
      <w:r>
        <w:rPr>
          <w:b w:val="0"/>
          <w:bCs w:val="0"/>
          <w:i/>
          <w:iCs/>
          <w:sz w:val="22"/>
          <w:szCs w:val="22"/>
        </w:rPr>
        <w:t>a</w:t>
      </w:r>
      <w:r w:rsidRPr="00124433">
        <w:rPr>
          <w:b w:val="0"/>
          <w:bCs w:val="0"/>
          <w:i/>
          <w:iCs/>
          <w:sz w:val="22"/>
          <w:szCs w:val="22"/>
        </w:rPr>
        <w:t xml:space="preserve">) all forested pixels throughout the study area, colored by forest cover type, and </w:t>
      </w:r>
      <w:r>
        <w:rPr>
          <w:b w:val="0"/>
          <w:bCs w:val="0"/>
          <w:i/>
          <w:iCs/>
          <w:sz w:val="22"/>
          <w:szCs w:val="22"/>
        </w:rPr>
        <w:t>b</w:t>
      </w:r>
      <w:r w:rsidRPr="00124433">
        <w:rPr>
          <w:b w:val="0"/>
          <w:bCs w:val="0"/>
          <w:i/>
          <w:iCs/>
          <w:sz w:val="22"/>
          <w:szCs w:val="22"/>
        </w:rPr>
        <w:t>) a random selection of 50,000 forest pixels. Selected pixels have an ATL08 segment created at their center coordinates, resulting in the red speckled effect.</w:t>
      </w:r>
    </w:p>
    <w:p w14:paraId="15280C2A" w14:textId="343D0BC9" w:rsidR="00F351E3" w:rsidRDefault="008E5498" w:rsidP="00124433">
      <w:pPr>
        <w:spacing w:line="360" w:lineRule="auto"/>
      </w:pPr>
      <w:r>
        <w:tab/>
      </w:r>
      <w:r w:rsidR="00617E55">
        <w:t>For each</w:t>
      </w:r>
      <w:r w:rsidR="00F351E3">
        <w:t xml:space="preserve"> selected pixel</w:t>
      </w:r>
      <w:r w:rsidR="00617E55">
        <w:t xml:space="preserve">, we </w:t>
      </w:r>
      <w:r w:rsidR="001040A7">
        <w:t xml:space="preserve">create </w:t>
      </w:r>
      <w:r w:rsidR="009B0077">
        <w:t xml:space="preserve">an </w:t>
      </w:r>
      <w:r w:rsidR="001040A7">
        <w:t>ATL08 segment</w:t>
      </w:r>
      <w:r w:rsidR="009B0077">
        <w:t xml:space="preserve"> </w:t>
      </w:r>
      <w:r w:rsidR="00617E55">
        <w:t>at its center</w:t>
      </w:r>
      <w:r w:rsidR="001040A7">
        <w:t xml:space="preserve"> </w:t>
      </w:r>
      <w:r w:rsidR="0065191E">
        <w:t xml:space="preserve">and </w:t>
      </w:r>
      <w:r w:rsidR="001040A7">
        <w:t>extract ALS canopy height</w:t>
      </w:r>
      <w:r w:rsidR="006D5360">
        <w:t>s</w:t>
      </w:r>
      <w:r w:rsidR="001040A7">
        <w:t xml:space="preserve"> within the segment</w:t>
      </w:r>
      <w:r w:rsidR="006D5360">
        <w:t xml:space="preserve"> (see Appendix 7.8</w:t>
      </w:r>
      <w:r w:rsidR="004E147F">
        <w:t xml:space="preserve"> for code</w:t>
      </w:r>
      <w:r w:rsidR="006D5360">
        <w:t>)</w:t>
      </w:r>
      <w:r w:rsidR="0065191E">
        <w:t>.</w:t>
      </w:r>
      <w:r w:rsidR="00F351E3">
        <w:t xml:space="preserve"> </w:t>
      </w:r>
      <w:r w:rsidR="00911CD7">
        <w:t>Th</w:t>
      </w:r>
      <w:r w:rsidR="00037C72">
        <w:t xml:space="preserve">ese combined extractions </w:t>
      </w:r>
      <w:r w:rsidR="00127F76">
        <w:t>comprise</w:t>
      </w:r>
      <w:r w:rsidR="00911CD7">
        <w:t xml:space="preserve"> </w:t>
      </w:r>
      <w:r w:rsidR="00F351E3">
        <w:t xml:space="preserve">the </w:t>
      </w:r>
      <w:r w:rsidR="00F351E3" w:rsidRPr="008E5498">
        <w:t>population</w:t>
      </w:r>
      <w:r w:rsidR="00F351E3">
        <w:t xml:space="preserve"> of </w:t>
      </w:r>
      <w:r w:rsidR="00127F76">
        <w:t xml:space="preserve">forests across </w:t>
      </w:r>
      <w:r w:rsidR="00F351E3">
        <w:t xml:space="preserve">the </w:t>
      </w:r>
      <w:r w:rsidR="006B6A72">
        <w:t xml:space="preserve">entire </w:t>
      </w:r>
      <w:r w:rsidR="00F351E3">
        <w:t xml:space="preserve">study area. </w:t>
      </w:r>
    </w:p>
    <w:p w14:paraId="1184824F" w14:textId="181D795D" w:rsidR="001040A7" w:rsidRPr="001040A7" w:rsidRDefault="00F351E3" w:rsidP="001040A7">
      <w:pPr>
        <w:spacing w:line="360" w:lineRule="auto"/>
      </w:pPr>
      <w:r>
        <w:tab/>
      </w:r>
      <w:r w:rsidR="0065191E">
        <w:t>To establish</w:t>
      </w:r>
      <w:r>
        <w:t xml:space="preserve"> individual</w:t>
      </w:r>
      <w:r w:rsidR="0065191E">
        <w:t xml:space="preserve"> samples as representative, we compare </w:t>
      </w:r>
      <w:r w:rsidR="00B831B4">
        <w:t xml:space="preserve">the </w:t>
      </w:r>
      <w:r w:rsidR="0065191E">
        <w:t>ALS canopy heights within the footprints of each sample</w:t>
      </w:r>
      <w:r w:rsidR="00D8335E">
        <w:t xml:space="preserve"> </w:t>
      </w:r>
      <w:r w:rsidR="006B6A72">
        <w:t>against the population</w:t>
      </w:r>
      <w:r w:rsidR="007A41AE">
        <w:t xml:space="preserve"> (see Appendix 7.9</w:t>
      </w:r>
      <w:r w:rsidR="004E147F">
        <w:t xml:space="preserve"> for code</w:t>
      </w:r>
      <w:r w:rsidR="007A41AE">
        <w:t>)</w:t>
      </w:r>
      <w:r w:rsidR="0065191E">
        <w:t>.</w:t>
      </w:r>
      <w:r w:rsidR="00617E55">
        <w:t xml:space="preserve"> If </w:t>
      </w:r>
      <w:r>
        <w:t xml:space="preserve">each sample’s </w:t>
      </w:r>
      <w:r w:rsidR="00617E55">
        <w:t xml:space="preserve">distribution of ALS canopy heights </w:t>
      </w:r>
      <w:r>
        <w:t>falls within the overall population distribution, we can proceed with confidence that ICESat-2 collection yields representative samples of our study area.</w:t>
      </w:r>
      <w:r w:rsidR="00617E55">
        <w:t xml:space="preserve"> </w:t>
      </w:r>
    </w:p>
    <w:p w14:paraId="57A132A5" w14:textId="0EFD4469" w:rsidR="004A1C8A" w:rsidRDefault="007D51DE" w:rsidP="004A1C8A">
      <w:pPr>
        <w:numPr>
          <w:ilvl w:val="2"/>
          <w:numId w:val="9"/>
        </w:numPr>
        <w:spacing w:line="360" w:lineRule="auto"/>
        <w:rPr>
          <w:b/>
          <w:bCs/>
        </w:rPr>
      </w:pPr>
      <w:bookmarkStart w:id="62" w:name="_Toc195460509"/>
      <w:r>
        <w:rPr>
          <w:b/>
          <w:bCs/>
        </w:rPr>
        <w:t>Sample Location Equivalence</w:t>
      </w:r>
    </w:p>
    <w:p w14:paraId="57BE7D43" w14:textId="736C5F0D" w:rsidR="00B02E32" w:rsidRDefault="00B02E32" w:rsidP="001040A7">
      <w:pPr>
        <w:spacing w:line="360" w:lineRule="auto"/>
      </w:pPr>
      <w:r>
        <w:tab/>
      </w:r>
      <w:r w:rsidR="006D5C4F">
        <w:t>Next, we</w:t>
      </w:r>
      <w:r>
        <w:t xml:space="preserve"> establish the samples as equivalent</w:t>
      </w:r>
      <w:r w:rsidR="00765452">
        <w:t xml:space="preserve"> by comparing</w:t>
      </w:r>
      <w:r>
        <w:t xml:space="preserve"> the distribution of ALS canopy heights </w:t>
      </w:r>
      <w:r w:rsidR="00D57F6E">
        <w:t xml:space="preserve">in their footprints </w:t>
      </w:r>
      <w:r>
        <w:t xml:space="preserve">against </w:t>
      </w:r>
      <w:r w:rsidR="006D5C4F">
        <w:rPr>
          <w:i/>
          <w:iCs/>
        </w:rPr>
        <w:t>each other</w:t>
      </w:r>
      <w:r w:rsidR="00765452">
        <w:rPr>
          <w:i/>
          <w:iCs/>
        </w:rPr>
        <w:t>,</w:t>
      </w:r>
      <w:r w:rsidR="006D5C4F">
        <w:rPr>
          <w:i/>
          <w:iCs/>
        </w:rPr>
        <w:t xml:space="preserve"> </w:t>
      </w:r>
      <w:r w:rsidR="006D5C4F">
        <w:t xml:space="preserve">rather </w:t>
      </w:r>
      <w:r>
        <w:t>th</w:t>
      </w:r>
      <w:r w:rsidR="006D5C4F">
        <w:t xml:space="preserve">an against </w:t>
      </w:r>
      <w:r>
        <w:t>population. For this</w:t>
      </w:r>
      <w:r w:rsidR="00A74BB0">
        <w:t>,</w:t>
      </w:r>
      <w:r>
        <w:t xml:space="preserve"> we</w:t>
      </w:r>
      <w:r w:rsidR="00A74BB0">
        <w:t xml:space="preserve"> perform equivalence testing with </w:t>
      </w:r>
      <w:r w:rsidR="001040A7">
        <w:t xml:space="preserve">a bootstrapped TOST technique </w:t>
      </w:r>
      <w:r w:rsidR="00A74BB0">
        <w:t xml:space="preserve">from </w:t>
      </w:r>
      <w:r w:rsidR="001040A7">
        <w:t xml:space="preserve">the </w:t>
      </w:r>
      <w:r w:rsidR="001040A7" w:rsidRPr="006D0768">
        <w:rPr>
          <w:i/>
          <w:iCs/>
        </w:rPr>
        <w:t>TOSTER</w:t>
      </w:r>
      <w:r w:rsidR="001040A7">
        <w:t xml:space="preserve"> package in R </w:t>
      </w:r>
      <w:r w:rsidR="001040A7">
        <w:fldChar w:fldCharType="begin"/>
      </w:r>
      <w:r w:rsidR="007A41AE">
        <w:instrText xml:space="preserve"> ADDIN ZOTERO_ITEM CSL_CITATION {"citationID":"KSOlP8Z1","properties":{"formattedCitation":"(Caldwell, 2022; Lakens, 2017)","plainCitation":"(Caldwell, 2022; Lakens, 2017)","noteIndex":0},"citationItems":[{"id":308,"uris":["http://zotero.org/users/local/cacSD1vw/items/WVE6BEF9","http://zotero.org/users/16907877/items/WVE6BEF9"],"itemData":{"id":308,"type":"article","abstract":"Equivalence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1040A7">
        <w:fldChar w:fldCharType="separate"/>
      </w:r>
      <w:r w:rsidR="007A41AE" w:rsidRPr="007A41AE">
        <w:t>(Caldwell, 2022; Lakens, 2017)</w:t>
      </w:r>
      <w:r w:rsidR="001040A7">
        <w:fldChar w:fldCharType="end"/>
      </w:r>
      <w:r w:rsidR="001040A7">
        <w:t xml:space="preserve">, which was robust to possible violations of the standard t-test </w:t>
      </w:r>
      <w:r w:rsidR="001040A7">
        <w:fldChar w:fldCharType="begin"/>
      </w:r>
      <w:r w:rsidR="001040A7">
        <w:instrText xml:space="preserve"> ADDIN ZOTERO_ITEM CSL_CITATION {"citationID":"TTyl3kRy","properties":{"formattedCitation":"(Caldwell, 2025)","plainCitation":"(Caldwell, 2025)","noteIndex":0},"citationItems":[{"id":319,"uris":["http://zotero.org/users/local/cacSD1vw/items/NH8Y9X9X","http://zotero.org/users/16907877/items/NH8Y9X9X"],"itemData":{"id":319,"type":"report","genre":"Vigenette","title":"Robust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1040A7">
        <w:fldChar w:fldCharType="separate"/>
      </w:r>
      <w:r w:rsidR="001040A7" w:rsidRPr="003B61B5">
        <w:t>(Caldwell, 2025</w:t>
      </w:r>
      <w:r w:rsidR="00BF443E">
        <w:t>; see Appendix 7.9</w:t>
      </w:r>
      <w:r w:rsidR="004E147F">
        <w:t xml:space="preserve"> for code</w:t>
      </w:r>
      <w:r w:rsidR="001040A7" w:rsidRPr="003B61B5">
        <w:t>)</w:t>
      </w:r>
      <w:r w:rsidR="001040A7">
        <w:fldChar w:fldCharType="end"/>
      </w:r>
      <w:r w:rsidR="001040A7">
        <w:t xml:space="preserve">. </w:t>
      </w:r>
    </w:p>
    <w:p w14:paraId="6CA46624" w14:textId="18A4B63C" w:rsidR="00765452" w:rsidRDefault="00B02E32" w:rsidP="001040A7">
      <w:pPr>
        <w:spacing w:line="360" w:lineRule="auto"/>
      </w:pPr>
      <w:r>
        <w:tab/>
        <w:t xml:space="preserve">In this case, the equivalence margin </w:t>
      </w:r>
      <w:r w:rsidR="00765452">
        <w:t xml:space="preserve">of our TOST </w:t>
      </w:r>
      <w:r>
        <w:t xml:space="preserve">corresponds to </w:t>
      </w:r>
      <w:r w:rsidR="00765452">
        <w:t xml:space="preserve">tolerable </w:t>
      </w:r>
      <w:r>
        <w:t>difference</w:t>
      </w:r>
      <w:r w:rsidR="00A5295D">
        <w:t xml:space="preserve"> (in meters)</w:t>
      </w:r>
      <w:r>
        <w:t xml:space="preserve"> in canopy height between </w:t>
      </w:r>
      <w:r w:rsidR="00A5295D">
        <w:t xml:space="preserve">the footprints of </w:t>
      </w:r>
      <w:r>
        <w:t>sample</w:t>
      </w:r>
      <w:r w:rsidR="00A5295D">
        <w:t>s</w:t>
      </w:r>
      <w:r>
        <w:t xml:space="preserve">. </w:t>
      </w:r>
      <w:r w:rsidR="001040A7">
        <w:t xml:space="preserve">These tests </w:t>
      </w:r>
      <w:r w:rsidR="001040A7">
        <w:lastRenderedPageBreak/>
        <w:t xml:space="preserve">were performed </w:t>
      </w:r>
      <w:r w:rsidR="00A74BB0">
        <w:t>at</w:t>
      </w:r>
      <w:r w:rsidR="001040A7">
        <w:t xml:space="preserve"> equivalence bound values of 2, 1.5, 1, 0.5, 0.25, and 0.1 meters, spanning a range of interpretations for “equivalence” in canopy height. The equivalence tests in this phase </w:t>
      </w:r>
      <w:r w:rsidR="00A172DF">
        <w:t>employ</w:t>
      </w:r>
      <w:r w:rsidR="001040A7">
        <w:t xml:space="preserve"> a</w:t>
      </w:r>
      <w:r w:rsidR="00A172DF">
        <w:t xml:space="preserve"> Bonferroni-corrected significance level of </w:t>
      </w:r>
      <w:r w:rsidR="00765452">
        <w:t xml:space="preserve">α = </w:t>
      </w:r>
      <w:r w:rsidR="001040A7" w:rsidRPr="001040A7">
        <w:rPr>
          <w:i/>
          <w:iCs/>
        </w:rPr>
        <w:t>0.05 / 15</w:t>
      </w:r>
      <w:r w:rsidR="001040A7">
        <w:t xml:space="preserve"> or </w:t>
      </w:r>
      <w:r w:rsidR="001040A7" w:rsidRPr="001040A7">
        <w:rPr>
          <w:i/>
          <w:iCs/>
        </w:rPr>
        <w:t>0.0033</w:t>
      </w:r>
      <w:r w:rsidR="001040A7">
        <w:t>.</w:t>
      </w:r>
      <w:r>
        <w:t xml:space="preserve"> </w:t>
      </w:r>
    </w:p>
    <w:p w14:paraId="2C61EEFE" w14:textId="6488CD66" w:rsidR="00B02E32" w:rsidRPr="001040A7" w:rsidRDefault="00765452" w:rsidP="001040A7">
      <w:pPr>
        <w:spacing w:line="360" w:lineRule="auto"/>
      </w:pPr>
      <w:r>
        <w:tab/>
      </w:r>
      <w:r w:rsidR="00B02E32">
        <w:t xml:space="preserve">Ultimately, these tests aim not </w:t>
      </w:r>
      <w:r>
        <w:t xml:space="preserve">to demonstrate perfect </w:t>
      </w:r>
      <w:r w:rsidR="00B01ADA">
        <w:t xml:space="preserve">equivalence among samples, but rather to identify samples </w:t>
      </w:r>
      <w:r w:rsidR="004C5FF2">
        <w:t>with</w:t>
      </w:r>
      <w:r>
        <w:t xml:space="preserve"> noticeable divergence from the </w:t>
      </w:r>
      <w:r w:rsidR="00B01ADA">
        <w:t xml:space="preserve">rest. </w:t>
      </w:r>
      <w:r w:rsidR="004C5FF2">
        <w:t>S</w:t>
      </w:r>
      <w:r w:rsidR="005E1B17">
        <w:t xml:space="preserve">amples with </w:t>
      </w:r>
      <w:r w:rsidR="00B01ADA">
        <w:t>poor performance in equivalence testing</w:t>
      </w:r>
      <w:r w:rsidR="005E1B17">
        <w:t xml:space="preserve"> are removed temporal analyses, under the assumption of </w:t>
      </w:r>
      <w:r w:rsidR="00B01ADA">
        <w:t xml:space="preserve">spatial differences in forest </w:t>
      </w:r>
      <w:r w:rsidR="005E1B17">
        <w:t>conditions that would confound change over time</w:t>
      </w:r>
      <w:r w:rsidR="00B01ADA">
        <w:t xml:space="preserve">. </w:t>
      </w:r>
    </w:p>
    <w:p w14:paraId="0572E08F" w14:textId="578EBD2F" w:rsidR="000542A1" w:rsidRDefault="008638FC" w:rsidP="004F7F83">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62"/>
      <w:r w:rsidR="007D51DE">
        <w:rPr>
          <w:b/>
          <w:bCs/>
        </w:rPr>
        <w:t>Reference Canopy Height Growth</w:t>
      </w:r>
    </w:p>
    <w:p w14:paraId="69BF1F33" w14:textId="5B6BD8C3" w:rsidR="009623B9" w:rsidRDefault="008638FC" w:rsidP="00FF639F">
      <w:pPr>
        <w:spacing w:line="360" w:lineRule="auto"/>
        <w:ind w:firstLine="360"/>
      </w:pPr>
      <w:r>
        <w:t>Phase</w:t>
      </w:r>
      <w:r w:rsidR="00E04988">
        <w:t xml:space="preserve"> 3 determines expected </w:t>
      </w:r>
      <w:r w:rsidR="004C5FF2">
        <w:t xml:space="preserve">canopy height growth </w:t>
      </w:r>
      <w:r w:rsidR="00E04988">
        <w:t xml:space="preserve">within the study area </w:t>
      </w:r>
      <w:r w:rsidR="007B42C1">
        <w:t>using FIA remeasurement plots</w:t>
      </w:r>
      <w:r w:rsidR="00E04988">
        <w:t xml:space="preserve">. </w:t>
      </w:r>
      <w:r w:rsidR="009647E5">
        <w:t xml:space="preserve">For </w:t>
      </w:r>
      <w:r w:rsidR="009623B9">
        <w:t>this</w:t>
      </w:r>
      <w:r w:rsidR="00BB7C68">
        <w:t>,</w:t>
      </w:r>
      <w:r w:rsidR="009623B9">
        <w:t xml:space="preserve"> we use </w:t>
      </w:r>
      <w:r w:rsidR="009623B9" w:rsidRPr="009623B9">
        <w:rPr>
          <w:i/>
          <w:iCs/>
        </w:rPr>
        <w:t>actual</w:t>
      </w:r>
      <w:r w:rsidR="009623B9">
        <w:t xml:space="preserve"> height measurements from FIA plots</w:t>
      </w:r>
      <w:r w:rsidR="00BB7C68">
        <w:t xml:space="preserve"> </w:t>
      </w:r>
      <w:r w:rsidR="006B2787">
        <w:t xml:space="preserve">rather than </w:t>
      </w:r>
      <w:r w:rsidR="009623B9">
        <w:rPr>
          <w:i/>
          <w:iCs/>
        </w:rPr>
        <w:t xml:space="preserve">total </w:t>
      </w:r>
      <w:r w:rsidR="009623B9">
        <w:t>height measurements</w:t>
      </w:r>
      <w:r w:rsidR="00BB7C68">
        <w:t>. Actual height measurements use the canopy surface sampled by LiDAR data, while total height measurements</w:t>
      </w:r>
      <w:r w:rsidR="009623B9">
        <w:t xml:space="preserve"> may involve subjective estimation</w:t>
      </w:r>
      <w:r w:rsidR="006B2787">
        <w:t xml:space="preserve"> for</w:t>
      </w:r>
      <w:r w:rsidR="009623B9">
        <w:t xml:space="preserve"> trees with missing tops</w:t>
      </w:r>
      <w:r w:rsidR="00BB7C68">
        <w:t xml:space="preserve"> </w:t>
      </w:r>
      <w:r w:rsidR="009623B9">
        <w:fldChar w:fldCharType="begin"/>
      </w:r>
      <w:r w:rsidR="009623B9">
        <w:instrText xml:space="preserve"> ADDIN ZOTERO_ITEM CSL_CITATION {"citationID":"YoUCECM8","properties":{"formattedCitation":"(U.S.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009623B9">
        <w:fldChar w:fldCharType="separate"/>
      </w:r>
      <w:r w:rsidR="009623B9" w:rsidRPr="009623B9">
        <w:t>(U.S. Department of Agriculture Forest Service, 2024)</w:t>
      </w:r>
      <w:r w:rsidR="009623B9">
        <w:fldChar w:fldCharType="end"/>
      </w:r>
      <w:r w:rsidR="009623B9">
        <w:t>. Moreover, we use measurements only from live trees</w:t>
      </w:r>
      <w:r w:rsidR="006B2787">
        <w:t xml:space="preserve"> by</w:t>
      </w:r>
      <w:r w:rsidR="004C5FF2">
        <w:t xml:space="preserve"> </w:t>
      </w:r>
      <w:r w:rsidR="004216C4">
        <w:t>remov</w:t>
      </w:r>
      <w:r w:rsidR="009623B9">
        <w:t xml:space="preserve">ing dead trees </w:t>
      </w:r>
      <w:r w:rsidR="004216C4">
        <w:t xml:space="preserve">using the </w:t>
      </w:r>
      <w:r w:rsidR="006B2787">
        <w:t xml:space="preserve">FIA </w:t>
      </w:r>
      <w:r w:rsidR="004216C4">
        <w:t>tree status code.</w:t>
      </w:r>
    </w:p>
    <w:p w14:paraId="72513893" w14:textId="1FDB2C69" w:rsidR="008C3B04" w:rsidRDefault="00706659" w:rsidP="003C2C51">
      <w:pPr>
        <w:spacing w:line="360" w:lineRule="auto"/>
        <w:ind w:firstLine="360"/>
      </w:pPr>
      <w:r>
        <w:t xml:space="preserve">Importantly, FIA </w:t>
      </w:r>
      <w:r w:rsidR="008C3B04">
        <w:t>measurements</w:t>
      </w:r>
      <w:r>
        <w:t xml:space="preserve"> are collected at the individual-tree level. For this phase we aggregate tree up</w:t>
      </w:r>
      <w:r w:rsidR="008C3B04">
        <w:t xml:space="preserve"> to the plot-level to align with the spatial scale of ATL08 segments. From each FIA plot, we calculate the median values of </w:t>
      </w:r>
      <w:r w:rsidR="002B15E2">
        <w:t xml:space="preserve">annual </w:t>
      </w:r>
      <w:r w:rsidR="00D8531F">
        <w:t>increment and net</w:t>
      </w:r>
      <w:r w:rsidR="009623B9">
        <w:t xml:space="preserve"> </w:t>
      </w:r>
      <w:r w:rsidR="00BB7C68">
        <w:t>growth</w:t>
      </w:r>
      <w:r w:rsidR="009623B9">
        <w:t xml:space="preserve"> </w:t>
      </w:r>
      <w:r w:rsidR="008C3B04">
        <w:t>in canopy height</w:t>
      </w:r>
      <w:r w:rsidR="009623B9">
        <w:t>.</w:t>
      </w:r>
      <w:r w:rsidR="00D8531F">
        <w:t xml:space="preserve"> </w:t>
      </w:r>
    </w:p>
    <w:p w14:paraId="4A29CDAD" w14:textId="1D566068" w:rsidR="00336B77" w:rsidRDefault="00D8531F" w:rsidP="003C2C51">
      <w:pPr>
        <w:spacing w:line="360" w:lineRule="auto"/>
        <w:ind w:firstLine="360"/>
      </w:pPr>
      <w:r>
        <w:t xml:space="preserve">Increment </w:t>
      </w:r>
      <w:r w:rsidR="006B2787">
        <w:t>represents the annual,</w:t>
      </w:r>
      <w:r>
        <w:t xml:space="preserve"> year-over-year </w:t>
      </w:r>
      <w:r w:rsidR="002B15E2">
        <w:t>change</w:t>
      </w:r>
      <w:r>
        <w:t xml:space="preserve"> </w:t>
      </w:r>
      <w:r w:rsidR="006B2787">
        <w:t xml:space="preserve">for individual </w:t>
      </w:r>
      <w:r>
        <w:t>trees</w:t>
      </w:r>
      <w:r w:rsidR="006B2787">
        <w:t xml:space="preserve"> </w:t>
      </w:r>
      <w:r>
        <w:t>calculated</w:t>
      </w:r>
      <w:r w:rsidR="006B2787">
        <w:t xml:space="preserve"> as:</w:t>
      </w:r>
    </w:p>
    <w:p w14:paraId="0966DF9B" w14:textId="40602876" w:rsidR="00D8531F" w:rsidRPr="00D8531F" w:rsidRDefault="003C2C51" w:rsidP="00D8531F">
      <w:pPr>
        <w:pStyle w:val="ListParagraph"/>
        <w:spacing w:line="360" w:lineRule="auto"/>
        <w:contextualSpacing/>
      </w:pPr>
      <m:oMathPara>
        <m:oMath>
          <m:r>
            <w:rPr>
              <w:rFonts w:ascii="Cambria Math" w:hAnsi="Cambria Math"/>
            </w:rPr>
            <m:t>Increment=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actual,   current</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actual,   previous</m:t>
                  </m:r>
                </m:sub>
              </m:sSub>
            </m:num>
            <m:den>
              <m:r>
                <w:rPr>
                  <w:rFonts w:ascii="Cambria Math" w:hAnsi="Cambria Math"/>
                </w:rPr>
                <m:t>remeasurement period</m:t>
              </m:r>
            </m:den>
          </m:f>
        </m:oMath>
      </m:oMathPara>
    </w:p>
    <w:p w14:paraId="19FD2828" w14:textId="79728A1B" w:rsidR="00D8531F" w:rsidRPr="00D8531F" w:rsidRDefault="00D8531F" w:rsidP="003C2C51">
      <w:pPr>
        <w:spacing w:line="360" w:lineRule="auto"/>
        <w:ind w:firstLine="360"/>
      </w:pPr>
      <w:r>
        <w:t xml:space="preserve">Net </w:t>
      </w:r>
      <w:r w:rsidR="00BB7C68">
        <w:t>growth</w:t>
      </w:r>
      <w:r w:rsidR="006B2787">
        <w:t xml:space="preserve"> scales this annual increment to match the timeframe of our ATL08 segments</w:t>
      </w:r>
      <w:r w:rsidR="008C3B04">
        <w:t xml:space="preserve">, </w:t>
      </w:r>
      <w:r w:rsidR="006B2787">
        <w:t xml:space="preserve">as </w:t>
      </w:r>
      <w:r>
        <w:t xml:space="preserve">FIA plots have remeasurements periods ranging from </w:t>
      </w:r>
      <w:r w:rsidR="003C2C51">
        <w:t>5</w:t>
      </w:r>
      <w:r>
        <w:t>-10 years</w:t>
      </w:r>
      <w:r w:rsidR="003C2C51">
        <w:t xml:space="preserve"> </w:t>
      </w:r>
      <w:r w:rsidR="003C2C51">
        <w:fldChar w:fldCharType="begin"/>
      </w:r>
      <w:r w:rsidR="003C2C51">
        <w:instrText xml:space="preserve"> ADDIN ZOTERO_ITEM CSL_CITATION {"citationID":"EwY7Oo52","properties":{"formattedCitation":"(U.S. Department of Agriculture Forest Service, 2023)","plainCitation":"(U.S. Department of Agriculture Forest Service, 2023)","noteIndex":0},"citationItems":[{"id":395,"uris":["http://zotero.org/users/16907877/items/HTP7VXH6"],"itemData":{"id":395,"type":"webpage","abstract":"The Forest Inventory and Analysis (FIA) program of the USDA Forest Service Research and Development Branch collects, processes, analyzes, and reports on data necessary for assessing the extent and condition of forest resources in the United States.","container-title":"Research","language":"en","title":"Forest Inventory and Analysis","URL":"https://research.fs.usda.gov/programs/fia","author":[{"literal":"U.S. Department of Agriculture Forest Service"}],"accessed":{"date-parts":[["2025",5,20]]},"issued":{"date-parts":[["2023",1,13]]},"citation-key":"u.s.departmentofagricultureforestserviceForestInventoryAnalysis2023"}}],"schema":"https://github.com/citation-style-language/schema/raw/master/csl-citation.json"} </w:instrText>
      </w:r>
      <w:r w:rsidR="003C2C51">
        <w:fldChar w:fldCharType="separate"/>
      </w:r>
      <w:r w:rsidR="003C2C51" w:rsidRPr="003C2C51">
        <w:t>(U.S. Department of Agriculture Forest Service, 2023)</w:t>
      </w:r>
      <w:r w:rsidR="003C2C51">
        <w:fldChar w:fldCharType="end"/>
      </w:r>
      <w:r w:rsidR="008C3B04">
        <w:t xml:space="preserve">. It is </w:t>
      </w:r>
      <w:r w:rsidR="006B2787">
        <w:t>calculated</w:t>
      </w:r>
      <w:r w:rsidR="003C2C51">
        <w:t xml:space="preserve"> </w:t>
      </w:r>
      <w:r w:rsidR="006B2787">
        <w:t>as</w:t>
      </w:r>
      <w:r w:rsidR="003C2C51">
        <w:t>:</w:t>
      </w:r>
      <w:r>
        <w:t xml:space="preserve"> </w:t>
      </w:r>
    </w:p>
    <w:p w14:paraId="66B91521" w14:textId="64D52C68" w:rsidR="00527A01" w:rsidRDefault="003C2C51" w:rsidP="00336B77">
      <w:pPr>
        <w:pStyle w:val="ListParagraph"/>
        <w:spacing w:line="360" w:lineRule="auto"/>
        <w:contextualSpacing/>
      </w:pPr>
      <m:oMathPara>
        <m:oMath>
          <m:r>
            <w:rPr>
              <w:rFonts w:ascii="Cambria Math" w:hAnsi="Cambria Math"/>
            </w:rPr>
            <m:t>Net Growth=Increment*Segment Timeframe</m:t>
          </m:r>
        </m:oMath>
      </m:oMathPara>
    </w:p>
    <w:p w14:paraId="2D09489A" w14:textId="383AF52A" w:rsidR="009623B9" w:rsidRDefault="004216C4" w:rsidP="009623B9">
      <w:pPr>
        <w:spacing w:line="360" w:lineRule="auto"/>
        <w:ind w:firstLine="360"/>
      </w:pPr>
      <w:r>
        <w:t xml:space="preserve">Records with negative </w:t>
      </w:r>
      <w:r w:rsidR="003C2C51">
        <w:t xml:space="preserve">net </w:t>
      </w:r>
      <w:r w:rsidR="00BB7C68">
        <w:t>growth</w:t>
      </w:r>
      <w:r>
        <w:t xml:space="preserve"> were removed, </w:t>
      </w:r>
      <w:r w:rsidR="008C3B04">
        <w:t xml:space="preserve">possibly resulting from </w:t>
      </w:r>
      <w:r w:rsidR="003C2C51">
        <w:t>errors</w:t>
      </w:r>
      <w:r>
        <w:t xml:space="preserve"> </w:t>
      </w:r>
      <w:r w:rsidR="008C3B04">
        <w:t xml:space="preserve">in </w:t>
      </w:r>
      <w:r>
        <w:t>the FIA sampling protocol</w:t>
      </w:r>
      <w:r w:rsidR="008C3B04">
        <w:t xml:space="preserve"> or damage from disturbance events</w:t>
      </w:r>
      <w:r>
        <w:t>.</w:t>
      </w:r>
      <w:r w:rsidR="006B2787">
        <w:t xml:space="preserve"> </w:t>
      </w:r>
      <w:r w:rsidR="002B15E2">
        <w:t xml:space="preserve">Distributions of </w:t>
      </w:r>
      <w:r w:rsidR="00D44017">
        <w:t xml:space="preserve">increment </w:t>
      </w:r>
      <w:r w:rsidR="00D44017">
        <w:lastRenderedPageBreak/>
        <w:t xml:space="preserve">and net </w:t>
      </w:r>
      <w:r w:rsidR="00BB7C68">
        <w:t>growth</w:t>
      </w:r>
      <w:r w:rsidR="00D44017">
        <w:t xml:space="preserve"> </w:t>
      </w:r>
      <w:r w:rsidR="002B15E2">
        <w:t xml:space="preserve">are summarized </w:t>
      </w:r>
      <w:r w:rsidR="00D44017">
        <w:t>into</w:t>
      </w:r>
      <w:r w:rsidR="00D44017" w:rsidRPr="00D44017">
        <w:t xml:space="preserve"> minimum, 1st quartile, mean, median, 3rd quartile, and maximum values</w:t>
      </w:r>
      <w:r w:rsidR="002B15E2">
        <w:t xml:space="preserve">, and visualized with histograms to </w:t>
      </w:r>
      <w:r w:rsidR="006B2787">
        <w:t xml:space="preserve">provide </w:t>
      </w:r>
      <w:r w:rsidR="00771EB8">
        <w:t xml:space="preserve">insight </w:t>
      </w:r>
      <w:r w:rsidR="00BB7C68">
        <w:t xml:space="preserve">into </w:t>
      </w:r>
      <w:r w:rsidR="002B15E2">
        <w:t xml:space="preserve">typical </w:t>
      </w:r>
      <w:r w:rsidR="007B42C1">
        <w:t xml:space="preserve">annual and cumulative forest growth </w:t>
      </w:r>
      <w:r w:rsidR="002B15E2">
        <w:t xml:space="preserve">patterns in the </w:t>
      </w:r>
      <w:r w:rsidR="007B42C1">
        <w:t>study area</w:t>
      </w:r>
      <w:r w:rsidR="00CB69AE">
        <w:t xml:space="preserve"> (see Appendix </w:t>
      </w:r>
      <w:r w:rsidR="002B643A">
        <w:t>7.5</w:t>
      </w:r>
      <w:r w:rsidR="00CB69AE">
        <w:t>)</w:t>
      </w:r>
      <w:r w:rsidR="007B42C1">
        <w:t>.</w:t>
      </w:r>
      <w:r w:rsidR="00DA482C">
        <w:t xml:space="preserve"> T</w:t>
      </w:r>
      <w:r w:rsidR="002B15E2">
        <w:t xml:space="preserve">hese metrics from FIA remeasurement plots </w:t>
      </w:r>
      <w:r w:rsidR="003C2C51">
        <w:t>serve not as targets to hit when tracking growth with ATL08 segments, but rather a gu</w:t>
      </w:r>
      <w:r w:rsidR="006B2787">
        <w:t>t-c</w:t>
      </w:r>
      <w:r w:rsidR="003C2C51">
        <w:t>heck</w:t>
      </w:r>
      <w:r w:rsidR="006B2787">
        <w:t xml:space="preserve"> for additional context</w:t>
      </w:r>
      <w:r w:rsidR="007B42C1">
        <w:t>.</w:t>
      </w:r>
    </w:p>
    <w:p w14:paraId="2C7E3BE4" w14:textId="0FA245C0" w:rsidR="000542A1" w:rsidRDefault="008638FC" w:rsidP="00FF639F">
      <w:pPr>
        <w:numPr>
          <w:ilvl w:val="1"/>
          <w:numId w:val="9"/>
        </w:numPr>
        <w:spacing w:line="360" w:lineRule="auto"/>
        <w:rPr>
          <w:b/>
          <w:bCs/>
        </w:rPr>
      </w:pPr>
      <w:bookmarkStart w:id="63" w:name="_Toc195460510"/>
      <w:r>
        <w:rPr>
          <w:b/>
          <w:bCs/>
        </w:rPr>
        <w:t>Phase</w:t>
      </w:r>
      <w:r w:rsidR="003E5D6A" w:rsidRPr="00FA3903">
        <w:rPr>
          <w:b/>
          <w:bCs/>
        </w:rPr>
        <w:t xml:space="preserve"> </w:t>
      </w:r>
      <w:r w:rsidR="000542A1" w:rsidRPr="00FA3903">
        <w:rPr>
          <w:b/>
          <w:bCs/>
        </w:rPr>
        <w:t xml:space="preserve">4: </w:t>
      </w:r>
      <w:r w:rsidR="00C917D6">
        <w:rPr>
          <w:b/>
          <w:bCs/>
        </w:rPr>
        <w:t>Identifying</w:t>
      </w:r>
      <w:r w:rsidR="000542A1" w:rsidRPr="00FA3903">
        <w:rPr>
          <w:b/>
          <w:bCs/>
        </w:rPr>
        <w:t xml:space="preserve"> Canopy Height </w:t>
      </w:r>
      <w:r w:rsidR="007D51DE">
        <w:rPr>
          <w:b/>
          <w:bCs/>
        </w:rPr>
        <w:t>Growth</w:t>
      </w:r>
      <w:r w:rsidR="000542A1" w:rsidRPr="00FA3903">
        <w:rPr>
          <w:b/>
          <w:bCs/>
        </w:rPr>
        <w:t xml:space="preserve"> with ATL08</w:t>
      </w:r>
      <w:bookmarkEnd w:id="63"/>
    </w:p>
    <w:p w14:paraId="01CC6E5A" w14:textId="674AA369" w:rsidR="00E04988" w:rsidRDefault="00BC1FA7" w:rsidP="00FF639F">
      <w:pPr>
        <w:spacing w:line="360" w:lineRule="auto"/>
        <w:ind w:firstLine="360"/>
      </w:pPr>
      <w:r>
        <w:t xml:space="preserve">Phase 4 </w:t>
      </w:r>
      <w:r w:rsidR="0008790D">
        <w:t xml:space="preserve">uses multiple </w:t>
      </w:r>
      <w:r w:rsidR="00AC0C22">
        <w:t xml:space="preserve">statistical </w:t>
      </w:r>
      <w:r w:rsidR="0008790D">
        <w:t xml:space="preserve">approaches to identify canopy height growth in ATL08 </w:t>
      </w:r>
      <w:r w:rsidR="006D0768">
        <w:t>segment data</w:t>
      </w:r>
      <w:r w:rsidR="0008790D">
        <w:t xml:space="preserve">. Growth trends are </w:t>
      </w:r>
      <w:r w:rsidR="00E04988">
        <w:t xml:space="preserve">stratified across </w:t>
      </w:r>
      <w:r w:rsidR="00AC10D0">
        <w:t>the following three factors</w:t>
      </w:r>
      <w:r w:rsidR="00E04988">
        <w:t xml:space="preserve">: </w:t>
      </w:r>
    </w:p>
    <w:p w14:paraId="1AB221FA" w14:textId="0A596DBB" w:rsidR="00E04988" w:rsidRDefault="00681302" w:rsidP="00FF639F">
      <w:pPr>
        <w:pStyle w:val="ListParagraph"/>
        <w:numPr>
          <w:ilvl w:val="0"/>
          <w:numId w:val="12"/>
        </w:numPr>
        <w:spacing w:line="360" w:lineRule="auto"/>
        <w:contextualSpacing/>
      </w:pPr>
      <w:r>
        <w:rPr>
          <w:b/>
          <w:bCs/>
        </w:rPr>
        <w:t>Forest</w:t>
      </w:r>
      <w:r w:rsidR="00E04988" w:rsidRPr="000715C9">
        <w:rPr>
          <w:b/>
          <w:bCs/>
        </w:rPr>
        <w:t xml:space="preserve"> cover type</w:t>
      </w:r>
      <w:r w:rsidR="00E04988">
        <w:t>: Deciduous Forest, Evergreen Forest, Mixed Forest, Woody Wetlands</w:t>
      </w:r>
    </w:p>
    <w:p w14:paraId="3ECE3EE7" w14:textId="608DF259" w:rsidR="00E04988" w:rsidRDefault="00E04988" w:rsidP="00FF639F">
      <w:pPr>
        <w:pStyle w:val="ListParagraph"/>
        <w:numPr>
          <w:ilvl w:val="0"/>
          <w:numId w:val="12"/>
        </w:numPr>
        <w:spacing w:line="360" w:lineRule="auto"/>
        <w:contextualSpacing/>
      </w:pPr>
      <w:r w:rsidRPr="00EF288A">
        <w:rPr>
          <w:b/>
          <w:bCs/>
        </w:rPr>
        <w:t>Disturbance presence:</w:t>
      </w:r>
      <w:r>
        <w:t xml:space="preserve"> </w:t>
      </w:r>
      <w:r w:rsidR="00681302">
        <w:t>Yes</w:t>
      </w:r>
      <w:r>
        <w:t xml:space="preserve">, </w:t>
      </w:r>
      <w:r w:rsidR="00681302">
        <w:t>No</w:t>
      </w:r>
    </w:p>
    <w:p w14:paraId="605CBA28" w14:textId="35D3FF2A" w:rsidR="00EF288A" w:rsidRPr="00EF288A" w:rsidRDefault="00E04988" w:rsidP="00EF288A">
      <w:pPr>
        <w:pStyle w:val="ListParagraph"/>
        <w:numPr>
          <w:ilvl w:val="0"/>
          <w:numId w:val="12"/>
        </w:numPr>
        <w:spacing w:line="360" w:lineRule="auto"/>
        <w:contextualSpacing/>
        <w:rPr>
          <w:b/>
          <w:bCs/>
        </w:rPr>
      </w:pPr>
      <w:r w:rsidRPr="00EF288A">
        <w:rPr>
          <w:b/>
          <w:bCs/>
        </w:rPr>
        <w:t>Time since disturbance:</w:t>
      </w:r>
      <w:r>
        <w:t xml:space="preserve"> </w:t>
      </w:r>
      <w:r w:rsidR="00681302">
        <w:t>&lt;</w:t>
      </w:r>
      <w:r>
        <w:t>10 Years, 10-20 Years, 20-30 Years, 30+ Year</w:t>
      </w:r>
      <w:r w:rsidR="00EF288A">
        <w:t>s</w:t>
      </w:r>
    </w:p>
    <w:p w14:paraId="6D7554E2" w14:textId="1D637E77" w:rsidR="006D0768" w:rsidRDefault="006D0768" w:rsidP="006D0768">
      <w:pPr>
        <w:spacing w:line="360" w:lineRule="auto"/>
        <w:ind w:firstLine="360"/>
      </w:pPr>
      <w:r>
        <w:t xml:space="preserve">First, </w:t>
      </w:r>
      <w:r w:rsidR="00AC0C22">
        <w:t>we use a</w:t>
      </w:r>
      <w:r>
        <w:t xml:space="preserve"> Wilcoxon Rank Sum test to determine net </w:t>
      </w:r>
      <w:r w:rsidR="00BE19DA">
        <w:t>growth</w:t>
      </w:r>
      <w:r>
        <w:t xml:space="preserve"> </w:t>
      </w:r>
      <w:r w:rsidR="006E01CA">
        <w:t xml:space="preserve">in canopy height </w:t>
      </w:r>
      <w:r w:rsidR="00AC0C22">
        <w:t xml:space="preserve">comparing the first and last years of </w:t>
      </w:r>
      <w:r>
        <w:t xml:space="preserve">ATL08 segments. </w:t>
      </w:r>
      <w:r w:rsidR="006E01CA">
        <w:t>T</w:t>
      </w:r>
      <w:r>
        <w:t xml:space="preserve">his </w:t>
      </w:r>
      <w:r w:rsidR="00AC0C22">
        <w:t xml:space="preserve">one-sided test </w:t>
      </w:r>
      <w:r>
        <w:t>use</w:t>
      </w:r>
      <w:r w:rsidR="00AC0C22">
        <w:t xml:space="preserve">s </w:t>
      </w:r>
      <w:r>
        <w:t xml:space="preserve">an alternative hypothesis that canopy heights in the last year </w:t>
      </w:r>
      <w:r w:rsidR="00AC0C22">
        <w:t>are</w:t>
      </w:r>
      <w:r>
        <w:t xml:space="preserve"> </w:t>
      </w:r>
      <w:r w:rsidR="00AC0C22">
        <w:t xml:space="preserve">significantly </w:t>
      </w:r>
      <w:r w:rsidRPr="0077417E">
        <w:rPr>
          <w:i/>
          <w:iCs/>
        </w:rPr>
        <w:t>greater</w:t>
      </w:r>
      <w:r>
        <w:t xml:space="preserve"> than those </w:t>
      </w:r>
      <w:r w:rsidR="00AC0C22">
        <w:t>in</w:t>
      </w:r>
      <w:r>
        <w:t xml:space="preserve"> the first year,</w:t>
      </w:r>
      <w:r w:rsidR="006E01CA">
        <w:t xml:space="preserve"> indicative of </w:t>
      </w:r>
      <w:r w:rsidR="00AC0C22">
        <w:t xml:space="preserve">growth </w:t>
      </w:r>
      <w:r w:rsidR="006E01CA">
        <w:t>over time</w:t>
      </w:r>
      <w:r>
        <w:t>. For th</w:t>
      </w:r>
      <w:r w:rsidR="00DF1F88">
        <w:t xml:space="preserve">e Wilcoxon </w:t>
      </w:r>
      <w:r>
        <w:t>tests</w:t>
      </w:r>
      <w:r w:rsidR="00AC0C22">
        <w:t xml:space="preserve"> </w:t>
      </w:r>
      <w:r>
        <w:t xml:space="preserve">we report </w:t>
      </w:r>
      <w:r w:rsidR="006E01CA">
        <w:t xml:space="preserve">the </w:t>
      </w:r>
      <w:r w:rsidR="00DF1F88">
        <w:t xml:space="preserve">W statistic and the difference in mean canopy height between the </w:t>
      </w:r>
      <w:r w:rsidR="00AC0C22">
        <w:t xml:space="preserve">first and </w:t>
      </w:r>
      <w:r w:rsidR="00DF1F88">
        <w:t>last year of</w:t>
      </w:r>
      <w:r w:rsidR="00AC0C22">
        <w:t xml:space="preserve"> </w:t>
      </w:r>
      <w:r w:rsidR="00DF1F88">
        <w:t>segment</w:t>
      </w:r>
      <w:r w:rsidR="00BE19DA">
        <w:t xml:space="preserve"> data</w:t>
      </w:r>
      <w:r>
        <w:t xml:space="preserve">. </w:t>
      </w:r>
    </w:p>
    <w:p w14:paraId="5A7F4766" w14:textId="67491043" w:rsidR="00E04988" w:rsidRDefault="0008790D" w:rsidP="00FF639F">
      <w:pPr>
        <w:spacing w:line="360" w:lineRule="auto"/>
        <w:ind w:firstLine="360"/>
      </w:pPr>
      <w:r>
        <w:t xml:space="preserve">Next, </w:t>
      </w:r>
      <w:r w:rsidR="00AC0C22">
        <w:t xml:space="preserve">we employ </w:t>
      </w:r>
      <w:r>
        <w:t xml:space="preserve">a Theil-Sen regression </w:t>
      </w:r>
      <w:r w:rsidR="00E27190">
        <w:t xml:space="preserve">to estimate </w:t>
      </w:r>
      <w:r w:rsidR="00AC0C22">
        <w:t xml:space="preserve">incremental </w:t>
      </w:r>
      <w:r w:rsidR="00E813F4">
        <w:t>growth</w:t>
      </w:r>
      <w:r w:rsidR="00E27190">
        <w:t xml:space="preserve"> </w:t>
      </w:r>
      <w:r w:rsidR="00AC0C22">
        <w:t xml:space="preserve">in canopy height over time modeling the </w:t>
      </w:r>
      <w:r w:rsidR="00E04988">
        <w:t xml:space="preserve">response of ATL08 canopy heights (Y) to the year </w:t>
      </w:r>
      <w:r w:rsidR="00BE19DA">
        <w:t xml:space="preserve">of collection </w:t>
      </w:r>
      <w:r w:rsidR="00E04988">
        <w:t>(X</w:t>
      </w:r>
      <w:r w:rsidR="00AC0C22">
        <w:t>)</w:t>
      </w:r>
      <w:r w:rsidR="00E04988">
        <w:t xml:space="preserve">. </w:t>
      </w:r>
      <w:r w:rsidR="00AC0C22">
        <w:t xml:space="preserve">From </w:t>
      </w:r>
      <w:r w:rsidR="00E27190">
        <w:t xml:space="preserve">this model </w:t>
      </w:r>
      <w:r w:rsidR="00AC0C22">
        <w:t>we report the slope</w:t>
      </w:r>
      <w:r w:rsidR="00E27190">
        <w:t>, approximating the rate of change from year-to-year,</w:t>
      </w:r>
      <w:r w:rsidR="00AC0C22">
        <w:t xml:space="preserve"> and</w:t>
      </w:r>
      <w:r w:rsidR="00E27190">
        <w:t xml:space="preserve"> the</w:t>
      </w:r>
      <w:r w:rsidR="00AC0C22">
        <w:t xml:space="preserve"> intercept</w:t>
      </w:r>
      <w:r w:rsidR="00E27190">
        <w:t>, representing the baseline canopy height at the start of the segment timeframe</w:t>
      </w:r>
      <w:r>
        <w:t>.</w:t>
      </w:r>
    </w:p>
    <w:p w14:paraId="5FE30C63" w14:textId="69139C20" w:rsidR="00E04988" w:rsidRDefault="00E04988" w:rsidP="00FF639F">
      <w:pPr>
        <w:spacing w:line="360" w:lineRule="auto"/>
        <w:ind w:firstLine="360"/>
      </w:pPr>
      <w:r w:rsidRPr="002B5EF7">
        <w:t>Finally</w:t>
      </w:r>
      <w:r>
        <w:t xml:space="preserve">, </w:t>
      </w:r>
      <w:r w:rsidR="00E27190">
        <w:t xml:space="preserve">we use </w:t>
      </w:r>
      <w:r>
        <w:t xml:space="preserve">a one-sided Mann-Kendall (MK) test was used to identify monotonic </w:t>
      </w:r>
      <w:r w:rsidR="00E813F4">
        <w:t>growth</w:t>
      </w:r>
      <w:r>
        <w:t xml:space="preserve"> in canopy height over time. </w:t>
      </w:r>
      <w:r w:rsidR="0008790D">
        <w:t xml:space="preserve">The </w:t>
      </w:r>
      <w:r>
        <w:t xml:space="preserve">MK </w:t>
      </w:r>
      <w:r w:rsidR="0008790D">
        <w:t xml:space="preserve">test is </w:t>
      </w:r>
      <w:r w:rsidR="00E27190">
        <w:t xml:space="preserve">also </w:t>
      </w:r>
      <w:r w:rsidR="0008790D">
        <w:t xml:space="preserve">one-sided, </w:t>
      </w:r>
      <w:r>
        <w:t>us</w:t>
      </w:r>
      <w:r w:rsidR="0008790D">
        <w:t xml:space="preserve">ing </w:t>
      </w:r>
      <w:r>
        <w:t>an alternative hypothesis that later values are</w:t>
      </w:r>
      <w:r w:rsidR="00E27190">
        <w:t xml:space="preserve"> significantly</w:t>
      </w:r>
      <w:r>
        <w:t xml:space="preserve"> </w:t>
      </w:r>
      <w:r w:rsidRPr="0008790D">
        <w:rPr>
          <w:i/>
          <w:iCs/>
        </w:rPr>
        <w:t>greater</w:t>
      </w:r>
      <w:r>
        <w:t xml:space="preserve"> than earlier values, </w:t>
      </w:r>
      <w:r w:rsidR="00BE19DA">
        <w:t>suggesting</w:t>
      </w:r>
      <w:r w:rsidR="0008790D">
        <w:t xml:space="preserve"> growth over time</w:t>
      </w:r>
      <w:r>
        <w:t xml:space="preserve">. </w:t>
      </w:r>
      <w:r w:rsidR="004E550E">
        <w:t>From the MK test results we report the Z</w:t>
      </w:r>
      <w:r w:rsidR="00591F9C">
        <w:t xml:space="preserve"> and </w:t>
      </w:r>
      <w:r w:rsidR="004E550E">
        <w:t>Tau statistics.</w:t>
      </w:r>
    </w:p>
    <w:p w14:paraId="0D894B9A" w14:textId="3E6AE330" w:rsidR="00E04988" w:rsidRPr="00FA3903" w:rsidRDefault="00AC0C22" w:rsidP="00AC10D0">
      <w:pPr>
        <w:spacing w:line="360" w:lineRule="auto"/>
        <w:ind w:firstLine="360"/>
        <w:rPr>
          <w:b/>
          <w:bCs/>
        </w:rPr>
      </w:pPr>
      <w:r>
        <w:t xml:space="preserve">Due to the large sample size in our ATL08 segment dataset, </w:t>
      </w:r>
      <w:r w:rsidR="00BC7FA5">
        <w:t xml:space="preserve">all statistical </w:t>
      </w:r>
      <w:r>
        <w:t>tests</w:t>
      </w:r>
      <w:r w:rsidR="00E04988">
        <w:t xml:space="preserve"> in </w:t>
      </w:r>
      <w:r w:rsidR="008638FC">
        <w:t>Phase</w:t>
      </w:r>
      <w:r w:rsidR="00E04988">
        <w:t xml:space="preserve"> 4 were run </w:t>
      </w:r>
      <w:r w:rsidR="00AC10D0">
        <w:t>with</w:t>
      </w:r>
      <w:r w:rsidR="00E04988">
        <w:t xml:space="preserve"> a bootstrapping technique</w:t>
      </w:r>
      <w:r w:rsidR="00BC7FA5">
        <w:t xml:space="preserve"> (see Appendix 7.10 for code)</w:t>
      </w:r>
      <w:r w:rsidR="00AC10D0">
        <w:t xml:space="preserve">. </w:t>
      </w:r>
      <w:r w:rsidR="00082C51">
        <w:t xml:space="preserve">Each test was run for </w:t>
      </w:r>
      <w:r w:rsidR="00DB4CAE">
        <w:t xml:space="preserve">10,000 </w:t>
      </w:r>
      <w:r w:rsidR="00082C51">
        <w:t xml:space="preserve">iterations on an independent </w:t>
      </w:r>
      <w:r w:rsidR="00DB4CAE">
        <w:t>sample</w:t>
      </w:r>
      <w:r w:rsidR="00082C51">
        <w:t xml:space="preserve"> </w:t>
      </w:r>
      <w:r w:rsidR="00DB4CAE">
        <w:t>of 500 observations</w:t>
      </w:r>
      <w:r w:rsidR="00082C51">
        <w:t xml:space="preserve"> taken with replacement</w:t>
      </w:r>
      <w:r w:rsidR="00DB4CAE">
        <w:t xml:space="preserve">. This </w:t>
      </w:r>
      <w:r w:rsidR="00E27190">
        <w:t xml:space="preserve">accommodates the unequal sample sizes between years of ATL08 data, </w:t>
      </w:r>
      <w:r w:rsidR="00E27190">
        <w:lastRenderedPageBreak/>
        <w:t xml:space="preserve">and </w:t>
      </w:r>
      <w:r w:rsidR="00DB4CAE">
        <w:t>ensure</w:t>
      </w:r>
      <w:r w:rsidR="00E27190">
        <w:t>s</w:t>
      </w:r>
      <w:r w:rsidR="00A96568">
        <w:t xml:space="preserve"> </w:t>
      </w:r>
      <w:r w:rsidR="00DB4CAE">
        <w:t xml:space="preserve">that any ATL08 segment </w:t>
      </w:r>
      <w:r w:rsidR="00A96568">
        <w:t xml:space="preserve">is </w:t>
      </w:r>
      <w:r w:rsidR="00082C51">
        <w:t xml:space="preserve">an </w:t>
      </w:r>
      <w:r w:rsidR="00DB4CAE">
        <w:t xml:space="preserve">independent pull from </w:t>
      </w:r>
      <w:r w:rsidR="00082C51">
        <w:t xml:space="preserve">the </w:t>
      </w:r>
      <w:r>
        <w:t>dataset</w:t>
      </w:r>
      <w:r w:rsidR="00DB4CAE">
        <w:t>. Additionally</w:t>
      </w:r>
      <w:r w:rsidR="00AC10D0">
        <w:rPr>
          <w:color w:val="000000"/>
        </w:rPr>
        <w:t xml:space="preserve">, using 10,000 iterations </w:t>
      </w:r>
      <w:r w:rsidR="00082C51">
        <w:rPr>
          <w:color w:val="000000"/>
        </w:rPr>
        <w:t xml:space="preserve">stabilized the variability inherent in the bootstrapping technique. </w:t>
      </w:r>
      <w:r w:rsidR="00E27190">
        <w:rPr>
          <w:color w:val="000000"/>
        </w:rPr>
        <w:t>S</w:t>
      </w:r>
      <w:r w:rsidR="00DB4CAE" w:rsidRPr="00E04988">
        <w:rPr>
          <w:color w:val="000000"/>
        </w:rPr>
        <w:t xml:space="preserve">tatistics reported in </w:t>
      </w:r>
      <w:r w:rsidR="00DB4CAE">
        <w:rPr>
          <w:color w:val="000000"/>
        </w:rPr>
        <w:t>Phase</w:t>
      </w:r>
      <w:r w:rsidR="00DB4CAE" w:rsidRPr="00E04988">
        <w:rPr>
          <w:color w:val="000000"/>
        </w:rPr>
        <w:t xml:space="preserve"> 4 are the median values </w:t>
      </w:r>
      <w:r w:rsidR="00DB4CAE">
        <w:rPr>
          <w:color w:val="000000"/>
        </w:rPr>
        <w:t>of</w:t>
      </w:r>
      <w:r w:rsidR="00DB4CAE" w:rsidRPr="00E04988">
        <w:rPr>
          <w:color w:val="000000"/>
        </w:rPr>
        <w:t xml:space="preserve"> the 10</w:t>
      </w:r>
      <w:r w:rsidR="00DB4CAE">
        <w:rPr>
          <w:color w:val="000000"/>
        </w:rPr>
        <w:t>,0</w:t>
      </w:r>
      <w:r w:rsidR="00DB4CAE" w:rsidRPr="00E04988">
        <w:rPr>
          <w:color w:val="000000"/>
        </w:rPr>
        <w:t>00 iterations</w:t>
      </w:r>
      <w:r w:rsidR="00BC7FA5">
        <w:rPr>
          <w:color w:val="000000"/>
        </w:rPr>
        <w:t>.</w:t>
      </w:r>
    </w:p>
    <w:p w14:paraId="672610E9" w14:textId="4BBD9228" w:rsidR="00DE60C7" w:rsidRPr="00FA3903" w:rsidRDefault="00DE60C7" w:rsidP="00FF639F">
      <w:pPr>
        <w:numPr>
          <w:ilvl w:val="0"/>
          <w:numId w:val="9"/>
        </w:numPr>
        <w:spacing w:line="360" w:lineRule="auto"/>
        <w:rPr>
          <w:b/>
          <w:bCs/>
        </w:rPr>
      </w:pPr>
      <w:bookmarkStart w:id="64" w:name="_Toc195460511"/>
      <w:r w:rsidRPr="00FA3903">
        <w:rPr>
          <w:b/>
          <w:bCs/>
        </w:rPr>
        <w:t>Results</w:t>
      </w:r>
      <w:bookmarkEnd w:id="37"/>
      <w:bookmarkEnd w:id="38"/>
      <w:bookmarkEnd w:id="64"/>
    </w:p>
    <w:p w14:paraId="2BF2C8AB" w14:textId="77777777" w:rsidR="00BA0245" w:rsidRDefault="008638FC" w:rsidP="00BA0245">
      <w:pPr>
        <w:numPr>
          <w:ilvl w:val="1"/>
          <w:numId w:val="9"/>
        </w:numPr>
        <w:spacing w:line="360" w:lineRule="auto"/>
        <w:rPr>
          <w:b/>
          <w:bCs/>
        </w:rPr>
      </w:pPr>
      <w:bookmarkStart w:id="65" w:name="_Toc195460512"/>
      <w:r>
        <w:rPr>
          <w:b/>
          <w:bCs/>
        </w:rPr>
        <w:t>Phase</w:t>
      </w:r>
      <w:r w:rsidR="003E5D6A" w:rsidRPr="00FA3903">
        <w:rPr>
          <w:b/>
          <w:bCs/>
        </w:rPr>
        <w:t xml:space="preserve"> </w:t>
      </w:r>
      <w:r w:rsidR="000542A1" w:rsidRPr="00FA3903">
        <w:rPr>
          <w:b/>
          <w:bCs/>
        </w:rPr>
        <w:t>1: Validating ATL08 Canopy Heights with ALS</w:t>
      </w:r>
      <w:bookmarkEnd w:id="65"/>
    </w:p>
    <w:p w14:paraId="62636592" w14:textId="653CA289" w:rsidR="00595F83" w:rsidRPr="00BA0245" w:rsidRDefault="00BA0245" w:rsidP="00BA0245">
      <w:pPr>
        <w:spacing w:line="360" w:lineRule="auto"/>
        <w:rPr>
          <w:b/>
          <w:bCs/>
        </w:rPr>
      </w:pPr>
      <w:r>
        <w:tab/>
      </w:r>
      <w:r w:rsidR="00595F83" w:rsidRPr="00595F83">
        <w:t xml:space="preserve">ATL08 </w:t>
      </w:r>
      <w:r>
        <w:t xml:space="preserve">segment canopy height estimations </w:t>
      </w:r>
      <w:r w:rsidR="00595F83" w:rsidRPr="00595F83">
        <w:t>demonstrate</w:t>
      </w:r>
      <w:r>
        <w:t xml:space="preserve"> </w:t>
      </w:r>
      <w:r w:rsidR="00595F83" w:rsidRPr="00595F83">
        <w:t xml:space="preserve">strong correlation with reference ALS data </w:t>
      </w:r>
      <w:r>
        <w:t>at a single point in time</w:t>
      </w:r>
      <w:r w:rsidR="00595F83" w:rsidRPr="00595F83">
        <w:t xml:space="preserve"> (Figure 8). With an R</w:t>
      </w:r>
      <w:r w:rsidRPr="00BA0245">
        <w:rPr>
          <w:vertAlign w:val="superscript"/>
        </w:rPr>
        <w:t>2</w:t>
      </w:r>
      <w:r w:rsidR="00595F83" w:rsidRPr="00595F83">
        <w:t xml:space="preserve"> of 0.8</w:t>
      </w:r>
      <w:r w:rsidR="00595F83">
        <w:t>8</w:t>
      </w:r>
      <w:r w:rsidR="00595F83" w:rsidRPr="00595F83">
        <w:t xml:space="preserve"> and an RMSE of 2.</w:t>
      </w:r>
      <w:r w:rsidR="00595F83">
        <w:t>64</w:t>
      </w:r>
      <w:r w:rsidR="00595F83" w:rsidRPr="00595F83">
        <w:t xml:space="preserve"> meters, ATL08 </w:t>
      </w:r>
      <w:r>
        <w:t>segments are</w:t>
      </w:r>
      <w:r w:rsidR="00595F83" w:rsidRPr="00595F83">
        <w:t xml:space="preserve"> adequately estimating canopy heights within the study area. The greater dispersion of points below the regression </w:t>
      </w:r>
      <w:r>
        <w:t xml:space="preserve">(red) </w:t>
      </w:r>
      <w:r w:rsidR="00595F83" w:rsidRPr="00595F83">
        <w:t xml:space="preserve">line is indicative of an overall underestimation of canopy height by ATL08 in comparison to ALS data. </w:t>
      </w:r>
    </w:p>
    <w:p w14:paraId="68075734" w14:textId="77777777" w:rsidR="00BA0245" w:rsidRPr="00BA0245" w:rsidRDefault="00825129" w:rsidP="00BA0245">
      <w:pPr>
        <w:keepNext/>
        <w:tabs>
          <w:tab w:val="left" w:pos="3120"/>
        </w:tabs>
        <w:spacing w:line="360" w:lineRule="auto"/>
        <w:jc w:val="center"/>
        <w:rPr>
          <w:i/>
          <w:iCs/>
        </w:rPr>
      </w:pPr>
      <w:r w:rsidRPr="00BA0245">
        <w:rPr>
          <w:i/>
          <w:iCs/>
          <w:noProof/>
        </w:rPr>
        <w:drawing>
          <wp:inline distT="0" distB="0" distL="0" distR="0" wp14:anchorId="7C950DA5" wp14:editId="4F93982E">
            <wp:extent cx="5943600" cy="3714750"/>
            <wp:effectExtent l="0" t="0" r="0" b="0"/>
            <wp:docPr id="5988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3C765F" w14:textId="5606DCF3" w:rsidR="00595F83" w:rsidRPr="00BA0245" w:rsidRDefault="00BA0245" w:rsidP="00BA0245">
      <w:pPr>
        <w:pStyle w:val="Caption"/>
        <w:spacing w:line="360" w:lineRule="auto"/>
        <w:rPr>
          <w:b w:val="0"/>
          <w:bCs w:val="0"/>
          <w:i/>
          <w:iCs/>
          <w:sz w:val="24"/>
          <w:szCs w:val="24"/>
        </w:rPr>
      </w:pPr>
      <w:r w:rsidRPr="00BA0245">
        <w:rPr>
          <w:b w:val="0"/>
          <w:bCs w:val="0"/>
          <w:i/>
          <w:iCs/>
          <w:sz w:val="24"/>
          <w:szCs w:val="24"/>
        </w:rPr>
        <w:t xml:space="preserve">Figure </w:t>
      </w:r>
      <w:r w:rsidRPr="00BA0245">
        <w:rPr>
          <w:b w:val="0"/>
          <w:bCs w:val="0"/>
          <w:i/>
          <w:iCs/>
          <w:sz w:val="24"/>
          <w:szCs w:val="24"/>
        </w:rPr>
        <w:fldChar w:fldCharType="begin"/>
      </w:r>
      <w:r w:rsidRPr="00BA0245">
        <w:rPr>
          <w:b w:val="0"/>
          <w:bCs w:val="0"/>
          <w:i/>
          <w:iCs/>
          <w:sz w:val="24"/>
          <w:szCs w:val="24"/>
        </w:rPr>
        <w:instrText xml:space="preserve"> SEQ Figure \* ARABIC </w:instrText>
      </w:r>
      <w:r w:rsidRPr="00BA0245">
        <w:rPr>
          <w:b w:val="0"/>
          <w:bCs w:val="0"/>
          <w:i/>
          <w:iCs/>
          <w:sz w:val="24"/>
          <w:szCs w:val="24"/>
        </w:rPr>
        <w:fldChar w:fldCharType="separate"/>
      </w:r>
      <w:r w:rsidR="0003610D">
        <w:rPr>
          <w:b w:val="0"/>
          <w:bCs w:val="0"/>
          <w:i/>
          <w:iCs/>
          <w:noProof/>
          <w:sz w:val="24"/>
          <w:szCs w:val="24"/>
        </w:rPr>
        <w:t>9</w:t>
      </w:r>
      <w:r w:rsidRPr="00BA0245">
        <w:rPr>
          <w:b w:val="0"/>
          <w:bCs w:val="0"/>
          <w:i/>
          <w:iCs/>
          <w:sz w:val="24"/>
          <w:szCs w:val="24"/>
        </w:rPr>
        <w:fldChar w:fldCharType="end"/>
      </w:r>
      <w:r>
        <w:rPr>
          <w:b w:val="0"/>
          <w:bCs w:val="0"/>
          <w:i/>
          <w:iCs/>
          <w:sz w:val="24"/>
          <w:szCs w:val="24"/>
        </w:rPr>
        <w:t xml:space="preserve">: </w:t>
      </w:r>
      <w:r w:rsidRPr="00BA0245">
        <w:rPr>
          <w:b w:val="0"/>
          <w:bCs w:val="0"/>
          <w:i/>
          <w:iCs/>
          <w:sz w:val="24"/>
          <w:szCs w:val="24"/>
        </w:rPr>
        <w:t>Correlation of canopy heights estimated by ALS</w:t>
      </w:r>
      <w:r w:rsidR="001163E4">
        <w:rPr>
          <w:b w:val="0"/>
          <w:bCs w:val="0"/>
          <w:i/>
          <w:iCs/>
          <w:sz w:val="24"/>
          <w:szCs w:val="24"/>
        </w:rPr>
        <w:t xml:space="preserve"> (X)</w:t>
      </w:r>
      <w:r w:rsidRPr="00BA0245">
        <w:rPr>
          <w:b w:val="0"/>
          <w:bCs w:val="0"/>
          <w:i/>
          <w:iCs/>
          <w:sz w:val="24"/>
          <w:szCs w:val="24"/>
        </w:rPr>
        <w:t xml:space="preserve"> and ATL08</w:t>
      </w:r>
      <w:r w:rsidR="001163E4">
        <w:rPr>
          <w:b w:val="0"/>
          <w:bCs w:val="0"/>
          <w:i/>
          <w:iCs/>
          <w:sz w:val="24"/>
          <w:szCs w:val="24"/>
        </w:rPr>
        <w:t xml:space="preserve"> (Y), with each point in scatterplot corresponding to an individual ATL08 segment.</w:t>
      </w:r>
      <w:r w:rsidRPr="00BA0245">
        <w:rPr>
          <w:b w:val="0"/>
          <w:bCs w:val="0"/>
          <w:i/>
          <w:iCs/>
          <w:sz w:val="24"/>
          <w:szCs w:val="24"/>
        </w:rPr>
        <w:t xml:space="preserve"> Canopy heights are reported in meters above ground. Red line indicates trend line from a Theil-Sen regression</w:t>
      </w:r>
      <w:r w:rsidR="001163E4">
        <w:rPr>
          <w:b w:val="0"/>
          <w:bCs w:val="0"/>
          <w:i/>
          <w:iCs/>
          <w:sz w:val="24"/>
          <w:szCs w:val="24"/>
        </w:rPr>
        <w:t>.</w:t>
      </w:r>
    </w:p>
    <w:p w14:paraId="1A833C5E" w14:textId="4F4030D2" w:rsidR="000542A1" w:rsidRDefault="008638FC" w:rsidP="00F12D18">
      <w:pPr>
        <w:numPr>
          <w:ilvl w:val="1"/>
          <w:numId w:val="9"/>
        </w:numPr>
        <w:spacing w:line="360" w:lineRule="auto"/>
        <w:rPr>
          <w:b/>
          <w:bCs/>
        </w:rPr>
      </w:pPr>
      <w:bookmarkStart w:id="66" w:name="_Toc195460513"/>
      <w:r>
        <w:rPr>
          <w:b/>
          <w:bCs/>
        </w:rPr>
        <w:t>Phase</w:t>
      </w:r>
      <w:r w:rsidR="003E5D6A" w:rsidRPr="00FA3903">
        <w:rPr>
          <w:b/>
          <w:bCs/>
        </w:rPr>
        <w:t xml:space="preserve"> </w:t>
      </w:r>
      <w:r w:rsidR="000542A1" w:rsidRPr="00FA3903">
        <w:rPr>
          <w:b/>
          <w:bCs/>
        </w:rPr>
        <w:t xml:space="preserve">2: </w:t>
      </w:r>
      <w:bookmarkEnd w:id="66"/>
      <w:r w:rsidR="007D51DE">
        <w:rPr>
          <w:b/>
          <w:bCs/>
        </w:rPr>
        <w:t>Addressing Sampling Bias of ICESat-2 Data Collection</w:t>
      </w:r>
    </w:p>
    <w:p w14:paraId="1C56ACE9" w14:textId="15A7E75C" w:rsidR="00F12D18" w:rsidRDefault="007D51DE" w:rsidP="00F12D18">
      <w:pPr>
        <w:numPr>
          <w:ilvl w:val="2"/>
          <w:numId w:val="9"/>
        </w:numPr>
        <w:spacing w:line="360" w:lineRule="auto"/>
        <w:rPr>
          <w:b/>
          <w:bCs/>
        </w:rPr>
      </w:pPr>
      <w:r>
        <w:rPr>
          <w:b/>
          <w:bCs/>
        </w:rPr>
        <w:t>Sample Representation</w:t>
      </w:r>
    </w:p>
    <w:p w14:paraId="10765A0A" w14:textId="5E5DAFB3" w:rsidR="00BA0245" w:rsidRDefault="00BA0245" w:rsidP="00BA0245">
      <w:pPr>
        <w:spacing w:line="360" w:lineRule="auto"/>
      </w:pPr>
      <w:r>
        <w:lastRenderedPageBreak/>
        <w:tab/>
        <w:t xml:space="preserve">When comparing ALS canopy heights in the </w:t>
      </w:r>
      <w:r w:rsidR="001163E4">
        <w:t>footprints</w:t>
      </w:r>
      <w:r>
        <w:t xml:space="preserve"> of each sample against </w:t>
      </w:r>
      <w:r w:rsidR="001163E4">
        <w:t xml:space="preserve">the full population of </w:t>
      </w:r>
      <w:r>
        <w:t xml:space="preserve">ALS canopy heights </w:t>
      </w:r>
      <w:r w:rsidR="001163E4">
        <w:t xml:space="preserve">across the </w:t>
      </w:r>
      <w:r>
        <w:t xml:space="preserve">study area, the samples appear representative of the broader </w:t>
      </w:r>
      <w:r w:rsidR="001163E4">
        <w:t xml:space="preserve">forest </w:t>
      </w:r>
      <w:r>
        <w:t>population (Figure 10). Each sample’s canopy height distribution falls within the bounds of the overall population distribution</w:t>
      </w:r>
      <w:r w:rsidR="001163E4">
        <w:t>, with good overlap between samples. This suggests that ICESat-2 samples sufficiently</w:t>
      </w:r>
      <w:r w:rsidR="00D57F6E">
        <w:t xml:space="preserve"> capture the range of canopy heights across the study area</w:t>
      </w:r>
      <w:r w:rsidR="001163E4">
        <w:t>, despite the spatial shift between samples</w:t>
      </w:r>
      <w:r>
        <w:t xml:space="preserve">. </w:t>
      </w:r>
    </w:p>
    <w:p w14:paraId="2AC83CB4" w14:textId="77777777" w:rsidR="005E1AA5" w:rsidRDefault="005E1AA5" w:rsidP="005E1AA5">
      <w:pPr>
        <w:keepNext/>
        <w:spacing w:line="360" w:lineRule="auto"/>
      </w:pPr>
      <w:r w:rsidRPr="005E1AA5">
        <w:t xml:space="preserve"> </w:t>
      </w:r>
      <w:r>
        <w:rPr>
          <w:noProof/>
        </w:rPr>
        <w:drawing>
          <wp:inline distT="0" distB="0" distL="0" distR="0" wp14:anchorId="06310D53" wp14:editId="654245AD">
            <wp:extent cx="6217920" cy="3886200"/>
            <wp:effectExtent l="0" t="0" r="0" b="0"/>
            <wp:docPr id="844478916" name="Picture 10"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8916" name="Picture 10" descr="A graph of a sound wav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43CABEB8" w14:textId="0D2626B7" w:rsidR="005E1AA5" w:rsidRDefault="005E1AA5" w:rsidP="005E1AA5">
      <w:pPr>
        <w:pStyle w:val="Caption"/>
        <w:spacing w:line="360" w:lineRule="auto"/>
      </w:pPr>
      <w:r w:rsidRPr="005E1AA5">
        <w:rPr>
          <w:b w:val="0"/>
          <w:bCs w:val="0"/>
          <w:i/>
          <w:iCs/>
          <w:sz w:val="22"/>
          <w:szCs w:val="22"/>
        </w:rPr>
        <w:t xml:space="preserve">Figure </w:t>
      </w:r>
      <w:r w:rsidRPr="005E1AA5">
        <w:rPr>
          <w:b w:val="0"/>
          <w:bCs w:val="0"/>
          <w:i/>
          <w:iCs/>
          <w:sz w:val="22"/>
          <w:szCs w:val="22"/>
        </w:rPr>
        <w:fldChar w:fldCharType="begin"/>
      </w:r>
      <w:r w:rsidRPr="005E1AA5">
        <w:rPr>
          <w:b w:val="0"/>
          <w:bCs w:val="0"/>
          <w:i/>
          <w:iCs/>
          <w:sz w:val="22"/>
          <w:szCs w:val="22"/>
        </w:rPr>
        <w:instrText xml:space="preserve"> SEQ Figure \* ARABIC </w:instrText>
      </w:r>
      <w:r w:rsidRPr="005E1AA5">
        <w:rPr>
          <w:b w:val="0"/>
          <w:bCs w:val="0"/>
          <w:i/>
          <w:iCs/>
          <w:sz w:val="22"/>
          <w:szCs w:val="22"/>
        </w:rPr>
        <w:fldChar w:fldCharType="separate"/>
      </w:r>
      <w:r w:rsidR="0003610D">
        <w:rPr>
          <w:b w:val="0"/>
          <w:bCs w:val="0"/>
          <w:i/>
          <w:iCs/>
          <w:noProof/>
          <w:sz w:val="22"/>
          <w:szCs w:val="22"/>
        </w:rPr>
        <w:t>10</w:t>
      </w:r>
      <w:r w:rsidRPr="005E1AA5">
        <w:rPr>
          <w:b w:val="0"/>
          <w:bCs w:val="0"/>
          <w:i/>
          <w:iCs/>
          <w:sz w:val="22"/>
          <w:szCs w:val="22"/>
        </w:rPr>
        <w:fldChar w:fldCharType="end"/>
      </w:r>
      <w:r w:rsidRPr="005E1AA5">
        <w:rPr>
          <w:b w:val="0"/>
          <w:bCs w:val="0"/>
          <w:i/>
          <w:iCs/>
          <w:sz w:val="22"/>
          <w:szCs w:val="22"/>
        </w:rPr>
        <w:t>: Plot showing distribution</w:t>
      </w:r>
      <w:r w:rsidR="00D57F6E">
        <w:rPr>
          <w:b w:val="0"/>
          <w:bCs w:val="0"/>
          <w:i/>
          <w:iCs/>
          <w:sz w:val="22"/>
          <w:szCs w:val="22"/>
        </w:rPr>
        <w:t>s</w:t>
      </w:r>
      <w:r w:rsidRPr="005E1AA5">
        <w:rPr>
          <w:b w:val="0"/>
          <w:bCs w:val="0"/>
          <w:i/>
          <w:iCs/>
          <w:sz w:val="22"/>
          <w:szCs w:val="22"/>
        </w:rPr>
        <w:t xml:space="preserve"> of ALS canopy heights for each </w:t>
      </w:r>
      <w:r w:rsidR="00D57F6E">
        <w:rPr>
          <w:b w:val="0"/>
          <w:bCs w:val="0"/>
          <w:i/>
          <w:iCs/>
          <w:sz w:val="22"/>
          <w:szCs w:val="22"/>
        </w:rPr>
        <w:t xml:space="preserve">ICESat-2 </w:t>
      </w:r>
      <w:r w:rsidRPr="005E1AA5">
        <w:rPr>
          <w:b w:val="0"/>
          <w:bCs w:val="0"/>
          <w:i/>
          <w:iCs/>
          <w:sz w:val="22"/>
          <w:szCs w:val="22"/>
        </w:rPr>
        <w:t xml:space="preserve">sample </w:t>
      </w:r>
      <w:r w:rsidR="00D57F6E">
        <w:rPr>
          <w:b w:val="0"/>
          <w:bCs w:val="0"/>
          <w:i/>
          <w:iCs/>
          <w:sz w:val="22"/>
          <w:szCs w:val="22"/>
        </w:rPr>
        <w:t>year (colored lines), overlaid on full</w:t>
      </w:r>
      <w:r w:rsidRPr="005E1AA5">
        <w:rPr>
          <w:b w:val="0"/>
          <w:bCs w:val="0"/>
          <w:i/>
          <w:iCs/>
          <w:sz w:val="22"/>
          <w:szCs w:val="22"/>
        </w:rPr>
        <w:t xml:space="preserve"> population </w:t>
      </w:r>
      <w:r w:rsidR="00D57F6E">
        <w:rPr>
          <w:b w:val="0"/>
          <w:bCs w:val="0"/>
          <w:i/>
          <w:iCs/>
          <w:sz w:val="22"/>
          <w:szCs w:val="22"/>
        </w:rPr>
        <w:t xml:space="preserve">distribution of </w:t>
      </w:r>
      <w:r w:rsidRPr="005E1AA5">
        <w:rPr>
          <w:b w:val="0"/>
          <w:bCs w:val="0"/>
          <w:i/>
          <w:iCs/>
          <w:sz w:val="22"/>
          <w:szCs w:val="22"/>
        </w:rPr>
        <w:t xml:space="preserve">ALS canopy heights </w:t>
      </w:r>
      <w:r w:rsidR="00D57F6E">
        <w:rPr>
          <w:b w:val="0"/>
          <w:bCs w:val="0"/>
          <w:i/>
          <w:iCs/>
          <w:sz w:val="22"/>
          <w:szCs w:val="22"/>
        </w:rPr>
        <w:t xml:space="preserve">across the study area </w:t>
      </w:r>
      <w:r w:rsidRPr="005E1AA5">
        <w:rPr>
          <w:b w:val="0"/>
          <w:bCs w:val="0"/>
          <w:i/>
          <w:iCs/>
          <w:sz w:val="22"/>
          <w:szCs w:val="22"/>
        </w:rPr>
        <w:t>(</w:t>
      </w:r>
      <w:r>
        <w:rPr>
          <w:b w:val="0"/>
          <w:bCs w:val="0"/>
          <w:i/>
          <w:iCs/>
          <w:sz w:val="22"/>
          <w:szCs w:val="22"/>
        </w:rPr>
        <w:t>light gray</w:t>
      </w:r>
      <w:r w:rsidRPr="005E1AA5">
        <w:rPr>
          <w:b w:val="0"/>
          <w:bCs w:val="0"/>
          <w:i/>
          <w:iCs/>
          <w:sz w:val="22"/>
          <w:szCs w:val="22"/>
        </w:rPr>
        <w:t xml:space="preserve"> histogram). Unique colors chosen for distributions of each sample</w:t>
      </w:r>
      <w:r>
        <w:rPr>
          <w:b w:val="0"/>
          <w:bCs w:val="0"/>
          <w:i/>
          <w:iCs/>
          <w:sz w:val="22"/>
          <w:szCs w:val="22"/>
        </w:rPr>
        <w:t>.</w:t>
      </w:r>
    </w:p>
    <w:p w14:paraId="790EFD47" w14:textId="501574B8" w:rsidR="004B0211" w:rsidRDefault="007D51DE" w:rsidP="005E1AA5">
      <w:pPr>
        <w:numPr>
          <w:ilvl w:val="2"/>
          <w:numId w:val="9"/>
        </w:numPr>
        <w:spacing w:line="360" w:lineRule="auto"/>
        <w:rPr>
          <w:b/>
          <w:bCs/>
        </w:rPr>
      </w:pPr>
      <w:bookmarkStart w:id="67" w:name="_Toc195460514"/>
      <w:r>
        <w:rPr>
          <w:b/>
          <w:bCs/>
        </w:rPr>
        <w:t>Sample Location Equivalence</w:t>
      </w:r>
    </w:p>
    <w:p w14:paraId="6FA1FF06" w14:textId="404BE992" w:rsidR="0092781F" w:rsidRDefault="002B7F9A" w:rsidP="005E1AA5">
      <w:pPr>
        <w:spacing w:line="360" w:lineRule="auto"/>
        <w:ind w:firstLine="360"/>
      </w:pPr>
      <w:r w:rsidRPr="00595F83">
        <w:t xml:space="preserve">Bootstrapped TOST </w:t>
      </w:r>
      <w:r>
        <w:t>show that</w:t>
      </w:r>
      <w:r w:rsidRPr="00595F83">
        <w:t xml:space="preserve"> </w:t>
      </w:r>
      <w:r w:rsidR="002F5212">
        <w:t>all</w:t>
      </w:r>
      <w:r w:rsidR="00A75068">
        <w:t xml:space="preserve"> sample</w:t>
      </w:r>
      <w:r w:rsidR="002F5212">
        <w:t xml:space="preserve"> footprints </w:t>
      </w:r>
      <w:r w:rsidRPr="00595F83">
        <w:t>are practically equivalen</w:t>
      </w:r>
      <w:r>
        <w:t>t</w:t>
      </w:r>
      <w:r w:rsidRPr="00595F83">
        <w:t xml:space="preserve"> </w:t>
      </w:r>
      <w:r>
        <w:t xml:space="preserve">within </w:t>
      </w:r>
      <w:r w:rsidR="002F5212">
        <w:t>a margin of two meters in</w:t>
      </w:r>
      <w:r>
        <w:t xml:space="preserve"> canopy height (</w:t>
      </w:r>
      <w:r w:rsidRPr="00595F83">
        <w:t>Figure 1</w:t>
      </w:r>
      <w:r>
        <w:t>3</w:t>
      </w:r>
      <w:r w:rsidRPr="00595F83">
        <w:t>)</w:t>
      </w:r>
      <w:r w:rsidR="002F5212">
        <w:t>. B</w:t>
      </w:r>
      <w:r w:rsidRPr="00595F83">
        <w:t xml:space="preserve">elow </w:t>
      </w:r>
      <w:r>
        <w:t xml:space="preserve">this </w:t>
      </w:r>
      <w:r w:rsidR="002F5212">
        <w:t xml:space="preserve">equivalence </w:t>
      </w:r>
      <w:r w:rsidRPr="00595F83">
        <w:t>bound</w:t>
      </w:r>
      <w:r w:rsidR="002F5212">
        <w:t>,</w:t>
      </w:r>
      <w:r>
        <w:t xml:space="preserve"> no</w:t>
      </w:r>
      <w:r w:rsidR="00BA3BB6">
        <w:t>t all</w:t>
      </w:r>
      <w:r>
        <w:t xml:space="preserve"> </w:t>
      </w:r>
      <w:r w:rsidR="00BA3BB6">
        <w:t xml:space="preserve">samples </w:t>
      </w:r>
      <w:r w:rsidRPr="00595F83">
        <w:t xml:space="preserve">demonstrate equivalence. </w:t>
      </w:r>
    </w:p>
    <w:p w14:paraId="193CA51C" w14:textId="38C09F24" w:rsidR="0092781F" w:rsidRDefault="0092781F" w:rsidP="0092781F">
      <w:pPr>
        <w:spacing w:line="360" w:lineRule="auto"/>
        <w:jc w:val="center"/>
      </w:pPr>
      <w:r>
        <w:rPr>
          <w:noProof/>
        </w:rPr>
        <w:lastRenderedPageBreak/>
        <w:drawing>
          <wp:inline distT="0" distB="0" distL="0" distR="0" wp14:anchorId="3270510B" wp14:editId="3E32E90C">
            <wp:extent cx="6217920" cy="3886200"/>
            <wp:effectExtent l="0" t="0" r="0" b="0"/>
            <wp:docPr id="2108069104" name="Picture 3"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9104" name="Picture 3" descr="A group of blue and yellow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02CA132C" w14:textId="1B4924F2" w:rsidR="002B7F9A" w:rsidRDefault="002B7F9A" w:rsidP="00BA3BB6">
      <w:pPr>
        <w:pStyle w:val="Caption"/>
        <w:spacing w:line="360" w:lineRule="auto"/>
        <w:rPr>
          <w:b w:val="0"/>
          <w:bCs w:val="0"/>
          <w:i/>
          <w:iCs/>
          <w:color w:val="000000" w:themeColor="text1"/>
        </w:rPr>
      </w:pPr>
      <w:r w:rsidRPr="006D7784">
        <w:rPr>
          <w:b w:val="0"/>
          <w:bCs w:val="0"/>
          <w:i/>
          <w:iCs/>
        </w:rPr>
        <w:t xml:space="preserve">Figure </w:t>
      </w:r>
      <w:r w:rsidRPr="006D7784">
        <w:rPr>
          <w:b w:val="0"/>
          <w:bCs w:val="0"/>
          <w:i/>
          <w:iCs/>
        </w:rPr>
        <w:fldChar w:fldCharType="begin"/>
      </w:r>
      <w:r w:rsidRPr="006D7784">
        <w:rPr>
          <w:b w:val="0"/>
          <w:bCs w:val="0"/>
          <w:i/>
          <w:iCs/>
        </w:rPr>
        <w:instrText xml:space="preserve"> SEQ Figure \* ARABIC </w:instrText>
      </w:r>
      <w:r w:rsidRPr="006D7784">
        <w:rPr>
          <w:b w:val="0"/>
          <w:bCs w:val="0"/>
          <w:i/>
          <w:iCs/>
        </w:rPr>
        <w:fldChar w:fldCharType="separate"/>
      </w:r>
      <w:r w:rsidR="0003610D">
        <w:rPr>
          <w:b w:val="0"/>
          <w:bCs w:val="0"/>
          <w:i/>
          <w:iCs/>
          <w:noProof/>
        </w:rPr>
        <w:t>11</w:t>
      </w:r>
      <w:r w:rsidRPr="006D7784">
        <w:rPr>
          <w:b w:val="0"/>
          <w:bCs w:val="0"/>
          <w:i/>
          <w:iCs/>
        </w:rPr>
        <w:fldChar w:fldCharType="end"/>
      </w:r>
      <w:r w:rsidRPr="006D7784">
        <w:rPr>
          <w:b w:val="0"/>
          <w:bCs w:val="0"/>
          <w:i/>
          <w:iCs/>
        </w:rPr>
        <w:t xml:space="preserve">: </w:t>
      </w:r>
      <w:r w:rsidRPr="006D7784">
        <w:rPr>
          <w:b w:val="0"/>
          <w:bCs w:val="0"/>
          <w:i/>
          <w:iCs/>
          <w:color w:val="000000" w:themeColor="text1"/>
        </w:rPr>
        <w:t xml:space="preserve">Grid of plots showing results </w:t>
      </w:r>
      <w:r w:rsidR="00D57F6E">
        <w:rPr>
          <w:b w:val="0"/>
          <w:bCs w:val="0"/>
          <w:i/>
          <w:iCs/>
          <w:color w:val="000000" w:themeColor="text1"/>
        </w:rPr>
        <w:t>from</w:t>
      </w:r>
      <w:r w:rsidRPr="006D7784">
        <w:rPr>
          <w:b w:val="0"/>
          <w:bCs w:val="0"/>
          <w:i/>
          <w:iCs/>
          <w:color w:val="000000" w:themeColor="text1"/>
        </w:rPr>
        <w:t xml:space="preserve"> equivalence tests between</w:t>
      </w:r>
      <w:r w:rsidR="00D57F6E">
        <w:rPr>
          <w:b w:val="0"/>
          <w:bCs w:val="0"/>
          <w:i/>
          <w:iCs/>
          <w:color w:val="000000" w:themeColor="text1"/>
        </w:rPr>
        <w:t xml:space="preserve"> sample</w:t>
      </w:r>
      <w:r w:rsidRPr="006D7784">
        <w:rPr>
          <w:b w:val="0"/>
          <w:bCs w:val="0"/>
          <w:i/>
          <w:iCs/>
          <w:color w:val="000000" w:themeColor="text1"/>
        </w:rPr>
        <w:t xml:space="preserve"> </w:t>
      </w:r>
      <w:r w:rsidR="00D57F6E">
        <w:rPr>
          <w:b w:val="0"/>
          <w:bCs w:val="0"/>
          <w:i/>
          <w:iCs/>
          <w:color w:val="000000" w:themeColor="text1"/>
        </w:rPr>
        <w:t>distributions of ALS canopy heights. E</w:t>
      </w:r>
      <w:r>
        <w:rPr>
          <w:b w:val="0"/>
          <w:bCs w:val="0"/>
          <w:i/>
          <w:iCs/>
          <w:color w:val="000000" w:themeColor="text1"/>
        </w:rPr>
        <w:t xml:space="preserve">ach subplot represents a unique </w:t>
      </w:r>
      <w:r w:rsidRPr="006D7784">
        <w:rPr>
          <w:b w:val="0"/>
          <w:bCs w:val="0"/>
          <w:i/>
          <w:iCs/>
          <w:color w:val="000000" w:themeColor="text1"/>
        </w:rPr>
        <w:t xml:space="preserve">equivalence bound </w:t>
      </w:r>
      <w:r w:rsidR="004C539F">
        <w:rPr>
          <w:b w:val="0"/>
          <w:bCs w:val="0"/>
          <w:i/>
          <w:iCs/>
          <w:color w:val="000000" w:themeColor="text1"/>
        </w:rPr>
        <w:t xml:space="preserve">(in meters). Individual cells indicate the result of </w:t>
      </w:r>
      <w:r w:rsidRPr="006D7784">
        <w:rPr>
          <w:b w:val="0"/>
          <w:bCs w:val="0"/>
          <w:i/>
          <w:iCs/>
          <w:color w:val="000000" w:themeColor="text1"/>
        </w:rPr>
        <w:t xml:space="preserve">a TOST </w:t>
      </w:r>
      <w:r w:rsidR="004C539F">
        <w:rPr>
          <w:b w:val="0"/>
          <w:bCs w:val="0"/>
          <w:i/>
          <w:iCs/>
          <w:color w:val="000000" w:themeColor="text1"/>
        </w:rPr>
        <w:t>conducted between Sample 1 (X) and Sample 2 (Y).</w:t>
      </w:r>
      <w:r w:rsidRPr="006D7784">
        <w:rPr>
          <w:b w:val="0"/>
          <w:bCs w:val="0"/>
          <w:i/>
          <w:iCs/>
          <w:color w:val="000000" w:themeColor="text1"/>
        </w:rPr>
        <w:t xml:space="preserve"> </w:t>
      </w:r>
      <w:r w:rsidR="0092781F">
        <w:rPr>
          <w:b w:val="0"/>
          <w:bCs w:val="0"/>
          <w:i/>
          <w:iCs/>
          <w:color w:val="000000" w:themeColor="text1"/>
        </w:rPr>
        <w:t>Blue</w:t>
      </w:r>
      <w:r w:rsidRPr="006D7784">
        <w:rPr>
          <w:b w:val="0"/>
          <w:bCs w:val="0"/>
          <w:i/>
          <w:iCs/>
          <w:color w:val="000000" w:themeColor="text1"/>
        </w:rPr>
        <w:t xml:space="preserve"> cells indicate </w:t>
      </w:r>
      <w:r w:rsidR="00804A42">
        <w:rPr>
          <w:b w:val="0"/>
          <w:bCs w:val="0"/>
          <w:i/>
          <w:iCs/>
          <w:color w:val="000000" w:themeColor="text1"/>
        </w:rPr>
        <w:t xml:space="preserve">practical </w:t>
      </w:r>
      <w:r w:rsidRPr="006D7784">
        <w:rPr>
          <w:b w:val="0"/>
          <w:bCs w:val="0"/>
          <w:i/>
          <w:iCs/>
          <w:color w:val="000000" w:themeColor="text1"/>
        </w:rPr>
        <w:t>equivalen</w:t>
      </w:r>
      <w:r w:rsidR="004C539F">
        <w:rPr>
          <w:b w:val="0"/>
          <w:bCs w:val="0"/>
          <w:i/>
          <w:iCs/>
          <w:color w:val="000000" w:themeColor="text1"/>
        </w:rPr>
        <w:t>ce</w:t>
      </w:r>
      <w:r w:rsidRPr="006D7784">
        <w:rPr>
          <w:b w:val="0"/>
          <w:bCs w:val="0"/>
          <w:i/>
          <w:iCs/>
          <w:color w:val="000000" w:themeColor="text1"/>
        </w:rPr>
        <w:t xml:space="preserve"> within the bound specified in the subplot titl</w:t>
      </w:r>
      <w:r w:rsidR="004C539F">
        <w:rPr>
          <w:b w:val="0"/>
          <w:bCs w:val="0"/>
          <w:i/>
          <w:iCs/>
          <w:color w:val="000000" w:themeColor="text1"/>
        </w:rPr>
        <w:t>e. Y</w:t>
      </w:r>
      <w:r w:rsidR="0092781F">
        <w:rPr>
          <w:b w:val="0"/>
          <w:bCs w:val="0"/>
          <w:i/>
          <w:iCs/>
          <w:color w:val="000000" w:themeColor="text1"/>
        </w:rPr>
        <w:t>ellow</w:t>
      </w:r>
      <w:r w:rsidRPr="006D7784">
        <w:rPr>
          <w:b w:val="0"/>
          <w:bCs w:val="0"/>
          <w:i/>
          <w:iCs/>
          <w:color w:val="000000" w:themeColor="text1"/>
        </w:rPr>
        <w:t xml:space="preserve"> cells indicate </w:t>
      </w:r>
      <w:r w:rsidR="004C539F">
        <w:rPr>
          <w:b w:val="0"/>
          <w:bCs w:val="0"/>
          <w:i/>
          <w:iCs/>
          <w:color w:val="000000" w:themeColor="text1"/>
        </w:rPr>
        <w:t>non-equivalence,</w:t>
      </w:r>
      <w:r w:rsidRPr="006D7784">
        <w:rPr>
          <w:b w:val="0"/>
          <w:bCs w:val="0"/>
          <w:i/>
          <w:iCs/>
          <w:color w:val="000000" w:themeColor="text1"/>
        </w:rPr>
        <w:t xml:space="preserve"> as at least one of the null hypotheses in the TOST was not rejected.</w:t>
      </w:r>
    </w:p>
    <w:p w14:paraId="685B7F03" w14:textId="77777777" w:rsidR="00417C2A" w:rsidRDefault="00BA3BB6" w:rsidP="00BA3BB6">
      <w:pPr>
        <w:spacing w:line="360" w:lineRule="auto"/>
      </w:pPr>
      <w:r>
        <w:tab/>
        <w:t xml:space="preserve">At more strict </w:t>
      </w:r>
      <w:r w:rsidR="008D798A">
        <w:t xml:space="preserve">equivalence </w:t>
      </w:r>
      <w:r>
        <w:t xml:space="preserve">margins </w:t>
      </w:r>
      <w:r w:rsidR="008D798A">
        <w:t xml:space="preserve">such </w:t>
      </w:r>
      <w:r>
        <w:t>as 0.1 or 0.25</w:t>
      </w:r>
      <w:r w:rsidR="00C74668">
        <w:t xml:space="preserve"> meters</w:t>
      </w:r>
      <w:r>
        <w:t xml:space="preserve">, none of </w:t>
      </w:r>
      <w:r w:rsidR="008D798A">
        <w:t>the</w:t>
      </w:r>
      <w:r>
        <w:t xml:space="preserve"> samples demonstrate equivalence in canopy height. Based on the results in Figure 11, the 2019 sample demonstrates </w:t>
      </w:r>
      <w:r w:rsidR="007D4DF3">
        <w:t xml:space="preserve">the lowest </w:t>
      </w:r>
      <w:r>
        <w:t xml:space="preserve">equivalence </w:t>
      </w:r>
      <w:r w:rsidR="00C74668">
        <w:t xml:space="preserve">with </w:t>
      </w:r>
      <w:r>
        <w:t xml:space="preserve">other samples. </w:t>
      </w:r>
      <w:r w:rsidR="007D4DF3">
        <w:t xml:space="preserve">This suggests that although </w:t>
      </w:r>
      <w:r w:rsidR="00C74668">
        <w:t xml:space="preserve">this sample </w:t>
      </w:r>
      <w:r w:rsidR="007D4DF3">
        <w:t xml:space="preserve">may </w:t>
      </w:r>
      <w:r w:rsidR="00C74668">
        <w:t>represent</w:t>
      </w:r>
      <w:r w:rsidR="007D4DF3">
        <w:t xml:space="preserve"> </w:t>
      </w:r>
      <w:r w:rsidR="00C74668">
        <w:t xml:space="preserve">the </w:t>
      </w:r>
      <w:r w:rsidR="007D4DF3">
        <w:t xml:space="preserve">overall </w:t>
      </w:r>
      <w:r w:rsidR="00C74668">
        <w:t xml:space="preserve">population, </w:t>
      </w:r>
      <w:r w:rsidR="007D4DF3">
        <w:t xml:space="preserve">it contains spatial differences in canopy height </w:t>
      </w:r>
      <w:r w:rsidR="00417C2A">
        <w:t xml:space="preserve">with the other </w:t>
      </w:r>
      <w:r w:rsidR="00C74668">
        <w:t>sample</w:t>
      </w:r>
      <w:r w:rsidR="00417C2A">
        <w:t>s</w:t>
      </w:r>
      <w:r w:rsidR="00C74668">
        <w:t xml:space="preserve"> </w:t>
      </w:r>
      <w:r w:rsidR="00417C2A">
        <w:t xml:space="preserve">which </w:t>
      </w:r>
      <w:r w:rsidR="00C74668">
        <w:t xml:space="preserve">could </w:t>
      </w:r>
      <w:r w:rsidR="00417C2A">
        <w:t xml:space="preserve">bias </w:t>
      </w:r>
      <w:r w:rsidR="00C74668">
        <w:t>trends over time.</w:t>
      </w:r>
    </w:p>
    <w:p w14:paraId="35B54364" w14:textId="00591B4F" w:rsidR="00BA3BB6" w:rsidRPr="00BA3BB6" w:rsidRDefault="00417C2A" w:rsidP="00BA3BB6">
      <w:pPr>
        <w:spacing w:line="360" w:lineRule="auto"/>
      </w:pPr>
      <w:r>
        <w:tab/>
      </w:r>
      <w:r w:rsidR="00C74668">
        <w:t xml:space="preserve">With this in mind, </w:t>
      </w:r>
      <w:r>
        <w:t xml:space="preserve">we remove the </w:t>
      </w:r>
      <w:r w:rsidR="00C74668">
        <w:t xml:space="preserve">2019 sample from </w:t>
      </w:r>
      <w:r w:rsidR="00641C4C">
        <w:t xml:space="preserve">further </w:t>
      </w:r>
      <w:r w:rsidR="00C74668">
        <w:t>analyses</w:t>
      </w:r>
      <w:r w:rsidR="002766BC">
        <w:t xml:space="preserve"> and </w:t>
      </w:r>
      <w:r w:rsidR="00BA3BB6">
        <w:t xml:space="preserve">all </w:t>
      </w:r>
      <w:r>
        <w:t xml:space="preserve">remaining </w:t>
      </w:r>
      <w:r w:rsidR="00BA3BB6">
        <w:t xml:space="preserve">samples </w:t>
      </w:r>
      <w:r>
        <w:t xml:space="preserve">(2020-2024) </w:t>
      </w:r>
      <w:r w:rsidR="002F5212">
        <w:t xml:space="preserve">now </w:t>
      </w:r>
      <w:r w:rsidR="00BA3BB6">
        <w:t xml:space="preserve">demonstrate equivalence at a margin </w:t>
      </w:r>
      <w:r w:rsidR="00F22646">
        <w:t>of</w:t>
      </w:r>
      <w:r w:rsidR="00BA3BB6">
        <w:t xml:space="preserve"> 1 meter</w:t>
      </w:r>
      <w:r w:rsidR="00F22646">
        <w:t xml:space="preserve"> in canopy height</w:t>
      </w:r>
      <w:r w:rsidR="00BA3BB6">
        <w:t xml:space="preserve">. </w:t>
      </w:r>
      <w:r>
        <w:t xml:space="preserve">This </w:t>
      </w:r>
      <w:r w:rsidR="006A52AD">
        <w:t>minimize</w:t>
      </w:r>
      <w:r>
        <w:t xml:space="preserve">s </w:t>
      </w:r>
      <w:r w:rsidR="006A52AD">
        <w:t>the sampling bias present in our ATL08 segments</w:t>
      </w:r>
      <w:r>
        <w:t>, but slightly limits</w:t>
      </w:r>
      <w:r w:rsidR="006A52AD">
        <w:t xml:space="preserve"> the timeframe for tracking </w:t>
      </w:r>
      <w:r>
        <w:t>canopy height growth</w:t>
      </w:r>
      <w:r w:rsidR="006A52AD">
        <w:t xml:space="preserve"> to only 5 years of data</w:t>
      </w:r>
      <w:r>
        <w:t>.</w:t>
      </w:r>
      <w:r w:rsidR="00BA3BB6">
        <w:t xml:space="preserve"> </w:t>
      </w:r>
    </w:p>
    <w:p w14:paraId="37AF9819" w14:textId="0D6E6587" w:rsidR="000542A1" w:rsidRDefault="008638FC" w:rsidP="00BA3BB6">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67"/>
      <w:r w:rsidR="006422DB">
        <w:rPr>
          <w:b/>
          <w:bCs/>
        </w:rPr>
        <w:t>FIA-Derived Canopy Height Change</w:t>
      </w:r>
    </w:p>
    <w:p w14:paraId="203E18F6" w14:textId="184F7C90" w:rsidR="0008020F" w:rsidRDefault="00595F83" w:rsidP="00BA3BB6">
      <w:pPr>
        <w:spacing w:line="360" w:lineRule="auto"/>
        <w:ind w:firstLine="360"/>
      </w:pPr>
      <w:r w:rsidRPr="00595F83">
        <w:t xml:space="preserve">Table 1 shows </w:t>
      </w:r>
      <w:r w:rsidR="00DD1CC5">
        <w:t>plot-level</w:t>
      </w:r>
      <w:r w:rsidRPr="00595F83">
        <w:t xml:space="preserve"> summary statistics for </w:t>
      </w:r>
      <w:r w:rsidR="00525C6B">
        <w:t xml:space="preserve">annual </w:t>
      </w:r>
      <w:r w:rsidR="005918D9" w:rsidRPr="00595F83">
        <w:t>increment</w:t>
      </w:r>
      <w:r w:rsidR="00D44017">
        <w:t xml:space="preserve"> and net </w:t>
      </w:r>
      <w:r w:rsidR="00525C6B">
        <w:t>growth</w:t>
      </w:r>
      <w:r w:rsidR="00D44017">
        <w:t xml:space="preserve"> in canopy height from FIA remeasurement plots.</w:t>
      </w:r>
    </w:p>
    <w:p w14:paraId="2338C177" w14:textId="2C2990CF" w:rsidR="005918D9" w:rsidRPr="005918D9" w:rsidRDefault="005918D9" w:rsidP="005918D9">
      <w:pPr>
        <w:pStyle w:val="Caption"/>
        <w:keepNext/>
        <w:spacing w:line="360" w:lineRule="auto"/>
        <w:rPr>
          <w:b w:val="0"/>
          <w:bCs w:val="0"/>
          <w:i/>
          <w:iCs/>
          <w:sz w:val="22"/>
          <w:szCs w:val="22"/>
        </w:rPr>
      </w:pPr>
      <w:r w:rsidRPr="005918D9">
        <w:rPr>
          <w:b w:val="0"/>
          <w:bCs w:val="0"/>
          <w:i/>
          <w:iCs/>
          <w:sz w:val="22"/>
          <w:szCs w:val="22"/>
        </w:rPr>
        <w:lastRenderedPageBreak/>
        <w:t xml:space="preserve">Table </w:t>
      </w:r>
      <w:r w:rsidRPr="005918D9">
        <w:rPr>
          <w:b w:val="0"/>
          <w:bCs w:val="0"/>
          <w:i/>
          <w:iCs/>
          <w:sz w:val="22"/>
          <w:szCs w:val="22"/>
        </w:rPr>
        <w:fldChar w:fldCharType="begin"/>
      </w:r>
      <w:r w:rsidRPr="005918D9">
        <w:rPr>
          <w:b w:val="0"/>
          <w:bCs w:val="0"/>
          <w:i/>
          <w:iCs/>
          <w:sz w:val="22"/>
          <w:szCs w:val="22"/>
        </w:rPr>
        <w:instrText xml:space="preserve"> SEQ Table \* ARABIC </w:instrText>
      </w:r>
      <w:r w:rsidRPr="005918D9">
        <w:rPr>
          <w:b w:val="0"/>
          <w:bCs w:val="0"/>
          <w:i/>
          <w:iCs/>
          <w:sz w:val="22"/>
          <w:szCs w:val="22"/>
        </w:rPr>
        <w:fldChar w:fldCharType="separate"/>
      </w:r>
      <w:r w:rsidR="00A92D02">
        <w:rPr>
          <w:b w:val="0"/>
          <w:bCs w:val="0"/>
          <w:i/>
          <w:iCs/>
          <w:noProof/>
          <w:sz w:val="22"/>
          <w:szCs w:val="22"/>
        </w:rPr>
        <w:t>1</w:t>
      </w:r>
      <w:r w:rsidRPr="005918D9">
        <w:rPr>
          <w:b w:val="0"/>
          <w:bCs w:val="0"/>
          <w:i/>
          <w:iCs/>
          <w:sz w:val="22"/>
          <w:szCs w:val="22"/>
        </w:rPr>
        <w:fldChar w:fldCharType="end"/>
      </w:r>
      <w:r>
        <w:rPr>
          <w:b w:val="0"/>
          <w:bCs w:val="0"/>
          <w:i/>
          <w:iCs/>
          <w:sz w:val="22"/>
          <w:szCs w:val="22"/>
        </w:rPr>
        <w:t xml:space="preserve">: Summary statistics for </w:t>
      </w:r>
      <w:r w:rsidR="00525C6B">
        <w:rPr>
          <w:b w:val="0"/>
          <w:bCs w:val="0"/>
          <w:i/>
          <w:iCs/>
          <w:sz w:val="22"/>
          <w:szCs w:val="22"/>
        </w:rPr>
        <w:t>annual</w:t>
      </w:r>
      <w:r w:rsidR="00B42C10">
        <w:rPr>
          <w:b w:val="0"/>
          <w:bCs w:val="0"/>
          <w:i/>
          <w:iCs/>
          <w:sz w:val="22"/>
          <w:szCs w:val="22"/>
        </w:rPr>
        <w:t xml:space="preserve"> height</w:t>
      </w:r>
      <w:r w:rsidR="00525C6B">
        <w:rPr>
          <w:b w:val="0"/>
          <w:bCs w:val="0"/>
          <w:i/>
          <w:iCs/>
          <w:sz w:val="22"/>
          <w:szCs w:val="22"/>
        </w:rPr>
        <w:t xml:space="preserve"> increment and </w:t>
      </w:r>
      <w:r w:rsidR="00B42C10">
        <w:rPr>
          <w:b w:val="0"/>
          <w:bCs w:val="0"/>
          <w:i/>
          <w:iCs/>
          <w:sz w:val="22"/>
          <w:szCs w:val="22"/>
        </w:rPr>
        <w:t xml:space="preserve">five-year </w:t>
      </w:r>
      <w:r w:rsidR="00525C6B">
        <w:rPr>
          <w:b w:val="0"/>
          <w:bCs w:val="0"/>
          <w:i/>
          <w:iCs/>
          <w:sz w:val="22"/>
          <w:szCs w:val="22"/>
        </w:rPr>
        <w:t xml:space="preserve">net growth measurements from FIA remeasurement plots. Units </w:t>
      </w:r>
      <w:r w:rsidR="00343F34">
        <w:rPr>
          <w:b w:val="0"/>
          <w:bCs w:val="0"/>
          <w:i/>
          <w:iCs/>
          <w:sz w:val="22"/>
          <w:szCs w:val="22"/>
        </w:rPr>
        <w:t xml:space="preserve">reported as original FIA measurements were in feet. </w:t>
      </w:r>
    </w:p>
    <w:tbl>
      <w:tblPr>
        <w:tblStyle w:val="TableGrid"/>
        <w:tblW w:w="9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1890"/>
        <w:gridCol w:w="720"/>
        <w:gridCol w:w="1080"/>
        <w:gridCol w:w="1080"/>
        <w:gridCol w:w="1080"/>
        <w:gridCol w:w="1260"/>
        <w:gridCol w:w="1168"/>
      </w:tblGrid>
      <w:tr w:rsidR="004D1978" w14:paraId="3355EA0C" w14:textId="77777777" w:rsidTr="004D1978">
        <w:trPr>
          <w:trHeight w:val="386"/>
        </w:trPr>
        <w:tc>
          <w:tcPr>
            <w:tcW w:w="1435" w:type="dxa"/>
            <w:tcBorders>
              <w:top w:val="single" w:sz="4" w:space="0" w:color="auto"/>
              <w:bottom w:val="single" w:sz="4" w:space="0" w:color="auto"/>
            </w:tcBorders>
            <w:shd w:val="clear" w:color="auto" w:fill="auto"/>
          </w:tcPr>
          <w:p w14:paraId="694983E2" w14:textId="384E3BDB" w:rsidR="005918D9" w:rsidRPr="004D1978" w:rsidRDefault="005918D9" w:rsidP="004D1978">
            <w:pPr>
              <w:spacing w:line="360" w:lineRule="auto"/>
              <w:rPr>
                <w:rFonts w:ascii="Times New Roman" w:hAnsi="Times New Roman"/>
                <w:b/>
                <w:bCs/>
              </w:rPr>
            </w:pPr>
            <w:r w:rsidRPr="004D1978">
              <w:rPr>
                <w:rFonts w:ascii="Times New Roman" w:hAnsi="Times New Roman"/>
                <w:b/>
                <w:bCs/>
              </w:rPr>
              <w:t>Variable</w:t>
            </w:r>
          </w:p>
        </w:tc>
        <w:tc>
          <w:tcPr>
            <w:tcW w:w="1890" w:type="dxa"/>
            <w:tcBorders>
              <w:top w:val="single" w:sz="4" w:space="0" w:color="auto"/>
              <w:bottom w:val="single" w:sz="4" w:space="0" w:color="auto"/>
            </w:tcBorders>
            <w:shd w:val="clear" w:color="auto" w:fill="auto"/>
          </w:tcPr>
          <w:p w14:paraId="58E448D0" w14:textId="52B6367B" w:rsidR="005918D9" w:rsidRPr="004D1978" w:rsidRDefault="005918D9" w:rsidP="004D1978">
            <w:pPr>
              <w:spacing w:line="360" w:lineRule="auto"/>
              <w:rPr>
                <w:rFonts w:ascii="Times New Roman" w:hAnsi="Times New Roman"/>
                <w:b/>
                <w:bCs/>
              </w:rPr>
            </w:pPr>
            <w:r w:rsidRPr="004D1978">
              <w:rPr>
                <w:rFonts w:ascii="Times New Roman" w:hAnsi="Times New Roman"/>
                <w:b/>
                <w:bCs/>
              </w:rPr>
              <w:t>Units</w:t>
            </w:r>
          </w:p>
        </w:tc>
        <w:tc>
          <w:tcPr>
            <w:tcW w:w="720" w:type="dxa"/>
            <w:tcBorders>
              <w:top w:val="single" w:sz="4" w:space="0" w:color="auto"/>
              <w:bottom w:val="single" w:sz="4" w:space="0" w:color="auto"/>
            </w:tcBorders>
            <w:shd w:val="clear" w:color="auto" w:fill="auto"/>
          </w:tcPr>
          <w:p w14:paraId="44555CA7" w14:textId="1867366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Min</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19D04D8F" w14:textId="7F6BFE7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1</w:t>
            </w:r>
            <w:r w:rsidRPr="004D1978">
              <w:rPr>
                <w:rFonts w:ascii="Times New Roman" w:hAnsi="Times New Roman"/>
                <w:b/>
                <w:bCs/>
                <w:vertAlign w:val="superscript"/>
              </w:rPr>
              <w:t>st</w:t>
            </w:r>
            <w:r w:rsidRPr="004D1978">
              <w:rPr>
                <w:rFonts w:ascii="Times New Roman" w:hAnsi="Times New Roman"/>
                <w:b/>
                <w:bCs/>
              </w:rPr>
              <w:t xml:space="preserve"> Qu</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673C2716" w14:textId="174B825A"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Median</w:t>
            </w:r>
          </w:p>
        </w:tc>
        <w:tc>
          <w:tcPr>
            <w:tcW w:w="1080" w:type="dxa"/>
            <w:tcBorders>
              <w:top w:val="single" w:sz="4" w:space="0" w:color="auto"/>
              <w:bottom w:val="single" w:sz="4" w:space="0" w:color="auto"/>
            </w:tcBorders>
            <w:shd w:val="clear" w:color="auto" w:fill="auto"/>
          </w:tcPr>
          <w:p w14:paraId="09B4636B" w14:textId="0D0C1975"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Mean</w:t>
            </w:r>
          </w:p>
        </w:tc>
        <w:tc>
          <w:tcPr>
            <w:tcW w:w="1260" w:type="dxa"/>
            <w:tcBorders>
              <w:top w:val="single" w:sz="4" w:space="0" w:color="auto"/>
              <w:bottom w:val="single" w:sz="4" w:space="0" w:color="auto"/>
            </w:tcBorders>
            <w:shd w:val="clear" w:color="auto" w:fill="auto"/>
          </w:tcPr>
          <w:p w14:paraId="6856ACFA" w14:textId="2D7CD5C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3</w:t>
            </w:r>
            <w:r w:rsidRPr="004D1978">
              <w:rPr>
                <w:rFonts w:ascii="Times New Roman" w:hAnsi="Times New Roman"/>
                <w:b/>
                <w:bCs/>
                <w:vertAlign w:val="superscript"/>
              </w:rPr>
              <w:t>rd</w:t>
            </w:r>
            <w:r w:rsidRPr="004D1978">
              <w:rPr>
                <w:rFonts w:ascii="Times New Roman" w:hAnsi="Times New Roman"/>
                <w:b/>
                <w:bCs/>
              </w:rPr>
              <w:t xml:space="preserve"> Qu</w:t>
            </w:r>
            <w:r w:rsidR="004D1978">
              <w:rPr>
                <w:rFonts w:ascii="Times New Roman" w:hAnsi="Times New Roman"/>
                <w:b/>
                <w:bCs/>
              </w:rPr>
              <w:t>.</w:t>
            </w:r>
          </w:p>
        </w:tc>
        <w:tc>
          <w:tcPr>
            <w:tcW w:w="1168" w:type="dxa"/>
            <w:tcBorders>
              <w:top w:val="single" w:sz="4" w:space="0" w:color="auto"/>
              <w:bottom w:val="single" w:sz="4" w:space="0" w:color="auto"/>
            </w:tcBorders>
            <w:shd w:val="clear" w:color="auto" w:fill="auto"/>
          </w:tcPr>
          <w:p w14:paraId="6036D9FF" w14:textId="6E03A38E"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Max</w:t>
            </w:r>
            <w:r w:rsidR="004D1978">
              <w:rPr>
                <w:rFonts w:ascii="Times New Roman" w:hAnsi="Times New Roman"/>
                <w:b/>
                <w:bCs/>
              </w:rPr>
              <w:t>.</w:t>
            </w:r>
          </w:p>
        </w:tc>
      </w:tr>
      <w:tr w:rsidR="004D1978" w14:paraId="7F1E0E19" w14:textId="77777777" w:rsidTr="005E31DC">
        <w:trPr>
          <w:trHeight w:val="407"/>
        </w:trPr>
        <w:tc>
          <w:tcPr>
            <w:tcW w:w="1435" w:type="dxa"/>
            <w:tcBorders>
              <w:top w:val="single" w:sz="4" w:space="0" w:color="auto"/>
            </w:tcBorders>
            <w:shd w:val="clear" w:color="auto" w:fill="auto"/>
            <w:vAlign w:val="center"/>
          </w:tcPr>
          <w:p w14:paraId="0200A31B" w14:textId="56F0D4E8" w:rsidR="005918D9" w:rsidRPr="004D1978" w:rsidRDefault="005918D9" w:rsidP="00B42C10">
            <w:pPr>
              <w:spacing w:line="360" w:lineRule="auto"/>
              <w:rPr>
                <w:rFonts w:ascii="Times New Roman" w:hAnsi="Times New Roman"/>
              </w:rPr>
            </w:pPr>
            <w:r w:rsidRPr="004D1978">
              <w:rPr>
                <w:rFonts w:ascii="Times New Roman" w:hAnsi="Times New Roman"/>
              </w:rPr>
              <w:t>Increment</w:t>
            </w:r>
          </w:p>
        </w:tc>
        <w:tc>
          <w:tcPr>
            <w:tcW w:w="1890" w:type="dxa"/>
            <w:tcBorders>
              <w:top w:val="single" w:sz="4" w:space="0" w:color="auto"/>
            </w:tcBorders>
            <w:shd w:val="clear" w:color="auto" w:fill="auto"/>
            <w:vAlign w:val="center"/>
          </w:tcPr>
          <w:p w14:paraId="0E84A25F" w14:textId="7E6B4317" w:rsidR="005918D9" w:rsidRPr="004D1978" w:rsidRDefault="005918D9" w:rsidP="00B42C10">
            <w:pPr>
              <w:spacing w:line="360" w:lineRule="auto"/>
              <w:rPr>
                <w:rFonts w:ascii="Times New Roman" w:hAnsi="Times New Roman"/>
              </w:rPr>
            </w:pPr>
            <w:r w:rsidRPr="004D1978">
              <w:rPr>
                <w:rFonts w:ascii="Times New Roman" w:hAnsi="Times New Roman"/>
              </w:rPr>
              <w:t>Meters per Year</w:t>
            </w:r>
          </w:p>
        </w:tc>
        <w:tc>
          <w:tcPr>
            <w:tcW w:w="720" w:type="dxa"/>
            <w:tcBorders>
              <w:top w:val="single" w:sz="4" w:space="0" w:color="auto"/>
            </w:tcBorders>
            <w:shd w:val="clear" w:color="auto" w:fill="auto"/>
            <w:vAlign w:val="center"/>
          </w:tcPr>
          <w:p w14:paraId="6D7E06FE" w14:textId="48CA289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top w:val="single" w:sz="4" w:space="0" w:color="auto"/>
            </w:tcBorders>
            <w:shd w:val="clear" w:color="auto" w:fill="auto"/>
            <w:vAlign w:val="center"/>
          </w:tcPr>
          <w:p w14:paraId="16DF235B" w14:textId="0E2CFED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20</w:t>
            </w:r>
          </w:p>
        </w:tc>
        <w:tc>
          <w:tcPr>
            <w:tcW w:w="1080" w:type="dxa"/>
            <w:tcBorders>
              <w:top w:val="single" w:sz="4" w:space="0" w:color="auto"/>
            </w:tcBorders>
            <w:shd w:val="clear" w:color="auto" w:fill="auto"/>
            <w:vAlign w:val="center"/>
          </w:tcPr>
          <w:p w14:paraId="095C25D1" w14:textId="5BC7AC8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34</w:t>
            </w:r>
          </w:p>
        </w:tc>
        <w:tc>
          <w:tcPr>
            <w:tcW w:w="1080" w:type="dxa"/>
            <w:tcBorders>
              <w:top w:val="single" w:sz="4" w:space="0" w:color="auto"/>
            </w:tcBorders>
            <w:shd w:val="clear" w:color="auto" w:fill="auto"/>
            <w:vAlign w:val="center"/>
          </w:tcPr>
          <w:p w14:paraId="2F23688B" w14:textId="1465BD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41</w:t>
            </w:r>
          </w:p>
        </w:tc>
        <w:tc>
          <w:tcPr>
            <w:tcW w:w="1260" w:type="dxa"/>
            <w:tcBorders>
              <w:top w:val="single" w:sz="4" w:space="0" w:color="auto"/>
            </w:tcBorders>
            <w:shd w:val="clear" w:color="auto" w:fill="auto"/>
            <w:vAlign w:val="center"/>
          </w:tcPr>
          <w:p w14:paraId="7C6E5703" w14:textId="4F1241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.53</w:t>
            </w:r>
          </w:p>
        </w:tc>
        <w:tc>
          <w:tcPr>
            <w:tcW w:w="1168" w:type="dxa"/>
            <w:tcBorders>
              <w:top w:val="single" w:sz="4" w:space="0" w:color="auto"/>
            </w:tcBorders>
            <w:shd w:val="clear" w:color="auto" w:fill="auto"/>
            <w:vAlign w:val="center"/>
          </w:tcPr>
          <w:p w14:paraId="300D08F9" w14:textId="350364A9" w:rsidR="005918D9" w:rsidRPr="004D1978" w:rsidRDefault="00DD1CC5" w:rsidP="005E31DC">
            <w:pPr>
              <w:spacing w:line="360" w:lineRule="auto"/>
              <w:jc w:val="center"/>
              <w:rPr>
                <w:rFonts w:ascii="Times New Roman" w:hAnsi="Times New Roman"/>
              </w:rPr>
            </w:pPr>
            <w:r w:rsidRPr="004D1978">
              <w:rPr>
                <w:rFonts w:ascii="Times New Roman" w:hAnsi="Times New Roman"/>
              </w:rPr>
              <w:t>1.76</w:t>
            </w:r>
          </w:p>
        </w:tc>
      </w:tr>
      <w:tr w:rsidR="004D1978" w14:paraId="76B5DD5C" w14:textId="77777777" w:rsidTr="005E31DC">
        <w:trPr>
          <w:trHeight w:val="288"/>
        </w:trPr>
        <w:tc>
          <w:tcPr>
            <w:tcW w:w="1435" w:type="dxa"/>
            <w:tcBorders>
              <w:bottom w:val="single" w:sz="4" w:space="0" w:color="auto"/>
            </w:tcBorders>
            <w:shd w:val="clear" w:color="auto" w:fill="auto"/>
            <w:vAlign w:val="center"/>
          </w:tcPr>
          <w:p w14:paraId="33354F75" w14:textId="5A0DE387" w:rsidR="005918D9" w:rsidRPr="004D1978" w:rsidRDefault="005918D9" w:rsidP="00B42C10">
            <w:pPr>
              <w:spacing w:line="360" w:lineRule="auto"/>
              <w:rPr>
                <w:rFonts w:ascii="Times New Roman" w:hAnsi="Times New Roman"/>
              </w:rPr>
            </w:pPr>
            <w:r w:rsidRPr="004D1978">
              <w:rPr>
                <w:rFonts w:ascii="Times New Roman" w:hAnsi="Times New Roman"/>
              </w:rPr>
              <w:t>Net Change</w:t>
            </w:r>
          </w:p>
        </w:tc>
        <w:tc>
          <w:tcPr>
            <w:tcW w:w="1890" w:type="dxa"/>
            <w:tcBorders>
              <w:bottom w:val="single" w:sz="4" w:space="0" w:color="auto"/>
            </w:tcBorders>
            <w:shd w:val="clear" w:color="auto" w:fill="auto"/>
            <w:vAlign w:val="center"/>
          </w:tcPr>
          <w:p w14:paraId="251D74C7" w14:textId="6C9EEC0F" w:rsidR="005918D9" w:rsidRPr="004D1978" w:rsidRDefault="005918D9" w:rsidP="00B42C10">
            <w:pPr>
              <w:spacing w:line="360" w:lineRule="auto"/>
              <w:rPr>
                <w:rFonts w:ascii="Times New Roman" w:hAnsi="Times New Roman"/>
              </w:rPr>
            </w:pPr>
            <w:r w:rsidRPr="004D1978">
              <w:rPr>
                <w:rFonts w:ascii="Times New Roman" w:hAnsi="Times New Roman"/>
              </w:rPr>
              <w:t>Meters</w:t>
            </w:r>
          </w:p>
        </w:tc>
        <w:tc>
          <w:tcPr>
            <w:tcW w:w="720" w:type="dxa"/>
            <w:tcBorders>
              <w:bottom w:val="single" w:sz="4" w:space="0" w:color="auto"/>
            </w:tcBorders>
            <w:shd w:val="clear" w:color="auto" w:fill="auto"/>
            <w:vAlign w:val="center"/>
          </w:tcPr>
          <w:p w14:paraId="1F360D41" w14:textId="71C81D6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bottom w:val="single" w:sz="4" w:space="0" w:color="auto"/>
            </w:tcBorders>
            <w:shd w:val="clear" w:color="auto" w:fill="auto"/>
            <w:vAlign w:val="center"/>
          </w:tcPr>
          <w:p w14:paraId="77A7309B" w14:textId="13D293F3" w:rsidR="005918D9" w:rsidRPr="004D1978" w:rsidRDefault="00DD1CC5" w:rsidP="005E31DC">
            <w:pPr>
              <w:spacing w:line="360" w:lineRule="auto"/>
              <w:jc w:val="center"/>
              <w:rPr>
                <w:rFonts w:ascii="Times New Roman" w:hAnsi="Times New Roman"/>
              </w:rPr>
            </w:pPr>
            <w:r w:rsidRPr="004D1978">
              <w:rPr>
                <w:rFonts w:ascii="Times New Roman" w:hAnsi="Times New Roman"/>
              </w:rPr>
              <w:t>1.03</w:t>
            </w:r>
          </w:p>
        </w:tc>
        <w:tc>
          <w:tcPr>
            <w:tcW w:w="1080" w:type="dxa"/>
            <w:tcBorders>
              <w:bottom w:val="single" w:sz="4" w:space="0" w:color="auto"/>
            </w:tcBorders>
            <w:shd w:val="clear" w:color="auto" w:fill="auto"/>
            <w:vAlign w:val="center"/>
          </w:tcPr>
          <w:p w14:paraId="64009AC6" w14:textId="14406B8C" w:rsidR="005918D9" w:rsidRPr="004D1978" w:rsidRDefault="00DD1CC5" w:rsidP="005E31DC">
            <w:pPr>
              <w:spacing w:line="360" w:lineRule="auto"/>
              <w:jc w:val="center"/>
              <w:rPr>
                <w:rFonts w:ascii="Times New Roman" w:hAnsi="Times New Roman"/>
              </w:rPr>
            </w:pPr>
            <w:r w:rsidRPr="004D1978">
              <w:rPr>
                <w:rFonts w:ascii="Times New Roman" w:hAnsi="Times New Roman"/>
              </w:rPr>
              <w:t>1.68</w:t>
            </w:r>
          </w:p>
        </w:tc>
        <w:tc>
          <w:tcPr>
            <w:tcW w:w="1080" w:type="dxa"/>
            <w:tcBorders>
              <w:bottom w:val="single" w:sz="4" w:space="0" w:color="auto"/>
            </w:tcBorders>
            <w:shd w:val="clear" w:color="auto" w:fill="auto"/>
            <w:vAlign w:val="center"/>
          </w:tcPr>
          <w:p w14:paraId="063E9080" w14:textId="729107CF" w:rsidR="005918D9" w:rsidRPr="004D1978" w:rsidRDefault="005918D9" w:rsidP="005E31DC">
            <w:pPr>
              <w:spacing w:line="360" w:lineRule="auto"/>
              <w:jc w:val="center"/>
              <w:rPr>
                <w:rFonts w:ascii="Times New Roman" w:hAnsi="Times New Roman"/>
              </w:rPr>
            </w:pPr>
            <w:r w:rsidRPr="004D1978">
              <w:rPr>
                <w:rFonts w:ascii="Times New Roman" w:hAnsi="Times New Roman"/>
              </w:rPr>
              <w:t>2.</w:t>
            </w:r>
            <w:r w:rsidR="00DD1CC5" w:rsidRPr="004D1978">
              <w:rPr>
                <w:rFonts w:ascii="Times New Roman" w:hAnsi="Times New Roman"/>
              </w:rPr>
              <w:t>07</w:t>
            </w:r>
          </w:p>
        </w:tc>
        <w:tc>
          <w:tcPr>
            <w:tcW w:w="1260" w:type="dxa"/>
            <w:tcBorders>
              <w:bottom w:val="single" w:sz="4" w:space="0" w:color="auto"/>
            </w:tcBorders>
            <w:shd w:val="clear" w:color="auto" w:fill="auto"/>
            <w:vAlign w:val="center"/>
          </w:tcPr>
          <w:p w14:paraId="293A2790" w14:textId="7E80699E" w:rsidR="005918D9" w:rsidRPr="004D1978" w:rsidRDefault="00DD1CC5" w:rsidP="005E31DC">
            <w:pPr>
              <w:spacing w:line="360" w:lineRule="auto"/>
              <w:jc w:val="center"/>
              <w:rPr>
                <w:rFonts w:ascii="Times New Roman" w:hAnsi="Times New Roman"/>
              </w:rPr>
            </w:pPr>
            <w:r w:rsidRPr="004D1978">
              <w:rPr>
                <w:rFonts w:ascii="Times New Roman" w:hAnsi="Times New Roman"/>
              </w:rPr>
              <w:t>2.63</w:t>
            </w:r>
          </w:p>
        </w:tc>
        <w:tc>
          <w:tcPr>
            <w:tcW w:w="1168" w:type="dxa"/>
            <w:tcBorders>
              <w:bottom w:val="single" w:sz="4" w:space="0" w:color="auto"/>
            </w:tcBorders>
            <w:shd w:val="clear" w:color="auto" w:fill="auto"/>
            <w:vAlign w:val="center"/>
          </w:tcPr>
          <w:p w14:paraId="370C8778" w14:textId="3497E8CF" w:rsidR="005918D9" w:rsidRPr="004D1978" w:rsidRDefault="00A34B1C" w:rsidP="005E31DC">
            <w:pPr>
              <w:spacing w:line="360" w:lineRule="auto"/>
              <w:jc w:val="center"/>
              <w:rPr>
                <w:rFonts w:ascii="Times New Roman" w:hAnsi="Times New Roman"/>
              </w:rPr>
            </w:pPr>
            <w:r w:rsidRPr="004D1978">
              <w:rPr>
                <w:rFonts w:ascii="Times New Roman" w:hAnsi="Times New Roman"/>
              </w:rPr>
              <w:t>8.82</w:t>
            </w:r>
          </w:p>
        </w:tc>
      </w:tr>
    </w:tbl>
    <w:p w14:paraId="69C20A45" w14:textId="65B6A05B" w:rsidR="00BA1401" w:rsidRDefault="00E51138" w:rsidP="005918D9">
      <w:pPr>
        <w:spacing w:line="360" w:lineRule="auto"/>
      </w:pPr>
      <w:r>
        <w:tab/>
      </w:r>
      <w:r w:rsidR="006D4E45">
        <w:t>Figure</w:t>
      </w:r>
      <w:r w:rsidR="00BA1401" w:rsidRPr="00BA1401">
        <w:t xml:space="preserve"> 1</w:t>
      </w:r>
      <w:r w:rsidR="005E31DC">
        <w:t>2</w:t>
      </w:r>
      <w:r w:rsidR="00BA1401" w:rsidRPr="00BA1401">
        <w:t xml:space="preserve"> shows the</w:t>
      </w:r>
      <w:r w:rsidR="00287510">
        <w:t xml:space="preserve"> distribution of actual height increment</w:t>
      </w:r>
      <w:r w:rsidR="00EC7774">
        <w:t xml:space="preserve"> from remeasurement plots</w:t>
      </w:r>
      <w:r w:rsidR="00BA1401" w:rsidRPr="00BA1401">
        <w:t xml:space="preserve">. The </w:t>
      </w:r>
      <w:r w:rsidR="00287510">
        <w:t>median value</w:t>
      </w:r>
      <w:r w:rsidR="00BA1401" w:rsidRPr="00BA1401">
        <w:t xml:space="preserve"> </w:t>
      </w:r>
      <w:r w:rsidR="00B42C10">
        <w:t xml:space="preserve">of 0.34 meters per year </w:t>
      </w:r>
      <w:r w:rsidR="00BA1401" w:rsidRPr="00BA1401">
        <w:t xml:space="preserve">indicates </w:t>
      </w:r>
      <w:r w:rsidR="00B42C10">
        <w:t xml:space="preserve">the expected plot-level tree height growth </w:t>
      </w:r>
      <w:r w:rsidR="00287510">
        <w:t xml:space="preserve">across the range of forest </w:t>
      </w:r>
      <w:r w:rsidR="005E31DC">
        <w:t>conditions</w:t>
      </w:r>
      <w:r w:rsidR="00287510">
        <w:t xml:space="preserve"> in </w:t>
      </w:r>
      <w:r w:rsidR="005E31DC">
        <w:t>the</w:t>
      </w:r>
      <w:r w:rsidR="00287510">
        <w:t xml:space="preserve"> study area</w:t>
      </w:r>
      <w:r w:rsidR="00B42C10">
        <w:t>.</w:t>
      </w:r>
    </w:p>
    <w:p w14:paraId="37C66067" w14:textId="6DAADFF9" w:rsidR="00287510" w:rsidRDefault="00B42C10" w:rsidP="00287510">
      <w:pPr>
        <w:keepNext/>
        <w:spacing w:line="360" w:lineRule="auto"/>
      </w:pPr>
      <w:r>
        <w:rPr>
          <w:noProof/>
        </w:rPr>
        <w:drawing>
          <wp:inline distT="0" distB="0" distL="0" distR="0" wp14:anchorId="686A86B8" wp14:editId="364F85AE">
            <wp:extent cx="6217920" cy="3886200"/>
            <wp:effectExtent l="0" t="0" r="0" b="0"/>
            <wp:docPr id="1097097816"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7816" name="Picture 14" descr="A graph of blue bar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75CF3A8D" w14:textId="0F22CE20"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03610D">
        <w:rPr>
          <w:b w:val="0"/>
          <w:bCs w:val="0"/>
          <w:i/>
          <w:iCs/>
          <w:noProof/>
          <w:sz w:val="22"/>
          <w:szCs w:val="22"/>
        </w:rPr>
        <w:t>12</w:t>
      </w:r>
      <w:r w:rsidRPr="00287510">
        <w:rPr>
          <w:b w:val="0"/>
          <w:bCs w:val="0"/>
          <w:i/>
          <w:iCs/>
          <w:sz w:val="22"/>
          <w:szCs w:val="22"/>
        </w:rPr>
        <w:fldChar w:fldCharType="end"/>
      </w:r>
      <w:r>
        <w:rPr>
          <w:b w:val="0"/>
          <w:bCs w:val="0"/>
          <w:i/>
          <w:iCs/>
          <w:sz w:val="22"/>
          <w:szCs w:val="22"/>
        </w:rPr>
        <w:t xml:space="preserve">: Distribution of height increment values from </w:t>
      </w:r>
      <w:r w:rsidRPr="00287510">
        <w:rPr>
          <w:b w:val="0"/>
          <w:bCs w:val="0"/>
          <w:i/>
          <w:iCs/>
          <w:sz w:val="22"/>
          <w:szCs w:val="22"/>
        </w:rPr>
        <w:t>FIA remeasurement plots. Red line indicates median value</w:t>
      </w:r>
      <w:r>
        <w:rPr>
          <w:b w:val="0"/>
          <w:bCs w:val="0"/>
          <w:i/>
          <w:iCs/>
          <w:sz w:val="22"/>
          <w:szCs w:val="22"/>
        </w:rPr>
        <w:t>.</w:t>
      </w:r>
    </w:p>
    <w:p w14:paraId="73FCAD9E" w14:textId="7CC88AF3" w:rsidR="00BA1401" w:rsidRDefault="00BA1401" w:rsidP="00287510">
      <w:pPr>
        <w:spacing w:line="360" w:lineRule="auto"/>
        <w:ind w:firstLine="360"/>
      </w:pPr>
      <w:r w:rsidRPr="00BA1401">
        <w:t>Figure 1</w:t>
      </w:r>
      <w:r w:rsidR="005E31DC">
        <w:t>3</w:t>
      </w:r>
      <w:r w:rsidRPr="00BA1401">
        <w:t xml:space="preserve"> shows the distribution of </w:t>
      </w:r>
      <w:r w:rsidR="002052B7">
        <w:t>five</w:t>
      </w:r>
      <w:r w:rsidR="00B42C10">
        <w:t>-</w:t>
      </w:r>
      <w:r w:rsidRPr="00BA1401">
        <w:t>year</w:t>
      </w:r>
      <w:r w:rsidR="00B42C10">
        <w:t xml:space="preserve"> net growth in tree height at the plot level</w:t>
      </w:r>
      <w:r w:rsidR="00287510">
        <w:t xml:space="preserve">. This distribution is centered at </w:t>
      </w:r>
      <w:r w:rsidR="00241347">
        <w:t>1.68</w:t>
      </w:r>
      <w:r w:rsidR="00287510">
        <w:t xml:space="preserve"> meters with a strong right skew,</w:t>
      </w:r>
      <w:r w:rsidR="00B42C10">
        <w:t xml:space="preserve"> indicating a modest growth for most plots with some experiencing up to 8 meters of growth in a </w:t>
      </w:r>
      <w:r w:rsidR="002766BC">
        <w:t>five-year</w:t>
      </w:r>
      <w:r w:rsidR="00B42C10">
        <w:t xml:space="preserve"> period</w:t>
      </w:r>
      <w:r w:rsidR="00287510">
        <w:t>.</w:t>
      </w:r>
    </w:p>
    <w:p w14:paraId="4832E9BD" w14:textId="1A5AA22E" w:rsidR="00287510" w:rsidRDefault="00B42C10" w:rsidP="00287510">
      <w:pPr>
        <w:keepNext/>
        <w:spacing w:line="360" w:lineRule="auto"/>
        <w:jc w:val="center"/>
      </w:pPr>
      <w:r>
        <w:rPr>
          <w:noProof/>
        </w:rPr>
        <w:lastRenderedPageBreak/>
        <w:drawing>
          <wp:inline distT="0" distB="0" distL="0" distR="0" wp14:anchorId="15754B41" wp14:editId="1D6B3EA8">
            <wp:extent cx="6217920" cy="3886200"/>
            <wp:effectExtent l="0" t="0" r="0" b="0"/>
            <wp:docPr id="1734841280"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1280" name="Picture 15" descr="A graph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6842CD2F" w14:textId="663971D8"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03610D">
        <w:rPr>
          <w:b w:val="0"/>
          <w:bCs w:val="0"/>
          <w:i/>
          <w:iCs/>
          <w:noProof/>
          <w:sz w:val="22"/>
          <w:szCs w:val="22"/>
        </w:rPr>
        <w:t>13</w:t>
      </w:r>
      <w:r w:rsidRPr="00287510">
        <w:rPr>
          <w:b w:val="0"/>
          <w:bCs w:val="0"/>
          <w:i/>
          <w:iCs/>
          <w:sz w:val="22"/>
          <w:szCs w:val="22"/>
        </w:rPr>
        <w:fldChar w:fldCharType="end"/>
      </w:r>
      <w:r w:rsidRPr="00287510">
        <w:rPr>
          <w:b w:val="0"/>
          <w:bCs w:val="0"/>
          <w:i/>
          <w:iCs/>
          <w:sz w:val="22"/>
          <w:szCs w:val="22"/>
        </w:rPr>
        <w:t xml:space="preserve">: Distribution of </w:t>
      </w:r>
      <w:r w:rsidR="00241347">
        <w:rPr>
          <w:b w:val="0"/>
          <w:bCs w:val="0"/>
          <w:i/>
          <w:iCs/>
          <w:sz w:val="22"/>
          <w:szCs w:val="22"/>
        </w:rPr>
        <w:t>five</w:t>
      </w:r>
      <w:r>
        <w:rPr>
          <w:b w:val="0"/>
          <w:bCs w:val="0"/>
          <w:i/>
          <w:iCs/>
          <w:sz w:val="22"/>
          <w:szCs w:val="22"/>
        </w:rPr>
        <w:t xml:space="preserve">-year net </w:t>
      </w:r>
      <w:r w:rsidR="005E31DC">
        <w:rPr>
          <w:b w:val="0"/>
          <w:bCs w:val="0"/>
          <w:i/>
          <w:iCs/>
          <w:sz w:val="22"/>
          <w:szCs w:val="22"/>
        </w:rPr>
        <w:t>growth</w:t>
      </w:r>
      <w:r>
        <w:rPr>
          <w:b w:val="0"/>
          <w:bCs w:val="0"/>
          <w:i/>
          <w:iCs/>
          <w:sz w:val="22"/>
          <w:szCs w:val="22"/>
        </w:rPr>
        <w:t xml:space="preserve"> in </w:t>
      </w:r>
      <w:r w:rsidR="005E31DC">
        <w:rPr>
          <w:b w:val="0"/>
          <w:bCs w:val="0"/>
          <w:i/>
          <w:iCs/>
          <w:sz w:val="22"/>
          <w:szCs w:val="22"/>
        </w:rPr>
        <w:t xml:space="preserve">tree </w:t>
      </w:r>
      <w:r>
        <w:rPr>
          <w:b w:val="0"/>
          <w:bCs w:val="0"/>
          <w:i/>
          <w:iCs/>
          <w:sz w:val="22"/>
          <w:szCs w:val="22"/>
        </w:rPr>
        <w:t xml:space="preserve">height from </w:t>
      </w:r>
      <w:r w:rsidRPr="00287510">
        <w:rPr>
          <w:b w:val="0"/>
          <w:bCs w:val="0"/>
          <w:i/>
          <w:iCs/>
          <w:color w:val="000000" w:themeColor="text1"/>
          <w:sz w:val="22"/>
          <w:szCs w:val="22"/>
        </w:rPr>
        <w:t>FIA remeasurement plots. Red line indicates median value</w:t>
      </w:r>
      <w:r w:rsidR="00241347">
        <w:rPr>
          <w:b w:val="0"/>
          <w:bCs w:val="0"/>
          <w:i/>
          <w:iCs/>
          <w:color w:val="000000" w:themeColor="text1"/>
          <w:sz w:val="22"/>
          <w:szCs w:val="22"/>
        </w:rPr>
        <w:t>.</w:t>
      </w:r>
    </w:p>
    <w:p w14:paraId="6E5F8BB0" w14:textId="6044042D" w:rsidR="00E91B3F" w:rsidRDefault="008638FC" w:rsidP="00E91B3F">
      <w:pPr>
        <w:numPr>
          <w:ilvl w:val="1"/>
          <w:numId w:val="9"/>
        </w:numPr>
        <w:spacing w:line="360" w:lineRule="auto"/>
        <w:rPr>
          <w:b/>
          <w:bCs/>
        </w:rPr>
      </w:pPr>
      <w:bookmarkStart w:id="68" w:name="_Toc195460515"/>
      <w:r>
        <w:rPr>
          <w:b/>
          <w:bCs/>
        </w:rPr>
        <w:t>Phase</w:t>
      </w:r>
      <w:r w:rsidR="003E5D6A" w:rsidRPr="00FA3903">
        <w:rPr>
          <w:b/>
          <w:bCs/>
        </w:rPr>
        <w:t xml:space="preserve"> </w:t>
      </w:r>
      <w:r w:rsidR="000542A1" w:rsidRPr="00FA3903">
        <w:rPr>
          <w:b/>
          <w:bCs/>
        </w:rPr>
        <w:t>4: Assessing Canopy Height Change with ATL08</w:t>
      </w:r>
      <w:bookmarkEnd w:id="68"/>
    </w:p>
    <w:p w14:paraId="3E8C2899" w14:textId="6120F96E" w:rsidR="006F1694" w:rsidRDefault="003F3E73" w:rsidP="003F3E73">
      <w:pPr>
        <w:spacing w:line="360" w:lineRule="auto"/>
      </w:pPr>
      <w:r>
        <w:rPr>
          <w:b/>
          <w:bCs/>
        </w:rPr>
        <w:tab/>
      </w:r>
      <w:r w:rsidR="00591F9C" w:rsidRPr="00591F9C">
        <w:t>Wilcoxon Rank Sum tests show</w:t>
      </w:r>
      <w:r w:rsidR="00591F9C">
        <w:rPr>
          <w:b/>
          <w:bCs/>
        </w:rPr>
        <w:t xml:space="preserve"> s</w:t>
      </w:r>
      <w:r>
        <w:t xml:space="preserve">tatistically significant net </w:t>
      </w:r>
      <w:r w:rsidR="00591F9C">
        <w:t xml:space="preserve">growth </w:t>
      </w:r>
      <w:r>
        <w:t>in canopy height between 2020 and 2024 for all factor levels except forests with 20-30 years since disturbance (Figure 1</w:t>
      </w:r>
      <w:r w:rsidR="00591F9C">
        <w:t>3</w:t>
      </w:r>
      <w:r>
        <w:t xml:space="preserve">). </w:t>
      </w:r>
      <w:r w:rsidR="006F1694">
        <w:t>The W statistic-</w:t>
      </w:r>
      <w:r w:rsidR="00BE6723">
        <w:t xml:space="preserve">indicating </w:t>
      </w:r>
      <w:r w:rsidR="006F1694">
        <w:t>summed ranks of canopy heights in the last year of data-is highest in Woody Wetlands (</w:t>
      </w:r>
      <w:r w:rsidR="00BE6723">
        <w:t xml:space="preserve">W = </w:t>
      </w:r>
      <w:r w:rsidR="006F1694">
        <w:t xml:space="preserve">15,119). W values are comparable </w:t>
      </w:r>
      <w:r w:rsidR="00BE6723">
        <w:t>between</w:t>
      </w:r>
      <w:r w:rsidR="006F1694">
        <w:t xml:space="preserve"> disturbed (</w:t>
      </w:r>
      <w:r w:rsidR="00BE6723">
        <w:t xml:space="preserve">W = </w:t>
      </w:r>
      <w:r w:rsidR="006F1694">
        <w:t>147,364) and undisturbed forests (</w:t>
      </w:r>
      <w:r w:rsidR="00BE6723">
        <w:t xml:space="preserve">W = </w:t>
      </w:r>
      <w:r w:rsidR="006F1694">
        <w:t xml:space="preserve">146,018). For forests with a disturbance history, W values </w:t>
      </w:r>
      <w:r w:rsidR="00BE6723">
        <w:t xml:space="preserve">are </w:t>
      </w:r>
      <w:r w:rsidR="006F1694">
        <w:t xml:space="preserve">highest in the &lt;10 years </w:t>
      </w:r>
      <w:r w:rsidR="00BE6723">
        <w:t xml:space="preserve">group </w:t>
      </w:r>
      <w:r w:rsidR="006F1694">
        <w:t>(</w:t>
      </w:r>
      <w:r w:rsidR="00BE6723">
        <w:t xml:space="preserve">W = </w:t>
      </w:r>
      <w:r w:rsidR="006F1694">
        <w:t xml:space="preserve">154,953), and decrease </w:t>
      </w:r>
      <w:r w:rsidR="00B42C10">
        <w:t>moving away from disturbance in time</w:t>
      </w:r>
      <w:r w:rsidR="00BE6723">
        <w:t>.</w:t>
      </w:r>
    </w:p>
    <w:p w14:paraId="3C808066" w14:textId="31CD70B5" w:rsidR="00A35761" w:rsidRDefault="006F1694" w:rsidP="00BE6723">
      <w:pPr>
        <w:spacing w:line="360" w:lineRule="auto"/>
      </w:pPr>
      <w:r>
        <w:tab/>
        <w:t>The mean difference</w:t>
      </w:r>
      <w:r w:rsidR="00E813F4">
        <w:t>s</w:t>
      </w:r>
      <w:r>
        <w:t xml:space="preserve"> in canopy height between the last and first year of data follow a similar pattern. </w:t>
      </w:r>
      <w:r w:rsidR="00E813F4">
        <w:t>Of the forest cover types</w:t>
      </w:r>
      <w:r>
        <w:t xml:space="preserve"> </w:t>
      </w:r>
      <w:r w:rsidR="00E813F4">
        <w:t xml:space="preserve">it </w:t>
      </w:r>
      <w:r>
        <w:t>is highest in Woody Wetlands</w:t>
      </w:r>
      <w:r w:rsidR="00BE6723">
        <w:t xml:space="preserve">, with </w:t>
      </w:r>
      <w:r w:rsidR="00777623">
        <w:t xml:space="preserve">a mean difference </w:t>
      </w:r>
      <w:r w:rsidR="00BE6723">
        <w:t xml:space="preserve">of </w:t>
      </w:r>
      <w:r>
        <w:t xml:space="preserve">2.59 meters </w:t>
      </w:r>
      <w:r w:rsidR="00BE6723">
        <w:t xml:space="preserve">in </w:t>
      </w:r>
      <w:r>
        <w:t>five</w:t>
      </w:r>
      <w:r w:rsidR="00BE6723">
        <w:t xml:space="preserve"> years</w:t>
      </w:r>
      <w:r>
        <w:t>. Mean difference</w:t>
      </w:r>
      <w:r w:rsidR="00BE6723">
        <w:t>s</w:t>
      </w:r>
      <w:r>
        <w:t xml:space="preserve"> </w:t>
      </w:r>
      <w:r w:rsidR="004B53E8">
        <w:t>are</w:t>
      </w:r>
      <w:r>
        <w:t xml:space="preserve"> nearly equivalent in disturbed (2.15 m) and undisturbed forests (2.13 m). Mean difference decreases </w:t>
      </w:r>
      <w:r w:rsidR="00E813F4">
        <w:t xml:space="preserve">moving away </w:t>
      </w:r>
      <w:r w:rsidR="00BE6723">
        <w:t xml:space="preserve">from disturbance in time </w:t>
      </w:r>
      <w:r>
        <w:t xml:space="preserve">until the 30+ years group, </w:t>
      </w:r>
      <w:r w:rsidR="00BE6723">
        <w:t>which shows the largest mean difference</w:t>
      </w:r>
      <w:r>
        <w:t xml:space="preserve"> of any factor level at 3.33 meters. </w:t>
      </w:r>
    </w:p>
    <w:p w14:paraId="36904661" w14:textId="77777777" w:rsidR="0098451E" w:rsidRDefault="0098451E" w:rsidP="0098451E">
      <w:pPr>
        <w:keepNext/>
        <w:spacing w:line="360" w:lineRule="auto"/>
        <w:jc w:val="center"/>
      </w:pPr>
      <w:r>
        <w:rPr>
          <w:noProof/>
        </w:rPr>
        <w:lastRenderedPageBreak/>
        <w:drawing>
          <wp:inline distT="0" distB="0" distL="0" distR="0" wp14:anchorId="38647918" wp14:editId="25FE3FAB">
            <wp:extent cx="5926158" cy="6400800"/>
            <wp:effectExtent l="0" t="0" r="0" b="0"/>
            <wp:docPr id="980253629" name="Picture 3" descr="A set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3629" name="Picture 3" descr="A set of colorful ba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158" cy="6400800"/>
                    </a:xfrm>
                    <a:prstGeom prst="rect">
                      <a:avLst/>
                    </a:prstGeom>
                    <a:noFill/>
                    <a:ln>
                      <a:noFill/>
                    </a:ln>
                  </pic:spPr>
                </pic:pic>
              </a:graphicData>
            </a:graphic>
          </wp:inline>
        </w:drawing>
      </w:r>
    </w:p>
    <w:p w14:paraId="2F7E0698" w14:textId="557B02D8" w:rsidR="0098451E" w:rsidRPr="00591F9C" w:rsidRDefault="0098451E" w:rsidP="0098451E">
      <w:pPr>
        <w:pStyle w:val="Caption"/>
        <w:spacing w:line="360" w:lineRule="auto"/>
        <w:rPr>
          <w:b w:val="0"/>
          <w:bCs w:val="0"/>
          <w:i/>
          <w:iCs/>
          <w:sz w:val="24"/>
          <w:szCs w:val="24"/>
        </w:rPr>
      </w:pPr>
      <w:r w:rsidRPr="00591F9C">
        <w:rPr>
          <w:b w:val="0"/>
          <w:bCs w:val="0"/>
          <w:i/>
          <w:iCs/>
          <w:sz w:val="24"/>
          <w:szCs w:val="24"/>
        </w:rPr>
        <w:t xml:space="preserve">Figure </w:t>
      </w:r>
      <w:r w:rsidRPr="00591F9C">
        <w:rPr>
          <w:b w:val="0"/>
          <w:bCs w:val="0"/>
          <w:i/>
          <w:iCs/>
          <w:sz w:val="24"/>
          <w:szCs w:val="24"/>
        </w:rPr>
        <w:fldChar w:fldCharType="begin"/>
      </w:r>
      <w:r w:rsidRPr="00591F9C">
        <w:rPr>
          <w:b w:val="0"/>
          <w:bCs w:val="0"/>
          <w:i/>
          <w:iCs/>
          <w:sz w:val="24"/>
          <w:szCs w:val="24"/>
        </w:rPr>
        <w:instrText xml:space="preserve"> SEQ Figure \* ARABIC </w:instrText>
      </w:r>
      <w:r w:rsidRPr="00591F9C">
        <w:rPr>
          <w:b w:val="0"/>
          <w:bCs w:val="0"/>
          <w:i/>
          <w:iCs/>
          <w:sz w:val="24"/>
          <w:szCs w:val="24"/>
        </w:rPr>
        <w:fldChar w:fldCharType="separate"/>
      </w:r>
      <w:r w:rsidR="0003610D">
        <w:rPr>
          <w:b w:val="0"/>
          <w:bCs w:val="0"/>
          <w:i/>
          <w:iCs/>
          <w:noProof/>
          <w:sz w:val="24"/>
          <w:szCs w:val="24"/>
        </w:rPr>
        <w:t>14</w:t>
      </w:r>
      <w:r w:rsidRPr="00591F9C">
        <w:rPr>
          <w:b w:val="0"/>
          <w:bCs w:val="0"/>
          <w:i/>
          <w:iCs/>
          <w:sz w:val="24"/>
          <w:szCs w:val="24"/>
        </w:rPr>
        <w:fldChar w:fldCharType="end"/>
      </w:r>
      <w:r>
        <w:rPr>
          <w:b w:val="0"/>
          <w:bCs w:val="0"/>
          <w:i/>
          <w:iCs/>
          <w:sz w:val="24"/>
          <w:szCs w:val="24"/>
        </w:rPr>
        <w:t xml:space="preserve">: Bar graphs showing results of canopy height </w:t>
      </w:r>
      <w:r w:rsidR="00E813F4">
        <w:rPr>
          <w:b w:val="0"/>
          <w:bCs w:val="0"/>
          <w:i/>
          <w:iCs/>
          <w:sz w:val="24"/>
          <w:szCs w:val="24"/>
        </w:rPr>
        <w:t xml:space="preserve">net growth </w:t>
      </w:r>
      <w:r>
        <w:rPr>
          <w:b w:val="0"/>
          <w:bCs w:val="0"/>
          <w:i/>
          <w:iCs/>
          <w:sz w:val="24"/>
          <w:szCs w:val="24"/>
        </w:rPr>
        <w:t>over time from Wilcoxon Rank</w:t>
      </w:r>
      <w:r w:rsidR="00E813F4">
        <w:rPr>
          <w:b w:val="0"/>
          <w:bCs w:val="0"/>
          <w:i/>
          <w:iCs/>
          <w:sz w:val="24"/>
          <w:szCs w:val="24"/>
        </w:rPr>
        <w:t xml:space="preserve"> </w:t>
      </w:r>
      <w:r>
        <w:rPr>
          <w:b w:val="0"/>
          <w:bCs w:val="0"/>
          <w:i/>
          <w:iCs/>
          <w:sz w:val="24"/>
          <w:szCs w:val="24"/>
        </w:rPr>
        <w:t>Sum test</w:t>
      </w:r>
      <w:r w:rsidR="00E813F4">
        <w:rPr>
          <w:b w:val="0"/>
          <w:bCs w:val="0"/>
          <w:i/>
          <w:iCs/>
          <w:sz w:val="24"/>
          <w:szCs w:val="24"/>
        </w:rPr>
        <w:t>s</w:t>
      </w:r>
      <w:r>
        <w:rPr>
          <w:b w:val="0"/>
          <w:bCs w:val="0"/>
          <w:i/>
          <w:iCs/>
          <w:sz w:val="24"/>
          <w:szCs w:val="24"/>
        </w:rPr>
        <w:t>, grouped by factor and level. Separate plots show a) the W statistic, and b) mean difference in canopy height between the first and last years of data. Bars with value labels indicate statistically significant trends (p &lt; 0.05).</w:t>
      </w:r>
    </w:p>
    <w:p w14:paraId="49F3FEC1" w14:textId="7E5F4ACC" w:rsidR="00613B67" w:rsidRDefault="007F2AE5" w:rsidP="00591F9C">
      <w:pPr>
        <w:spacing w:line="360" w:lineRule="auto"/>
      </w:pPr>
      <w:r w:rsidRPr="00591F9C">
        <w:rPr>
          <w:b/>
          <w:bCs/>
        </w:rPr>
        <w:tab/>
      </w:r>
      <w:r w:rsidR="00613B67">
        <w:t xml:space="preserve">Theil-Sen regression </w:t>
      </w:r>
      <w:r w:rsidRPr="00591F9C">
        <w:t xml:space="preserve">models </w:t>
      </w:r>
      <w:r w:rsidR="0096585F">
        <w:t xml:space="preserve">reveal </w:t>
      </w:r>
      <w:r w:rsidRPr="00591F9C">
        <w:t xml:space="preserve">statistically </w:t>
      </w:r>
      <w:r w:rsidR="0096585F">
        <w:t xml:space="preserve">significant </w:t>
      </w:r>
      <w:r w:rsidR="00E813F4">
        <w:t xml:space="preserve">incremental canopy height </w:t>
      </w:r>
      <w:r w:rsidR="0096585F">
        <w:t xml:space="preserve">growth </w:t>
      </w:r>
      <w:r w:rsidRPr="00591F9C">
        <w:t xml:space="preserve">for only </w:t>
      </w:r>
      <w:r w:rsidR="00681302">
        <w:t>four</w:t>
      </w:r>
      <w:r w:rsidRPr="00591F9C">
        <w:t xml:space="preserve"> of ten factor levels (</w:t>
      </w:r>
      <w:r w:rsidR="0098451E">
        <w:t>Figure 14</w:t>
      </w:r>
      <w:r w:rsidRPr="00591F9C">
        <w:t>)</w:t>
      </w:r>
      <w:r w:rsidR="00613B67">
        <w:t>.</w:t>
      </w:r>
      <w:r w:rsidRPr="00591F9C">
        <w:t xml:space="preserve"> </w:t>
      </w:r>
      <w:r w:rsidR="0096585F">
        <w:t xml:space="preserve">The highest estimated growth </w:t>
      </w:r>
      <w:r w:rsidR="0096585F">
        <w:lastRenderedPageBreak/>
        <w:t xml:space="preserve">rate occurred in </w:t>
      </w:r>
      <w:r w:rsidRPr="007F2AE5">
        <w:t>Woody</w:t>
      </w:r>
      <w:r w:rsidR="002A1AAB">
        <w:t xml:space="preserve"> Wetlands </w:t>
      </w:r>
      <w:r w:rsidRPr="007F2AE5">
        <w:t>(0.4</w:t>
      </w:r>
      <w:r w:rsidR="00613B67">
        <w:t>4</w:t>
      </w:r>
      <w:r>
        <w:t xml:space="preserve"> </w:t>
      </w:r>
      <w:r w:rsidR="0096585F">
        <w:t>m</w:t>
      </w:r>
      <w:r w:rsidRPr="007F2AE5">
        <w:t>/year), followed by Evergreen Forest (0.4</w:t>
      </w:r>
      <w:r w:rsidR="00613B67">
        <w:t>2</w:t>
      </w:r>
      <w:r w:rsidRPr="007F2AE5">
        <w:t xml:space="preserve"> </w:t>
      </w:r>
      <w:r w:rsidR="0096585F">
        <w:t>m</w:t>
      </w:r>
      <w:r w:rsidRPr="007F2AE5">
        <w:t xml:space="preserve">/year), Mixed Forest (0.39 </w:t>
      </w:r>
      <w:r w:rsidR="0096585F">
        <w:t>m</w:t>
      </w:r>
      <w:r w:rsidRPr="007F2AE5">
        <w:t xml:space="preserve">/year), and finally Deciduous Forest (0.31 </w:t>
      </w:r>
      <w:r w:rsidR="0096585F">
        <w:t>m</w:t>
      </w:r>
      <w:r w:rsidRPr="007F2AE5">
        <w:t xml:space="preserve">/year). </w:t>
      </w:r>
    </w:p>
    <w:p w14:paraId="368C2A4B" w14:textId="3264C8AA" w:rsidR="00613B67" w:rsidRDefault="00613B67" w:rsidP="00591F9C">
      <w:pPr>
        <w:spacing w:line="360" w:lineRule="auto"/>
      </w:pPr>
      <w:r>
        <w:tab/>
      </w:r>
      <w:r w:rsidR="007F2AE5" w:rsidRPr="007F2AE5">
        <w:t xml:space="preserve">Disturbed forests show a </w:t>
      </w:r>
      <w:r w:rsidR="00E813F4">
        <w:t>higher growth rate (</w:t>
      </w:r>
      <w:r w:rsidR="007F2AE5" w:rsidRPr="007F2AE5">
        <w:t xml:space="preserve">0.49 </w:t>
      </w:r>
      <w:r w:rsidR="0096585F">
        <w:t>m</w:t>
      </w:r>
      <w:r w:rsidR="007F2AE5" w:rsidRPr="007F2AE5">
        <w:t xml:space="preserve">/year) </w:t>
      </w:r>
      <w:r w:rsidR="0096585F">
        <w:t xml:space="preserve">compared to undisturbed forests </w:t>
      </w:r>
      <w:r w:rsidR="007F2AE5" w:rsidRPr="007F2AE5">
        <w:t xml:space="preserve">(0.36 </w:t>
      </w:r>
      <w:r w:rsidR="0096585F">
        <w:t>m</w:t>
      </w:r>
      <w:r w:rsidR="007F2AE5" w:rsidRPr="007F2AE5">
        <w:t xml:space="preserve">/year). </w:t>
      </w:r>
      <w:r>
        <w:t xml:space="preserve">For forests with </w:t>
      </w:r>
      <w:r w:rsidR="0096585F">
        <w:t xml:space="preserve">a </w:t>
      </w:r>
      <w:r>
        <w:t>disturbance</w:t>
      </w:r>
      <w:r w:rsidR="0096585F">
        <w:t xml:space="preserve"> history</w:t>
      </w:r>
      <w:r>
        <w:t>, growth rate</w:t>
      </w:r>
      <w:r w:rsidR="0096585F">
        <w:t>s</w:t>
      </w:r>
      <w:r w:rsidR="007F2AE5" w:rsidRPr="007F2AE5">
        <w:t xml:space="preserve"> did not increase in tandem with time since disturbance. </w:t>
      </w:r>
      <w:r w:rsidR="0096585F">
        <w:t>The highest rate was observed in forests disturbed</w:t>
      </w:r>
      <w:r w:rsidR="006F1694">
        <w:t xml:space="preserve"> &lt;1</w:t>
      </w:r>
      <w:r w:rsidR="0096585F" w:rsidRPr="007F2AE5">
        <w:t>0 years</w:t>
      </w:r>
      <w:r w:rsidR="0096585F">
        <w:t xml:space="preserve"> ago (0.64 m/year), followed by lower values in the </w:t>
      </w:r>
      <w:r w:rsidR="007F2AE5" w:rsidRPr="007F2AE5">
        <w:t xml:space="preserve">10-20 years </w:t>
      </w:r>
      <w:r w:rsidR="0096585F">
        <w:t>(</w:t>
      </w:r>
      <w:r w:rsidR="007F2AE5" w:rsidRPr="007F2AE5">
        <w:t xml:space="preserve">0.33 </w:t>
      </w:r>
      <w:r w:rsidR="0096585F">
        <w:t>m</w:t>
      </w:r>
      <w:r w:rsidR="007F2AE5" w:rsidRPr="007F2AE5">
        <w:t>/year</w:t>
      </w:r>
      <w:r w:rsidR="0096585F">
        <w:t xml:space="preserve">) and </w:t>
      </w:r>
      <w:r w:rsidR="007F2AE5" w:rsidRPr="007F2AE5">
        <w:t xml:space="preserve">20-30 years </w:t>
      </w:r>
      <w:r w:rsidR="0096585F">
        <w:t>(0.14</w:t>
      </w:r>
      <w:r w:rsidR="00BE6723">
        <w:t xml:space="preserve"> m/year</w:t>
      </w:r>
      <w:r w:rsidR="0096585F">
        <w:t xml:space="preserve">) </w:t>
      </w:r>
      <w:r w:rsidR="007F2AE5" w:rsidRPr="007F2AE5">
        <w:t>group</w:t>
      </w:r>
      <w:r w:rsidR="0096585F">
        <w:t xml:space="preserve">s. Notably, the 30+ years group showed a rebound in growth with a </w:t>
      </w:r>
      <w:r w:rsidR="007F2AE5" w:rsidRPr="007F2AE5">
        <w:t xml:space="preserve">rate of 0.55 </w:t>
      </w:r>
      <w:r w:rsidR="0096585F">
        <w:t>m</w:t>
      </w:r>
      <w:r w:rsidR="007F2AE5" w:rsidRPr="007F2AE5">
        <w:t>/year.</w:t>
      </w:r>
      <w:r>
        <w:t xml:space="preserve"> </w:t>
      </w:r>
    </w:p>
    <w:p w14:paraId="0F7EBBE6" w14:textId="177EFD88" w:rsidR="00613B67" w:rsidRDefault="00613B67" w:rsidP="00591F9C">
      <w:pPr>
        <w:spacing w:line="360" w:lineRule="auto"/>
      </w:pPr>
      <w:r>
        <w:tab/>
      </w:r>
      <w:r w:rsidR="0096585F">
        <w:t>Trends for baseline canopy height differed from growth rates</w:t>
      </w:r>
      <w:r w:rsidR="002A1AAB">
        <w:t xml:space="preserve">. Baseline canopy height is highest in Deciduous Forests (24.81 </w:t>
      </w:r>
      <w:r w:rsidR="0096585F">
        <w:t>m</w:t>
      </w:r>
      <w:r w:rsidR="002A1AAB">
        <w:t>), followed by Mixed Forest (24.17</w:t>
      </w:r>
      <w:r w:rsidR="0096585F">
        <w:t xml:space="preserve"> m</w:t>
      </w:r>
      <w:r w:rsidR="002A1AAB">
        <w:t>), Woody Wetlands (20.46</w:t>
      </w:r>
      <w:r w:rsidR="0096585F">
        <w:t xml:space="preserve"> m</w:t>
      </w:r>
      <w:r w:rsidR="002A1AAB">
        <w:t>), and is lowest in Evergreen Forests (19.91</w:t>
      </w:r>
      <w:r w:rsidR="0096585F">
        <w:t xml:space="preserve"> m</w:t>
      </w:r>
      <w:r w:rsidR="002A1AAB">
        <w:t xml:space="preserve">). Baseline canopy height </w:t>
      </w:r>
      <w:r w:rsidR="0096585F">
        <w:t>was</w:t>
      </w:r>
      <w:r w:rsidR="002A1AAB">
        <w:t xml:space="preserve"> higher in undisturbed forests (23.58</w:t>
      </w:r>
      <w:r w:rsidR="0096585F">
        <w:t xml:space="preserve"> m</w:t>
      </w:r>
      <w:r w:rsidR="002A1AAB">
        <w:t xml:space="preserve">) than </w:t>
      </w:r>
      <w:r w:rsidR="0096585F">
        <w:t>disturbed forests (18.71)</w:t>
      </w:r>
      <w:r w:rsidR="002A1AAB">
        <w:t xml:space="preserve">. For forests with a history of disturbance, baseline canopy height </w:t>
      </w:r>
      <w:r w:rsidR="0096585F">
        <w:t xml:space="preserve">generally </w:t>
      </w:r>
      <w:r w:rsidR="002A1AAB">
        <w:t>increase</w:t>
      </w:r>
      <w:r w:rsidR="0096585F">
        <w:t>d with time since disturbance</w:t>
      </w:r>
      <w:r w:rsidR="002A1AAB">
        <w:t xml:space="preserve">. </w:t>
      </w:r>
    </w:p>
    <w:p w14:paraId="710FC064" w14:textId="77777777" w:rsidR="00613B67" w:rsidRDefault="00613B67" w:rsidP="00613B67">
      <w:pPr>
        <w:keepNext/>
        <w:spacing w:line="360" w:lineRule="auto"/>
        <w:jc w:val="center"/>
      </w:pPr>
      <w:r>
        <w:rPr>
          <w:noProof/>
        </w:rPr>
        <w:lastRenderedPageBreak/>
        <w:drawing>
          <wp:inline distT="0" distB="0" distL="0" distR="0" wp14:anchorId="4C14926D" wp14:editId="3DD66736">
            <wp:extent cx="5750537" cy="6400800"/>
            <wp:effectExtent l="0" t="0" r="0" b="0"/>
            <wp:docPr id="70635582" name="Picture 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582" name="Picture 7" descr="A graph of different colo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37" cy="6400800"/>
                    </a:xfrm>
                    <a:prstGeom prst="rect">
                      <a:avLst/>
                    </a:prstGeom>
                    <a:noFill/>
                    <a:ln>
                      <a:noFill/>
                    </a:ln>
                  </pic:spPr>
                </pic:pic>
              </a:graphicData>
            </a:graphic>
          </wp:inline>
        </w:drawing>
      </w:r>
    </w:p>
    <w:p w14:paraId="6F9A6CBB" w14:textId="741660D6" w:rsidR="0098451E" w:rsidRPr="0096585F" w:rsidRDefault="00613B67" w:rsidP="0096585F">
      <w:pPr>
        <w:pStyle w:val="Caption"/>
        <w:spacing w:line="360" w:lineRule="auto"/>
        <w:rPr>
          <w:b w:val="0"/>
          <w:bCs w:val="0"/>
          <w:i/>
          <w:iCs/>
          <w:sz w:val="22"/>
          <w:szCs w:val="22"/>
        </w:rPr>
      </w:pPr>
      <w:r w:rsidRPr="00613B67">
        <w:rPr>
          <w:b w:val="0"/>
          <w:bCs w:val="0"/>
          <w:i/>
          <w:iCs/>
          <w:sz w:val="22"/>
          <w:szCs w:val="22"/>
        </w:rPr>
        <w:t xml:space="preserve">Figure </w:t>
      </w:r>
      <w:r w:rsidRPr="00613B67">
        <w:rPr>
          <w:b w:val="0"/>
          <w:bCs w:val="0"/>
          <w:i/>
          <w:iCs/>
          <w:sz w:val="22"/>
          <w:szCs w:val="22"/>
        </w:rPr>
        <w:fldChar w:fldCharType="begin"/>
      </w:r>
      <w:r w:rsidRPr="00613B67">
        <w:rPr>
          <w:b w:val="0"/>
          <w:bCs w:val="0"/>
          <w:i/>
          <w:iCs/>
          <w:sz w:val="22"/>
          <w:szCs w:val="22"/>
        </w:rPr>
        <w:instrText xml:space="preserve"> SEQ Figure \* ARABIC </w:instrText>
      </w:r>
      <w:r w:rsidRPr="00613B67">
        <w:rPr>
          <w:b w:val="0"/>
          <w:bCs w:val="0"/>
          <w:i/>
          <w:iCs/>
          <w:sz w:val="22"/>
          <w:szCs w:val="22"/>
        </w:rPr>
        <w:fldChar w:fldCharType="separate"/>
      </w:r>
      <w:r w:rsidR="0003610D">
        <w:rPr>
          <w:b w:val="0"/>
          <w:bCs w:val="0"/>
          <w:i/>
          <w:iCs/>
          <w:noProof/>
          <w:sz w:val="22"/>
          <w:szCs w:val="22"/>
        </w:rPr>
        <w:t>15</w:t>
      </w:r>
      <w:r w:rsidRPr="00613B67">
        <w:rPr>
          <w:b w:val="0"/>
          <w:bCs w:val="0"/>
          <w:i/>
          <w:iCs/>
          <w:sz w:val="22"/>
          <w:szCs w:val="22"/>
        </w:rPr>
        <w:fldChar w:fldCharType="end"/>
      </w:r>
      <w:r>
        <w:rPr>
          <w:b w:val="0"/>
          <w:bCs w:val="0"/>
          <w:i/>
          <w:iCs/>
          <w:sz w:val="22"/>
          <w:szCs w:val="22"/>
        </w:rPr>
        <w:t>:</w:t>
      </w:r>
      <w:r w:rsidRPr="00613B67">
        <w:rPr>
          <w:b w:val="0"/>
          <w:bCs w:val="0"/>
          <w:i/>
          <w:iCs/>
          <w:sz w:val="22"/>
          <w:szCs w:val="22"/>
        </w:rPr>
        <w:t xml:space="preserve"> Bar graphs showing results of incremental growth in canopy height over time from Theil-Sen regressions, grouped by factor and level. Separate plots show a) the regression slope value, and b) regression intercept values. Bars with value labels indicate statistically significant trends (p &lt; 0.05).</w:t>
      </w:r>
    </w:p>
    <w:p w14:paraId="01DA8A74" w14:textId="37102CD3" w:rsidR="00217F80" w:rsidRDefault="002A03A2" w:rsidP="00613B67">
      <w:pPr>
        <w:spacing w:line="360" w:lineRule="auto"/>
        <w:ind w:firstLine="720"/>
      </w:pPr>
      <w:bookmarkStart w:id="69" w:name="_Toc195197923"/>
      <w:bookmarkStart w:id="70" w:name="_Toc195198130"/>
      <w:bookmarkStart w:id="71" w:name="_Toc195460516"/>
      <w:r>
        <w:t xml:space="preserve">Finally, </w:t>
      </w:r>
      <w:r w:rsidR="009866CF" w:rsidRPr="00BA1401">
        <w:t xml:space="preserve">MK tests show statistically significant monotonic </w:t>
      </w:r>
      <w:r w:rsidR="00E813F4">
        <w:t xml:space="preserve">growth in </w:t>
      </w:r>
      <w:r w:rsidR="009866CF" w:rsidRPr="00BA1401">
        <w:t xml:space="preserve">canopy height over time for </w:t>
      </w:r>
      <w:r w:rsidR="00C75A5D">
        <w:t>six of ten</w:t>
      </w:r>
      <w:r w:rsidR="009866CF" w:rsidRPr="00BA1401">
        <w:t xml:space="preserve"> factor levels (</w:t>
      </w:r>
      <w:r w:rsidR="00CD288D">
        <w:t>Figure 15</w:t>
      </w:r>
      <w:r w:rsidR="009866CF" w:rsidRPr="00BA1401">
        <w:t xml:space="preserve">). </w:t>
      </w:r>
      <w:r w:rsidR="00217F80">
        <w:t>No significant</w:t>
      </w:r>
      <w:r w:rsidR="001B2129">
        <w:t xml:space="preserve"> trends were </w:t>
      </w:r>
      <w:r w:rsidR="00217F80">
        <w:t>found</w:t>
      </w:r>
      <w:r w:rsidR="00C75A5D">
        <w:t xml:space="preserve"> Woody Wetlands,</w:t>
      </w:r>
      <w:r w:rsidR="001B2129">
        <w:t xml:space="preserve"> </w:t>
      </w:r>
      <w:r>
        <w:t xml:space="preserve">undisturbed forests, </w:t>
      </w:r>
      <w:r w:rsidR="001B2129">
        <w:t xml:space="preserve">and forests </w:t>
      </w:r>
      <w:r w:rsidR="00217F80">
        <w:t xml:space="preserve">disturbed </w:t>
      </w:r>
      <w:r w:rsidR="001B2129">
        <w:t>10-20 or 20-30 years ago</w:t>
      </w:r>
      <w:r w:rsidR="009866CF" w:rsidRPr="00BA1401">
        <w:t xml:space="preserve">. </w:t>
      </w:r>
      <w:r w:rsidR="00217F80">
        <w:lastRenderedPageBreak/>
        <w:t xml:space="preserve">The Z </w:t>
      </w:r>
      <w:r w:rsidR="00C42F4C">
        <w:t>value</w:t>
      </w:r>
      <w:r w:rsidR="00217F80">
        <w:t xml:space="preserve"> is highest in Mixed Forests (Z = 2.51) of all forest cover types, while Deciduous (Z = 1.87) and Evergreen Forests (1.83) yield comparable values. </w:t>
      </w:r>
    </w:p>
    <w:p w14:paraId="3351B80E" w14:textId="2322B38D" w:rsidR="00217F80" w:rsidRDefault="00C42F4C" w:rsidP="0098451E">
      <w:pPr>
        <w:spacing w:line="360" w:lineRule="auto"/>
        <w:ind w:firstLine="720"/>
      </w:pPr>
      <w:r>
        <w:t xml:space="preserve">The </w:t>
      </w:r>
      <w:r w:rsidR="00217F80">
        <w:t xml:space="preserve">Z value is higher in disturbed than undisturbed forests, which showed no significant trend. For forests with </w:t>
      </w:r>
      <w:r>
        <w:t xml:space="preserve">a </w:t>
      </w:r>
      <w:r w:rsidR="00217F80">
        <w:t xml:space="preserve">disturbance history, Z values </w:t>
      </w:r>
      <w:r>
        <w:t>were</w:t>
      </w:r>
      <w:r w:rsidR="00217F80">
        <w:t xml:space="preserve"> high in </w:t>
      </w:r>
      <w:r>
        <w:t xml:space="preserve">areas </w:t>
      </w:r>
      <w:r w:rsidR="00217F80">
        <w:t>disturb</w:t>
      </w:r>
      <w:r>
        <w:t>ed less than 10 years ago (Z = 2.62), and decreased with time since disturbance</w:t>
      </w:r>
      <w:r w:rsidR="00217F80">
        <w:t xml:space="preserve">. </w:t>
      </w:r>
      <w:r>
        <w:t xml:space="preserve">However, forests disturbed </w:t>
      </w:r>
      <w:r w:rsidR="00217F80">
        <w:t xml:space="preserve">30+ years </w:t>
      </w:r>
      <w:r>
        <w:t xml:space="preserve">ago showed the strongest trend of </w:t>
      </w:r>
      <w:r w:rsidR="00217F80">
        <w:t>all factor levels</w:t>
      </w:r>
      <w:r>
        <w:t xml:space="preserve"> (Z = </w:t>
      </w:r>
      <w:r w:rsidR="00217F80">
        <w:t>3.51</w:t>
      </w:r>
      <w:r>
        <w:t>)</w:t>
      </w:r>
      <w:r w:rsidR="00217F80">
        <w:t xml:space="preserve">. </w:t>
      </w:r>
    </w:p>
    <w:p w14:paraId="6392C5F7" w14:textId="35553B57" w:rsidR="009866CF" w:rsidRDefault="00E847D4" w:rsidP="0098451E">
      <w:pPr>
        <w:spacing w:line="360" w:lineRule="auto"/>
        <w:ind w:firstLine="720"/>
      </w:pPr>
      <w:r>
        <w:t>T</w:t>
      </w:r>
      <w:r w:rsidR="00217F80">
        <w:t xml:space="preserve">rends for </w:t>
      </w:r>
      <w:r>
        <w:t>Kendall’s</w:t>
      </w:r>
      <w:r w:rsidR="00217F80">
        <w:t xml:space="preserve"> Tau statistic mirror those of the Z statistic. </w:t>
      </w:r>
      <w:r w:rsidR="009866CF" w:rsidRPr="00BA1401">
        <w:t>Tau values range</w:t>
      </w:r>
      <w:r>
        <w:t>d</w:t>
      </w:r>
      <w:r w:rsidR="009866CF" w:rsidRPr="00BA1401">
        <w:t xml:space="preserve"> from 0.0</w:t>
      </w:r>
      <w:r w:rsidR="001B2129">
        <w:t>5</w:t>
      </w:r>
      <w:r w:rsidR="009866CF">
        <w:t xml:space="preserve"> </w:t>
      </w:r>
      <w:r w:rsidR="009866CF" w:rsidRPr="00BA1401">
        <w:t xml:space="preserve">for </w:t>
      </w:r>
      <w:r w:rsidR="001B2129">
        <w:t>Woody Wetlands</w:t>
      </w:r>
      <w:r w:rsidR="009866CF" w:rsidRPr="00BA1401">
        <w:t xml:space="preserve">, </w:t>
      </w:r>
      <w:r>
        <w:t xml:space="preserve">indicating </w:t>
      </w:r>
      <w:r w:rsidR="009866CF" w:rsidRPr="00BA1401">
        <w:t xml:space="preserve">the lowest agreement between </w:t>
      </w:r>
      <w:r>
        <w:t>canopy height growth and time</w:t>
      </w:r>
      <w:r w:rsidR="009866CF" w:rsidRPr="00BA1401">
        <w:t>, to 0.0</w:t>
      </w:r>
      <w:r w:rsidR="00217F80">
        <w:t>8</w:t>
      </w:r>
      <w:r w:rsidR="009866CF" w:rsidRPr="00BA1401">
        <w:t xml:space="preserve"> </w:t>
      </w:r>
      <w:r w:rsidR="0018107C">
        <w:t>in</w:t>
      </w:r>
      <w:r w:rsidR="009866CF" w:rsidRPr="00BA1401">
        <w:t xml:space="preserve"> Mixed Forest</w:t>
      </w:r>
      <w:r w:rsidR="00217F80">
        <w:t>s</w:t>
      </w:r>
      <w:r w:rsidR="009866CF" w:rsidRPr="00BA1401">
        <w:t xml:space="preserve">. </w:t>
      </w:r>
      <w:r w:rsidR="001B2129">
        <w:t xml:space="preserve">Disturbed forests have </w:t>
      </w:r>
      <w:r w:rsidR="002A03A2">
        <w:t>a</w:t>
      </w:r>
      <w:r w:rsidR="001B2129">
        <w:t xml:space="preserve"> slightly higher Tau </w:t>
      </w:r>
      <w:r w:rsidR="0018107C">
        <w:t>(</w:t>
      </w:r>
      <w:r w:rsidR="001B2129">
        <w:t>0.06</w:t>
      </w:r>
      <w:r w:rsidR="0018107C">
        <w:t>)</w:t>
      </w:r>
      <w:r w:rsidR="001B2129">
        <w:t xml:space="preserve"> than undisturbed forests </w:t>
      </w:r>
      <w:r w:rsidR="0018107C">
        <w:t>(</w:t>
      </w:r>
      <w:r w:rsidR="001B2129">
        <w:t>0.05</w:t>
      </w:r>
      <w:r w:rsidR="0018107C">
        <w:t>)</w:t>
      </w:r>
      <w:r w:rsidR="009866CF" w:rsidRPr="00BA1401">
        <w:t xml:space="preserve">. </w:t>
      </w:r>
      <w:r w:rsidR="001B2129">
        <w:t>Tau</w:t>
      </w:r>
      <w:r w:rsidR="009866CF" w:rsidRPr="00BA1401">
        <w:t xml:space="preserve"> values </w:t>
      </w:r>
      <w:r w:rsidR="002A03A2">
        <w:t>are highest in</w:t>
      </w:r>
      <w:r w:rsidR="00217F80">
        <w:t xml:space="preserve"> forests with </w:t>
      </w:r>
      <w:r w:rsidR="006F1694">
        <w:t>&lt;</w:t>
      </w:r>
      <w:r w:rsidR="00217F80">
        <w:t>10 or 30</w:t>
      </w:r>
      <w:r w:rsidR="006F1694">
        <w:t>+</w:t>
      </w:r>
      <w:r w:rsidR="00217F80">
        <w:t xml:space="preserve"> years since disturbance, compared to </w:t>
      </w:r>
      <w:r w:rsidR="002A03A2">
        <w:t xml:space="preserve">forests with </w:t>
      </w:r>
      <w:r w:rsidR="00217F80">
        <w:t xml:space="preserve">more </w:t>
      </w:r>
      <w:r w:rsidR="002A03A2">
        <w:t xml:space="preserve">moderate time since disturbance. </w:t>
      </w:r>
    </w:p>
    <w:p w14:paraId="586FB9FE" w14:textId="77777777" w:rsidR="00C75A5D" w:rsidRDefault="00C75A5D" w:rsidP="0003610D">
      <w:pPr>
        <w:keepNext/>
        <w:spacing w:line="360" w:lineRule="auto"/>
        <w:jc w:val="center"/>
      </w:pPr>
      <w:r>
        <w:rPr>
          <w:noProof/>
        </w:rPr>
        <w:lastRenderedPageBreak/>
        <w:drawing>
          <wp:inline distT="0" distB="0" distL="0" distR="0" wp14:anchorId="39446BA2" wp14:editId="0E7BC8E3">
            <wp:extent cx="5850303" cy="6400800"/>
            <wp:effectExtent l="0" t="0" r="0" b="0"/>
            <wp:docPr id="943114037"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4037" name="Picture 6" descr="A graph of different colored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303" cy="6400800"/>
                    </a:xfrm>
                    <a:prstGeom prst="rect">
                      <a:avLst/>
                    </a:prstGeom>
                    <a:noFill/>
                    <a:ln>
                      <a:noFill/>
                    </a:ln>
                  </pic:spPr>
                </pic:pic>
              </a:graphicData>
            </a:graphic>
          </wp:inline>
        </w:drawing>
      </w:r>
    </w:p>
    <w:p w14:paraId="29AB00C1" w14:textId="6FCC2FFD" w:rsidR="00CD288D" w:rsidRPr="0003610D" w:rsidRDefault="00C75A5D" w:rsidP="0003610D">
      <w:pPr>
        <w:pStyle w:val="Caption"/>
        <w:spacing w:line="360" w:lineRule="auto"/>
        <w:rPr>
          <w:b w:val="0"/>
          <w:bCs w:val="0"/>
          <w:i/>
          <w:iCs/>
          <w:sz w:val="22"/>
          <w:szCs w:val="22"/>
        </w:rPr>
      </w:pPr>
      <w:r w:rsidRPr="00C75A5D">
        <w:rPr>
          <w:b w:val="0"/>
          <w:bCs w:val="0"/>
          <w:i/>
          <w:iCs/>
          <w:sz w:val="22"/>
          <w:szCs w:val="22"/>
        </w:rPr>
        <w:t xml:space="preserve">Figure </w:t>
      </w:r>
      <w:r w:rsidRPr="00C75A5D">
        <w:rPr>
          <w:b w:val="0"/>
          <w:bCs w:val="0"/>
          <w:i/>
          <w:iCs/>
          <w:sz w:val="22"/>
          <w:szCs w:val="22"/>
        </w:rPr>
        <w:fldChar w:fldCharType="begin"/>
      </w:r>
      <w:r w:rsidRPr="00C75A5D">
        <w:rPr>
          <w:b w:val="0"/>
          <w:bCs w:val="0"/>
          <w:i/>
          <w:iCs/>
          <w:sz w:val="22"/>
          <w:szCs w:val="22"/>
        </w:rPr>
        <w:instrText xml:space="preserve"> SEQ Figure \* ARABIC </w:instrText>
      </w:r>
      <w:r w:rsidRPr="00C75A5D">
        <w:rPr>
          <w:b w:val="0"/>
          <w:bCs w:val="0"/>
          <w:i/>
          <w:iCs/>
          <w:sz w:val="22"/>
          <w:szCs w:val="22"/>
        </w:rPr>
        <w:fldChar w:fldCharType="separate"/>
      </w:r>
      <w:r w:rsidR="0003610D">
        <w:rPr>
          <w:b w:val="0"/>
          <w:bCs w:val="0"/>
          <w:i/>
          <w:iCs/>
          <w:noProof/>
          <w:sz w:val="22"/>
          <w:szCs w:val="22"/>
        </w:rPr>
        <w:t>16</w:t>
      </w:r>
      <w:r w:rsidRPr="00C75A5D">
        <w:rPr>
          <w:b w:val="0"/>
          <w:bCs w:val="0"/>
          <w:i/>
          <w:iCs/>
          <w:sz w:val="22"/>
          <w:szCs w:val="22"/>
        </w:rPr>
        <w:fldChar w:fldCharType="end"/>
      </w:r>
      <w:r>
        <w:rPr>
          <w:b w:val="0"/>
          <w:bCs w:val="0"/>
          <w:i/>
          <w:iCs/>
          <w:sz w:val="22"/>
          <w:szCs w:val="22"/>
        </w:rPr>
        <w:t>:</w:t>
      </w:r>
      <w:r w:rsidRPr="00C75A5D">
        <w:rPr>
          <w:b w:val="0"/>
          <w:bCs w:val="0"/>
          <w:i/>
          <w:iCs/>
          <w:sz w:val="22"/>
          <w:szCs w:val="22"/>
        </w:rPr>
        <w:t xml:space="preserve"> Bar graphs showing results of monotonic growth in canopy height over time from Mann-Kendall tests, grouped by factor and level. Separate plots show a) Z statistic, and b) Tau </w:t>
      </w:r>
      <w:r w:rsidR="00681302">
        <w:rPr>
          <w:b w:val="0"/>
          <w:bCs w:val="0"/>
          <w:i/>
          <w:iCs/>
          <w:sz w:val="22"/>
          <w:szCs w:val="22"/>
        </w:rPr>
        <w:t>statistic</w:t>
      </w:r>
      <w:r w:rsidRPr="00C75A5D">
        <w:rPr>
          <w:b w:val="0"/>
          <w:bCs w:val="0"/>
          <w:i/>
          <w:iCs/>
          <w:sz w:val="22"/>
          <w:szCs w:val="22"/>
        </w:rPr>
        <w:t>. Bars with value labels indicate statistically significant trends (p &lt; 0.05).</w:t>
      </w:r>
    </w:p>
    <w:p w14:paraId="299BCDE4" w14:textId="0FA0A513" w:rsidR="00DE60C7" w:rsidRDefault="00DE60C7" w:rsidP="0003610D">
      <w:pPr>
        <w:numPr>
          <w:ilvl w:val="0"/>
          <w:numId w:val="9"/>
        </w:numPr>
        <w:spacing w:line="360" w:lineRule="auto"/>
        <w:rPr>
          <w:b/>
          <w:bCs/>
        </w:rPr>
      </w:pPr>
      <w:r w:rsidRPr="00FA3903">
        <w:rPr>
          <w:b/>
          <w:bCs/>
        </w:rPr>
        <w:t>Discussion</w:t>
      </w:r>
      <w:bookmarkEnd w:id="69"/>
      <w:bookmarkEnd w:id="70"/>
      <w:bookmarkEnd w:id="71"/>
    </w:p>
    <w:p w14:paraId="59367E6A" w14:textId="579DC536" w:rsidR="00A67663" w:rsidRDefault="00A67663" w:rsidP="0003610D">
      <w:pPr>
        <w:spacing w:line="360" w:lineRule="auto"/>
        <w:ind w:firstLine="360"/>
      </w:pPr>
      <w:r>
        <w:t xml:space="preserve">The ability of ICESat-2 to reliably detect change in forest height throughout time is vital for broad scale forest monitoring, overcoming the temporal limitations of repeat ALS data </w:t>
      </w:r>
      <w:r w:rsidR="00E77653">
        <w:t>acquisition</w:t>
      </w:r>
      <w:r>
        <w:t xml:space="preserve"> and spatial limitations of field inventories. However, the </w:t>
      </w:r>
      <w:r>
        <w:lastRenderedPageBreak/>
        <w:t xml:space="preserve">performance of </w:t>
      </w:r>
      <w:r w:rsidRPr="00A67663">
        <w:rPr>
          <w:color w:val="000000"/>
        </w:rPr>
        <w:t>ATL08</w:t>
      </w:r>
      <w:r>
        <w:t xml:space="preserve"> canopy height estimation can vary across multitude of topographic, atmospheric, and ecological conditions. As such, any study utilizing </w:t>
      </w:r>
      <w:r w:rsidRPr="00A67663">
        <w:rPr>
          <w:color w:val="000000"/>
        </w:rPr>
        <w:t xml:space="preserve">ATL08 </w:t>
      </w:r>
      <w:r>
        <w:t xml:space="preserve">canopy height estimations must compare them against reference data sources. </w:t>
      </w:r>
    </w:p>
    <w:p w14:paraId="1A9C9981" w14:textId="6BD698B1" w:rsidR="00A67663" w:rsidRDefault="009E449A" w:rsidP="00FF639F">
      <w:pPr>
        <w:spacing w:line="360" w:lineRule="auto"/>
        <w:ind w:firstLine="360"/>
      </w:pPr>
      <w:r>
        <w:t xml:space="preserve">We first </w:t>
      </w:r>
      <w:r w:rsidR="00A67663">
        <w:t>demonstrated that ATL08 sufficiently estimates canopy heights within our study area (R</w:t>
      </w:r>
      <w:r w:rsidR="00A67663">
        <w:rPr>
          <w:vertAlign w:val="superscript"/>
        </w:rPr>
        <w:t>2</w:t>
      </w:r>
      <w:r w:rsidR="00A67663">
        <w:t xml:space="preserve"> = 0.8</w:t>
      </w:r>
      <w:r w:rsidR="0003019A">
        <w:t>8, RMSE = 2.64)</w:t>
      </w:r>
      <w:r w:rsidR="00A67663">
        <w:t xml:space="preserve"> using coincident high-resolution ALS data. The minor underestimation</w:t>
      </w:r>
      <w:r w:rsidR="00E77653">
        <w:t xml:space="preserve"> of canopy height</w:t>
      </w:r>
      <w:r w:rsidR="00A67663">
        <w:t xml:space="preserve"> against reference ALS is to be expected from the literature </w:t>
      </w:r>
      <w:r w:rsidR="00A67663">
        <w:fldChar w:fldCharType="begin"/>
      </w:r>
      <w:r w:rsidR="00D7446C">
        <w:instrText xml:space="preserve"> ADDIN ZOTERO_ITEM CSL_CITATION {"citationID":"g1T9IAwJ","properties":{"formattedCitation":"(Neuenschwander et al., 2020; Rai et al., 2024; Q. Yu et al., 2024)","plainCitation":"(Neuenschwander et al., 2020; Rai et al., 2024; Q. Yu et al., 2024)","noteIndex":0},"citationItems":[{"id":94,"uris":["http://zotero.org/users/local/cacSD1vw/items/CKI9UA9F","http://zotero.org/users/16907877/items/CKI9UA9F"],"itemData":{"id":94,"type":"article-journal","container-title":"Remote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local/cacSD1vw/items/RSKRKCC6","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w:instrText>
      </w:r>
      <w:r w:rsidR="00D7446C" w:rsidRPr="00D7446C">
        <w:rPr>
          <w:lang w:val="fr-FR"/>
        </w:rPr>
        <w:instrText xml:space="preserve">y: 7.03 m). For GEDI, the day versus night differences varied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A67663">
        <w:fldChar w:fldCharType="separate"/>
      </w:r>
      <w:r w:rsidRPr="00FF639F">
        <w:rPr>
          <w:lang w:val="fr-FR"/>
        </w:rPr>
        <w:t>(Neuenschwander et al., 2020; Rai et al., 2024; Q. Yu et al., 2024)</w:t>
      </w:r>
      <w:r w:rsidR="00A67663">
        <w:fldChar w:fldCharType="end"/>
      </w:r>
      <w:r w:rsidR="00A67663" w:rsidRPr="00243A57">
        <w:rPr>
          <w:lang w:val="fr-FR"/>
        </w:rPr>
        <w:t xml:space="preserve">. </w:t>
      </w:r>
      <w:r w:rsidR="00A67663">
        <w:t xml:space="preserve">As posited </w:t>
      </w:r>
      <w:r w:rsidR="00A5346B">
        <w:t>when specifying the study area</w:t>
      </w:r>
      <w:r w:rsidR="00A67663">
        <w:t>, the strong performance of height estimation by ATL08 was likely due to the consistent tree height and regular tree spacing found in forest plantations within our study area.</w:t>
      </w:r>
      <w:r w:rsidR="00DA482C">
        <w:t xml:space="preserve"> From the results of Phase 1,</w:t>
      </w:r>
      <w:r w:rsidR="00A67663">
        <w:t xml:space="preserve"> </w:t>
      </w:r>
      <w:r w:rsidR="00A67663" w:rsidRPr="00A67663">
        <w:rPr>
          <w:color w:val="000000"/>
        </w:rPr>
        <w:t>ATL08</w:t>
      </w:r>
      <w:r w:rsidR="00A67663">
        <w:t xml:space="preserve"> canopy height estimations in the study area at a single point in time were deemed adequate for identifying trends throughout time. </w:t>
      </w:r>
    </w:p>
    <w:p w14:paraId="3C495BE7" w14:textId="471DA5EA" w:rsidR="00A67663" w:rsidRPr="00BA40F9" w:rsidRDefault="009E449A" w:rsidP="00BA40F9">
      <w:pPr>
        <w:spacing w:line="360" w:lineRule="auto"/>
        <w:ind w:firstLine="360"/>
      </w:pPr>
      <w:r>
        <w:t>Next we</w:t>
      </w:r>
      <w:r w:rsidR="00A67663">
        <w:t xml:space="preserve"> assessed the </w:t>
      </w:r>
      <w:r w:rsidR="00E77653">
        <w:t xml:space="preserve">sampling </w:t>
      </w:r>
      <w:r w:rsidR="0003019A">
        <w:t xml:space="preserve">bias </w:t>
      </w:r>
      <w:r w:rsidR="00E77653">
        <w:t xml:space="preserve">present </w:t>
      </w:r>
      <w:r w:rsidR="00F22646">
        <w:t xml:space="preserve">ATL08 data by </w:t>
      </w:r>
      <w:r w:rsidR="00E77653">
        <w:t xml:space="preserve">treating each year of ATL08 </w:t>
      </w:r>
      <w:r w:rsidR="00F22646">
        <w:t>segments</w:t>
      </w:r>
      <w:r w:rsidR="00E77653">
        <w:t xml:space="preserve"> as an individual sample of the landscape. Comparing 2020 ALS in the footprints of each sample against the population of forests indicate that ATL08 segment locations provide a representative sample of forest conditions throughout the study area. </w:t>
      </w:r>
      <w:r w:rsidR="00F22646">
        <w:t>Comparing the samples against each other, a</w:t>
      </w:r>
      <w:r w:rsidR="00E77653">
        <w:t xml:space="preserve">ll samples </w:t>
      </w:r>
      <w:r w:rsidR="00F22646">
        <w:t xml:space="preserve">demonstrate equivalence </w:t>
      </w:r>
      <w:r w:rsidR="00E77653">
        <w:t xml:space="preserve">within </w:t>
      </w:r>
      <w:r w:rsidR="00A67663">
        <w:t>a margin of 2 meters</w:t>
      </w:r>
      <w:r w:rsidR="00E77653">
        <w:t xml:space="preserve"> in canopy height</w:t>
      </w:r>
      <w:r w:rsidR="00A67663">
        <w:t xml:space="preserve">, showing a considerable level of agreement across a study area of over 5 million hectares. When tightening the equivalence margin to 1.5 meters, </w:t>
      </w:r>
      <w:r w:rsidR="00E77653">
        <w:t xml:space="preserve">the 2019 sample </w:t>
      </w:r>
      <w:r w:rsidR="00A67663">
        <w:t xml:space="preserve">did not demonstrate equivalence </w:t>
      </w:r>
      <w:r w:rsidR="004B7332">
        <w:t xml:space="preserve">with </w:t>
      </w:r>
      <w:r w:rsidR="00E77653">
        <w:t>the samples from 2021, 2023, or 2024</w:t>
      </w:r>
      <w:r w:rsidR="00A67663">
        <w:t xml:space="preserve">, indicating some spatial </w:t>
      </w:r>
      <w:r w:rsidR="004B7332">
        <w:t xml:space="preserve">difference in canopy height between </w:t>
      </w:r>
      <w:r w:rsidR="00F22646">
        <w:t>the locations of those samples</w:t>
      </w:r>
      <w:r w:rsidR="00A67663">
        <w:t xml:space="preserve">. Still, equivalence shown in </w:t>
      </w:r>
      <w:r w:rsidR="004B7332">
        <w:t xml:space="preserve">75% of </w:t>
      </w:r>
      <w:r w:rsidR="00A67663">
        <w:t>groups within a 1.5-meter margin speaks to the forest cover homogeneity</w:t>
      </w:r>
      <w:r w:rsidR="00A67663" w:rsidRPr="00D3190C">
        <w:t xml:space="preserve"> </w:t>
      </w:r>
      <w:r w:rsidR="00A67663">
        <w:t xml:space="preserve">across the study area. </w:t>
      </w:r>
      <w:r w:rsidR="00F22646">
        <w:t>After removing the 2019 sample</w:t>
      </w:r>
      <w:r w:rsidR="00A67663">
        <w:t xml:space="preserve">, all </w:t>
      </w:r>
      <w:r w:rsidR="00F22646">
        <w:t xml:space="preserve">samples </w:t>
      </w:r>
      <w:r w:rsidR="00A67663">
        <w:t xml:space="preserve">demonstrate </w:t>
      </w:r>
      <w:del w:id="72" w:author="Poncy, William" w:date="2025-03-31T15:58:00Z">
        <w:r w:rsidR="00A67663" w:rsidDel="00D61D87">
          <w:delText>equivalence of</w:delText>
        </w:r>
      </w:del>
      <w:ins w:id="73" w:author="Poncy, William" w:date="2025-03-31T15:58:00Z">
        <w:r w:rsidR="00A67663">
          <w:t>equivalence</w:t>
        </w:r>
      </w:ins>
      <w:r w:rsidR="00A67663">
        <w:t xml:space="preserve"> </w:t>
      </w:r>
      <w:del w:id="74" w:author="Poncy, William" w:date="2025-03-31T15:58:00Z">
        <w:r w:rsidR="00A67663" w:rsidDel="00D61D87">
          <w:delText xml:space="preserve">with </w:delText>
        </w:r>
      </w:del>
      <w:ins w:id="75" w:author="Poncy, William" w:date="2025-03-31T15:58:00Z">
        <w:r w:rsidR="00A67663">
          <w:t xml:space="preserve">to </w:t>
        </w:r>
      </w:ins>
      <w:r w:rsidR="00A67663">
        <w:t>each other within an even tighter 1-meter margin.</w:t>
      </w:r>
      <w:del w:id="76" w:author="Poncy, William" w:date="2025-03-31T16:00:00Z">
        <w:r w:rsidR="00A67663" w:rsidDel="00FD2CC7">
          <w:delText xml:space="preserve"> (Figure 10).</w:delText>
        </w:r>
      </w:del>
      <w:del w:id="77" w:author="Poncy, William" w:date="2025-03-31T15:59:00Z">
        <w:r w:rsidR="00A67663" w:rsidDel="00D61D87">
          <w:delText xml:space="preserve"> </w:delText>
        </w:r>
      </w:del>
      <w:r w:rsidR="00BA40F9">
        <w:t xml:space="preserve"> Ultimately, t</w:t>
      </w:r>
      <w:r w:rsidR="00A67663" w:rsidRPr="00A67663">
        <w:rPr>
          <w:color w:val="000000"/>
        </w:rPr>
        <w:t xml:space="preserve">he equivalence of ALS groups demonstrated in </w:t>
      </w:r>
      <w:r w:rsidR="008638FC">
        <w:rPr>
          <w:color w:val="000000"/>
        </w:rPr>
        <w:t>Phase</w:t>
      </w:r>
      <w:r w:rsidR="00A67663" w:rsidRPr="00A67663">
        <w:rPr>
          <w:color w:val="000000"/>
        </w:rPr>
        <w:t xml:space="preserve"> 2 was deemed sufficient for our purposes, especially considering the RMSE of 2.</w:t>
      </w:r>
      <w:r w:rsidR="0003019A">
        <w:rPr>
          <w:color w:val="000000"/>
        </w:rPr>
        <w:t xml:space="preserve">64 </w:t>
      </w:r>
      <w:r w:rsidR="00A67663" w:rsidRPr="00A67663">
        <w:rPr>
          <w:color w:val="000000"/>
        </w:rPr>
        <w:t>m</w:t>
      </w:r>
      <w:r w:rsidR="0003019A">
        <w:rPr>
          <w:color w:val="000000"/>
        </w:rPr>
        <w:t>eters</w:t>
      </w:r>
      <w:r w:rsidR="00A67663" w:rsidRPr="00A67663">
        <w:rPr>
          <w:color w:val="000000"/>
        </w:rPr>
        <w:t xml:space="preserve"> in </w:t>
      </w:r>
      <w:r w:rsidR="008638FC">
        <w:rPr>
          <w:color w:val="000000"/>
        </w:rPr>
        <w:t>Phase</w:t>
      </w:r>
      <w:r w:rsidR="00A67663" w:rsidRPr="00A67663">
        <w:rPr>
          <w:color w:val="000000"/>
        </w:rPr>
        <w:t xml:space="preserve"> 1, as it is unlikely that ATL08 measurements would be heavily influenced by spatial biases in canopy height falling within this margin of error. </w:t>
      </w:r>
    </w:p>
    <w:p w14:paraId="6BD8FF63" w14:textId="1CBDCFA2" w:rsidR="00B701C0" w:rsidRDefault="008638FC" w:rsidP="00FF639F">
      <w:pPr>
        <w:spacing w:line="360" w:lineRule="auto"/>
        <w:ind w:firstLine="720"/>
      </w:pPr>
      <w:r>
        <w:rPr>
          <w:color w:val="000000"/>
        </w:rPr>
        <w:t>Phase</w:t>
      </w:r>
      <w:r w:rsidR="00A67663" w:rsidRPr="00A67663">
        <w:rPr>
          <w:color w:val="000000"/>
        </w:rPr>
        <w:t xml:space="preserve"> 3 established reference </w:t>
      </w:r>
      <w:r w:rsidR="00A67663">
        <w:t>canopy height changes within our study area from FIA remeasurement plots. The distribution of height increment (Figure 1</w:t>
      </w:r>
      <w:r w:rsidR="00DF240C">
        <w:t>4</w:t>
      </w:r>
      <w:r w:rsidR="00A67663">
        <w:t>) is heavily concentrated in values below</w:t>
      </w:r>
      <w:r w:rsidR="00B701C0">
        <w:t xml:space="preserve"> 0.5 meters</w:t>
      </w:r>
      <w:r w:rsidR="00A67663">
        <w:t xml:space="preserve"> per year, </w:t>
      </w:r>
      <w:r w:rsidR="00B701C0">
        <w:t xml:space="preserve">which may reflect </w:t>
      </w:r>
      <w:r w:rsidR="00604E3B">
        <w:t xml:space="preserve">maturing </w:t>
      </w:r>
      <w:r w:rsidR="00A67663">
        <w:t xml:space="preserve">forests </w:t>
      </w:r>
      <w:r w:rsidR="00A67663">
        <w:lastRenderedPageBreak/>
        <w:t xml:space="preserve">across </w:t>
      </w:r>
      <w:r w:rsidR="00777623">
        <w:t>the</w:t>
      </w:r>
      <w:r w:rsidR="00A67663">
        <w:t xml:space="preserve"> study area</w:t>
      </w:r>
      <w:r w:rsidR="00A57AFD">
        <w:t>,</w:t>
      </w:r>
      <w:r w:rsidR="0005573C">
        <w:t xml:space="preserve"> as f</w:t>
      </w:r>
      <w:r w:rsidR="00A67663">
        <w:t xml:space="preserve">orest height growth </w:t>
      </w:r>
      <w:r w:rsidR="002A6916">
        <w:t xml:space="preserve">and productivity </w:t>
      </w:r>
      <w:r w:rsidR="00B701C0">
        <w:t xml:space="preserve">slows as </w:t>
      </w:r>
      <w:r w:rsidR="00A67663">
        <w:t>stand</w:t>
      </w:r>
      <w:r w:rsidR="00B701C0">
        <w:t>s</w:t>
      </w:r>
      <w:r w:rsidR="00A67663">
        <w:t xml:space="preserve"> matur</w:t>
      </w:r>
      <w:r w:rsidR="00B701C0">
        <w:t xml:space="preserve">e </w:t>
      </w:r>
      <w:r w:rsidR="00A67663">
        <w:fldChar w:fldCharType="begin"/>
      </w:r>
      <w:r w:rsidR="00D7446C">
        <w:instrText xml:space="preserve"> ADDIN ZOTERO_ITEM CSL_CITATION {"citationID":"OiCcxSJu","properties":{"formattedCitation":"(Bennett, 1963; Tang et al., 2014)","plainCitation":"(Bennett, 1963; Tang et al., 2014)","noteIndex":0},"citationItems":[{"id":324,"uris":["http://zotero.org/users/local/cacSD1vw/items/RRFIK2VH","http://zotero.org/users/16907877/items/RRFIK2VH"],"itemData":{"id":324,"type":"report","event-place":"Asheville,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local/cacSD1vw/items/WMWU45NW","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A67663">
        <w:fldChar w:fldCharType="separate"/>
      </w:r>
      <w:r w:rsidR="009E449A" w:rsidRPr="009E449A">
        <w:t>(Bennett, 1963; Tang et al., 2014)</w:t>
      </w:r>
      <w:r w:rsidR="00A67663">
        <w:fldChar w:fldCharType="end"/>
      </w:r>
      <w:r w:rsidR="00A67663">
        <w:t xml:space="preserve">. </w:t>
      </w:r>
      <w:r w:rsidR="0005573C">
        <w:t xml:space="preserve">For </w:t>
      </w:r>
      <w:r w:rsidR="00793BA6">
        <w:t>l</w:t>
      </w:r>
      <w:r w:rsidR="0005573C">
        <w:t xml:space="preserve">oblolly pines </w:t>
      </w:r>
      <w:r w:rsidR="00793BA6">
        <w:t>vastly</w:t>
      </w:r>
      <w:r w:rsidR="0005573C">
        <w:t xml:space="preserve"> present </w:t>
      </w:r>
      <w:r w:rsidR="00793BA6">
        <w:t xml:space="preserve">throughout </w:t>
      </w:r>
      <w:r w:rsidR="0005573C">
        <w:t xml:space="preserve">the </w:t>
      </w:r>
      <w:r w:rsidR="00793BA6">
        <w:t xml:space="preserve">southeastern United States (and therefore the </w:t>
      </w:r>
      <w:r w:rsidR="0005573C">
        <w:t>study area</w:t>
      </w:r>
      <w:r w:rsidR="00793BA6">
        <w:t>)</w:t>
      </w:r>
      <w:r w:rsidR="0005573C">
        <w:t xml:space="preserve">, crown closure may </w:t>
      </w:r>
      <w:r w:rsidR="00793BA6">
        <w:t>occur within 15</w:t>
      </w:r>
      <w:r w:rsidR="001F5B93">
        <w:t xml:space="preserve">-20 </w:t>
      </w:r>
      <w:r w:rsidR="00793BA6">
        <w:t xml:space="preserve">years of age </w:t>
      </w:r>
      <w:r w:rsidR="00793BA6">
        <w:fldChar w:fldCharType="begin"/>
      </w:r>
      <w:r w:rsidR="00793BA6">
        <w:instrText xml:space="preserve"> ADDIN ZOTERO_ITEM CSL_CITATION {"citationID":"ogbFRcgn","properties":{"formattedCitation":"(Baker &amp; Langdon, 1990; Bradley &amp; Kush, 2019)","plainCitation":"(Baker &amp; Langdon, 1990; Bradley &amp; Kush, 2019)","noteIndex":0},"citationItems":[{"id":111,"uris":["http://zotero.org/users/local/cacSD1vw/items/QIZXUWJV","http://zotero.org/users/16907877/items/QIZXUWJV"],"itemData":{"id":111,"type":"chapter","container-title":"Silvics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793BA6">
        <w:fldChar w:fldCharType="separate"/>
      </w:r>
      <w:r w:rsidR="00793BA6" w:rsidRPr="00793BA6">
        <w:t>(Baker &amp; Langdon, 1990; Bradley &amp; Kush, 2019)</w:t>
      </w:r>
      <w:r w:rsidR="00793BA6">
        <w:fldChar w:fldCharType="end"/>
      </w:r>
      <w:r w:rsidR="00793BA6">
        <w:t xml:space="preserve">, </w:t>
      </w:r>
      <w:r w:rsidR="00A57AFD">
        <w:t>leading to a slowed growth rate</w:t>
      </w:r>
      <w:r w:rsidR="00793BA6">
        <w:t xml:space="preserve">. </w:t>
      </w:r>
      <w:r w:rsidR="00B701C0">
        <w:t xml:space="preserve">While </w:t>
      </w:r>
      <w:r w:rsidR="00A57AFD">
        <w:t xml:space="preserve">time </w:t>
      </w:r>
      <w:r w:rsidR="00B701C0">
        <w:t xml:space="preserve">since disturbance is not a direct </w:t>
      </w:r>
      <w:r w:rsidR="002A6916">
        <w:t>proxy for</w:t>
      </w:r>
      <w:r w:rsidR="00B701C0">
        <w:t xml:space="preserve"> stand age, ATL08 segments were collected primarily in forests with 10-20 (n = 9,476)</w:t>
      </w:r>
      <w:r w:rsidR="00DE68CD">
        <w:t xml:space="preserve"> and 20</w:t>
      </w:r>
      <w:r w:rsidR="00B701C0">
        <w:t xml:space="preserve">-30 </w:t>
      </w:r>
      <w:r w:rsidR="00A57AFD">
        <w:t xml:space="preserve">(n = 7,999) </w:t>
      </w:r>
      <w:r w:rsidR="00B701C0">
        <w:t>years since disturbance</w:t>
      </w:r>
      <w:r w:rsidR="00A57AFD">
        <w:t>,</w:t>
      </w:r>
      <w:r w:rsidR="00B701C0">
        <w:t xml:space="preserve"> followed by forests with &lt;10 years (n = 7,451) and 30+ years (n = 3,671)</w:t>
      </w:r>
      <w:r w:rsidR="00A57AFD">
        <w:t xml:space="preserve"> years since disturbance</w:t>
      </w:r>
      <w:r w:rsidR="00B701C0">
        <w:t>.</w:t>
      </w:r>
    </w:p>
    <w:p w14:paraId="69BFB34F" w14:textId="5A547BA8" w:rsidR="00A67663" w:rsidRDefault="00A67663" w:rsidP="00FF639F">
      <w:pPr>
        <w:spacing w:line="360" w:lineRule="auto"/>
        <w:ind w:firstLine="720"/>
      </w:pPr>
      <w:r>
        <w:t xml:space="preserve">Dead </w:t>
      </w:r>
      <w:r w:rsidR="00DE68CD">
        <w:t xml:space="preserve">trees </w:t>
      </w:r>
      <w:r>
        <w:t>were removed during FIA data processing</w:t>
      </w:r>
      <w:r w:rsidR="00DD5988">
        <w:t xml:space="preserve"> </w:t>
      </w:r>
      <w:r w:rsidR="00250E14">
        <w:t>to focus solely on living-tree growth</w:t>
      </w:r>
      <w:r w:rsidR="00DD5988">
        <w:t>.</w:t>
      </w:r>
      <w:r w:rsidR="005C0C96">
        <w:t xml:space="preserve"> O</w:t>
      </w:r>
      <w:r w:rsidR="00250E14">
        <w:t xml:space="preserve">ne can argue for retaining all standing trees to </w:t>
      </w:r>
      <w:r>
        <w:t>more holistically represent the</w:t>
      </w:r>
      <w:r w:rsidR="00DF240C">
        <w:t xml:space="preserve"> forest</w:t>
      </w:r>
      <w:r>
        <w:t xml:space="preserve"> </w:t>
      </w:r>
      <w:r w:rsidR="005C0C96">
        <w:t>structure</w:t>
      </w:r>
      <w:r w:rsidR="00250E14">
        <w:t xml:space="preserve"> surveyed by LiDAR</w:t>
      </w:r>
      <w:r w:rsidR="0005573C">
        <w:t xml:space="preserve">, as </w:t>
      </w:r>
      <w:r w:rsidR="001F5B93">
        <w:t xml:space="preserve">ATL08 segments </w:t>
      </w:r>
      <w:r w:rsidR="0005573C">
        <w:t>do not report tree status in canopy height estimations</w:t>
      </w:r>
      <w:r w:rsidR="00E140A0">
        <w:t>.</w:t>
      </w:r>
      <w:r w:rsidR="0005573C">
        <w:t xml:space="preserve"> </w:t>
      </w:r>
      <w:r w:rsidR="001F5B93">
        <w:t xml:space="preserve">However, </w:t>
      </w:r>
      <w:r w:rsidR="00250E14">
        <w:t xml:space="preserve">including dead </w:t>
      </w:r>
      <w:r>
        <w:t>trees in FIA</w:t>
      </w:r>
      <w:r w:rsidR="002362B7">
        <w:t xml:space="preserve"> remeasurement </w:t>
      </w:r>
      <w:r w:rsidR="001F5B93">
        <w:t xml:space="preserve">analyses </w:t>
      </w:r>
      <w:r>
        <w:t xml:space="preserve">would have lowered values of </w:t>
      </w:r>
      <w:r w:rsidR="002362B7">
        <w:t>both</w:t>
      </w:r>
      <w:r w:rsidR="001F5B93">
        <w:t xml:space="preserve"> </w:t>
      </w:r>
      <w:r>
        <w:t>increment</w:t>
      </w:r>
      <w:r w:rsidR="001F5B93">
        <w:t xml:space="preserve"> and net growth</w:t>
      </w:r>
      <w:r>
        <w:t>.</w:t>
      </w:r>
      <w:r w:rsidR="00DA482C">
        <w:t xml:space="preserve"> D</w:t>
      </w:r>
      <w:r w:rsidR="001F5B93">
        <w:t>ead</w:t>
      </w:r>
      <w:r w:rsidR="00DD5988">
        <w:t xml:space="preserve"> </w:t>
      </w:r>
      <w:r w:rsidR="00250E14">
        <w:t xml:space="preserve">trees </w:t>
      </w:r>
      <w:r w:rsidR="002362B7">
        <w:t xml:space="preserve">were removed </w:t>
      </w:r>
      <w:r w:rsidR="00DD5988">
        <w:t>from FIA remeasurement plots</w:t>
      </w:r>
      <w:r>
        <w:t xml:space="preserve"> </w:t>
      </w:r>
      <w:r w:rsidR="00DD5988">
        <w:t>to</w:t>
      </w:r>
      <w:r w:rsidR="00DD5988" w:rsidRPr="006C2BBB">
        <w:t xml:space="preserve"> </w:t>
      </w:r>
      <w:r w:rsidR="00DD5988">
        <w:t xml:space="preserve">select the best </w:t>
      </w:r>
      <w:r w:rsidR="001F5B93">
        <w:t xml:space="preserve">data </w:t>
      </w:r>
      <w:r w:rsidR="00DD5988">
        <w:t>subset to demonstrate forest height growth, just as the heavy filtering of ATL08 data aimed to achieve.</w:t>
      </w:r>
    </w:p>
    <w:p w14:paraId="74D76C44" w14:textId="6EF9ABD2" w:rsidR="008B5893" w:rsidRDefault="009472C0" w:rsidP="008B5893">
      <w:pPr>
        <w:spacing w:line="360" w:lineRule="auto"/>
        <w:ind w:firstLine="720"/>
      </w:pPr>
      <w:r>
        <w:t xml:space="preserve">Phase 4 used multiple statistical approaches to quantify net, incremental, and monotonic canopy height </w:t>
      </w:r>
      <w:r w:rsidR="00604E3B">
        <w:t>growth</w:t>
      </w:r>
      <w:r>
        <w:t xml:space="preserve">. </w:t>
      </w:r>
      <w:r w:rsidR="008B5893">
        <w:t xml:space="preserve">In revisiting the research questions, the results of Phase 4 </w:t>
      </w:r>
      <w:r>
        <w:t xml:space="preserve">show </w:t>
      </w:r>
      <w:r w:rsidR="008B5893">
        <w:t>that ATL08 segments can</w:t>
      </w:r>
      <w:r>
        <w:t xml:space="preserve"> </w:t>
      </w:r>
      <w:r w:rsidR="00604E3B">
        <w:t xml:space="preserve">detect </w:t>
      </w:r>
      <w:r>
        <w:t>canopy height growth over a five-year period</w:t>
      </w:r>
      <w:r w:rsidR="008B5893">
        <w:t xml:space="preserve">. </w:t>
      </w:r>
      <w:r>
        <w:t xml:space="preserve">The trends shown are specifically indicative of growth over </w:t>
      </w:r>
      <w:r w:rsidR="008B5893">
        <w:t>time as the regression slope coefficients, Wilcoxon test mean differences, and Mann-Kendall Tau statistics are all positive</w:t>
      </w:r>
      <w:r w:rsidR="00830625">
        <w:t>.</w:t>
      </w:r>
      <w:r w:rsidR="008B5893">
        <w:t xml:space="preser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 </w:t>
      </w:r>
    </w:p>
    <w:p w14:paraId="7A4EDC2D" w14:textId="3E6A704F" w:rsidR="00A67663" w:rsidRDefault="00CB53B5" w:rsidP="00FF639F">
      <w:pPr>
        <w:spacing w:line="360" w:lineRule="auto"/>
        <w:ind w:firstLine="720"/>
      </w:pPr>
      <w:r>
        <w:t>The role of forest cover type in</w:t>
      </w:r>
      <w:r w:rsidR="00DA482C">
        <w:t xml:space="preserve"> determining</w:t>
      </w:r>
      <w:r>
        <w:t xml:space="preserve"> ATL08-derived growth generally followed expectations. </w:t>
      </w:r>
      <w:r w:rsidR="00A67663">
        <w:t xml:space="preserve">The </w:t>
      </w:r>
      <w:r w:rsidR="00E140A0">
        <w:t>highest rates</w:t>
      </w:r>
      <w:r w:rsidR="00777623">
        <w:t xml:space="preserve"> of growth</w:t>
      </w:r>
      <w:r w:rsidR="001F5B93">
        <w:t>-</w:t>
      </w:r>
      <w:r w:rsidR="00A67663">
        <w:t>indicated by regression slope</w:t>
      </w:r>
      <w:r w:rsidR="001F5B93">
        <w:t>s-</w:t>
      </w:r>
      <w:r w:rsidR="00A67663">
        <w:t xml:space="preserve">were </w:t>
      </w:r>
      <w:r w:rsidR="00E140A0">
        <w:t>found in plantation</w:t>
      </w:r>
      <w:r w:rsidR="00A67663">
        <w:t>-like conditions (Evergreen Forest</w:t>
      </w:r>
      <w:r w:rsidR="00CD56DE">
        <w:t xml:space="preserve"> and Woody Wetlands</w:t>
      </w:r>
      <w:r w:rsidR="00A67663">
        <w:t>)</w:t>
      </w:r>
      <w:r w:rsidR="00E140A0">
        <w:t xml:space="preserve">. </w:t>
      </w:r>
      <w:r w:rsidR="001F5B93">
        <w:t>Mixed</w:t>
      </w:r>
      <w:r w:rsidR="00A67663">
        <w:t xml:space="preserve"> Forests </w:t>
      </w:r>
      <w:r w:rsidR="00AB5C9E">
        <w:t xml:space="preserve">showed strong agreement with reference FIA data, with a canopy height growth rate of </w:t>
      </w:r>
      <w:r w:rsidR="001F5B93">
        <w:t xml:space="preserve">0.39 m/year </w:t>
      </w:r>
      <w:r w:rsidR="00AB5C9E">
        <w:t>match</w:t>
      </w:r>
      <w:r w:rsidR="00604E3B">
        <w:t>ing</w:t>
      </w:r>
      <w:r w:rsidR="00AB5C9E">
        <w:t xml:space="preserve"> closely </w:t>
      </w:r>
      <w:r w:rsidR="00E140A0">
        <w:t xml:space="preserve">with </w:t>
      </w:r>
      <w:r w:rsidR="001F5B93">
        <w:t xml:space="preserve">the </w:t>
      </w:r>
      <w:r w:rsidR="00A67663">
        <w:t>FIA</w:t>
      </w:r>
      <w:r w:rsidR="00AB5C9E">
        <w:t xml:space="preserve">-derived annual increment of 0.34 m/year. Similarly, </w:t>
      </w:r>
      <w:r w:rsidR="00777623">
        <w:t xml:space="preserve">the mean difference of </w:t>
      </w:r>
      <w:r w:rsidR="00AB5C9E">
        <w:t xml:space="preserve">1.83 meters </w:t>
      </w:r>
      <w:r w:rsidR="00777623">
        <w:t xml:space="preserve">in Mixed Forests </w:t>
      </w:r>
      <w:r w:rsidR="00AB5C9E">
        <w:t xml:space="preserve">aligned with the </w:t>
      </w:r>
      <w:r w:rsidR="00777623">
        <w:t xml:space="preserve">FIA-derived five-year net growth of </w:t>
      </w:r>
      <w:r w:rsidR="00AB5C9E">
        <w:t xml:space="preserve">1.68 meters. </w:t>
      </w:r>
      <w:r w:rsidR="00777623">
        <w:t xml:space="preserve">This consistency was expected, as </w:t>
      </w:r>
      <w:r w:rsidR="00777623">
        <w:lastRenderedPageBreak/>
        <w:t xml:space="preserve">Mixed Forests provide a reasonable parallel to the breadth of forest conditions surveyed by the FIA program. </w:t>
      </w:r>
      <w:r w:rsidR="00A67663">
        <w:t xml:space="preserve">Limiting FIA remeasurement plots </w:t>
      </w:r>
      <w:r w:rsidR="00E140A0">
        <w:t xml:space="preserve">only </w:t>
      </w:r>
      <w:r w:rsidR="00A67663">
        <w:t xml:space="preserve">to plantation-like </w:t>
      </w:r>
      <w:r w:rsidR="00E140A0">
        <w:t>conditions</w:t>
      </w:r>
      <w:r w:rsidR="00A67663">
        <w:t xml:space="preserve"> would have resulted in greater values </w:t>
      </w:r>
      <w:r w:rsidR="00E140A0">
        <w:t xml:space="preserve">for </w:t>
      </w:r>
      <w:r w:rsidR="00A67663">
        <w:t>both increment</w:t>
      </w:r>
      <w:r w:rsidR="00E140A0">
        <w:t xml:space="preserve"> and net growth</w:t>
      </w:r>
      <w:r w:rsidR="00A67663">
        <w:t xml:space="preserve">, and closer alignment with </w:t>
      </w:r>
      <w:r w:rsidR="00E140A0">
        <w:t xml:space="preserve">ATL08-derived trends of </w:t>
      </w:r>
      <w:r w:rsidR="00A67663">
        <w:t>Evergreen Forest</w:t>
      </w:r>
      <w:r w:rsidR="00604E3B">
        <w:t>s</w:t>
      </w:r>
      <w:r w:rsidR="00A67663">
        <w:t xml:space="preserve"> or Woody Wetlands. </w:t>
      </w:r>
    </w:p>
    <w:p w14:paraId="35757A43" w14:textId="623859EA" w:rsidR="002B1641" w:rsidRDefault="00E44F5E" w:rsidP="00FF639F">
      <w:pPr>
        <w:spacing w:line="360" w:lineRule="auto"/>
        <w:ind w:firstLine="720"/>
      </w:pPr>
      <w:r>
        <w:t>The role of disturbance history</w:t>
      </w:r>
      <w:r w:rsidR="00DA482C">
        <w:t xml:space="preserve"> </w:t>
      </w:r>
      <w:r>
        <w:t xml:space="preserve">had a more nuanced impact on the </w:t>
      </w:r>
      <w:r w:rsidR="00CB53B5">
        <w:t>ATL08-derived growth</w:t>
      </w:r>
      <w:r w:rsidR="00534CED">
        <w:t>, as disturbance histories are likely convolved within specific forest cover types</w:t>
      </w:r>
      <w:r>
        <w:t>. Forests that experienced disturbance &lt;10 years ago demonstrated significant growth across tests, with notably high values for the mean difference (2.95 m) and rate of change (0.64 m/year). This suggests that the ATL08 segments are picking up a spike in forest growth immediately following disturbance</w:t>
      </w:r>
      <w:r w:rsidR="00CB53B5">
        <w:t xml:space="preserve"> events, such as heavy thins on forest plantations </w:t>
      </w:r>
      <w:r w:rsidR="00CB53B5">
        <w:fldChar w:fldCharType="begin"/>
      </w:r>
      <w:r w:rsidR="00CB53B5">
        <w:instrText xml:space="preserve"> ADDIN ZOTERO_ITEM CSL_CITATION {"citationID":"oApxbBH1","properties":{"formattedCitation":"(Dickens &amp; Moorhead, 2015)","plainCitation":"(Dickens &amp;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CB53B5">
        <w:fldChar w:fldCharType="separate"/>
      </w:r>
      <w:r w:rsidR="00CB53B5" w:rsidRPr="00CB53B5">
        <w:t>(Dickens &amp; Moorhead, 2015)</w:t>
      </w:r>
      <w:r w:rsidR="00CB53B5">
        <w:fldChar w:fldCharType="end"/>
      </w:r>
      <w:r>
        <w:t xml:space="preserve">. </w:t>
      </w:r>
      <w:r w:rsidR="00CB53B5">
        <w:t>However, forests with 30+ years since disturbance also demonstrated significant growth across tests, yielding the highest mean difference (3.33 m), Z statistic (Z = 3.51), and Tau value</w:t>
      </w:r>
      <w:r w:rsidR="003D333F">
        <w:t xml:space="preserve"> </w:t>
      </w:r>
      <w:r w:rsidR="003D333F">
        <w:t>(Tau = 0.11)</w:t>
      </w:r>
      <w:r w:rsidR="00CB53B5">
        <w:t xml:space="preserve"> of all factor levels. This went against the expected patterns of forest growth and recovery from disturbance, and necessitates further research. </w:t>
      </w:r>
      <w:r w:rsidR="00A63038">
        <w:t xml:space="preserve">These results </w:t>
      </w:r>
      <w:r w:rsidR="00CB53B5">
        <w:t xml:space="preserve">could be </w:t>
      </w:r>
      <w:r w:rsidR="001E69DE">
        <w:t>an artefact of the LCMS data product used to derive years since disturbance</w:t>
      </w:r>
      <w:r w:rsidR="00A63038">
        <w:t>, as t</w:t>
      </w:r>
      <w:r w:rsidR="001E69DE">
        <w:t xml:space="preserve">he comparable Global Forest Change product only extends back to the year 2000 in identifying change patterns </w:t>
      </w:r>
      <w:r w:rsidR="001E69DE">
        <w:fldChar w:fldCharType="begin"/>
      </w:r>
      <w:r w:rsidR="001E69DE">
        <w:instrText xml:space="preserve"> ADDIN ZOTERO_ITEM CSL_CITATION {"citationID":"8Fes2WLp","properties":{"formattedCitation":"(Hansen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1E69DE">
        <w:fldChar w:fldCharType="separate"/>
      </w:r>
      <w:r w:rsidR="001E69DE" w:rsidRPr="001E69DE">
        <w:t>(Hansen et al., 2013)</w:t>
      </w:r>
      <w:r w:rsidR="001E69DE">
        <w:fldChar w:fldCharType="end"/>
      </w:r>
      <w:r w:rsidR="001E69DE">
        <w:t xml:space="preserve">. </w:t>
      </w:r>
      <w:r w:rsidR="00A63038">
        <w:t xml:space="preserve">Similarly, the divisions </w:t>
      </w:r>
      <w:r w:rsidR="003D333F">
        <w:t xml:space="preserve">we selected to </w:t>
      </w:r>
      <w:r w:rsidR="00A63038">
        <w:t>aggregat</w:t>
      </w:r>
      <w:r w:rsidR="003D333F">
        <w:t xml:space="preserve">e </w:t>
      </w:r>
      <w:r w:rsidR="00A63038">
        <w:t xml:space="preserve">years since disturbance may be too broad, with variability present in the 30+ years group </w:t>
      </w:r>
      <w:r w:rsidR="003D333F">
        <w:t>yielding</w:t>
      </w:r>
      <w:r w:rsidR="00A63038">
        <w:t xml:space="preserve"> the trends observed. However, aggregating years since disturbance in more granular periods would reduce the sample size of ATL08 segments falling within each. </w:t>
      </w:r>
    </w:p>
    <w:p w14:paraId="3E619B91" w14:textId="384BAE92" w:rsidR="00A67663" w:rsidRDefault="00DA482C" w:rsidP="00FF639F">
      <w:pPr>
        <w:spacing w:line="360" w:lineRule="auto"/>
        <w:ind w:firstLine="720"/>
      </w:pPr>
      <w:r>
        <w:t xml:space="preserve">Ultimately, </w:t>
      </w:r>
      <w:r w:rsidR="00B702AE">
        <w:t xml:space="preserve">the disturbance history of forests will </w:t>
      </w:r>
      <w:r w:rsidR="00B02738">
        <w:t>challenge</w:t>
      </w:r>
      <w:r w:rsidR="00B702AE">
        <w:t xml:space="preserve"> future research estimating canopy height growth with ATL08 segments</w:t>
      </w:r>
      <w:r w:rsidR="00960CD5">
        <w:t xml:space="preserve">. Primarily, the </w:t>
      </w:r>
      <w:r w:rsidR="00442178">
        <w:t>sampling rate of the ATLAS instrument</w:t>
      </w:r>
      <w:r w:rsidR="00960CD5">
        <w:t xml:space="preserve"> will lead to an amplified</w:t>
      </w:r>
      <w:r w:rsidR="00A67663">
        <w:t xml:space="preserve"> underestimation of canopy height in sparser stands (Figure 15), </w:t>
      </w:r>
      <w:r w:rsidR="00960CD5">
        <w:t>which ha</w:t>
      </w:r>
      <w:r w:rsidR="00B02738">
        <w:t>ve</w:t>
      </w:r>
      <w:r w:rsidR="00960CD5">
        <w:t xml:space="preserve"> </w:t>
      </w:r>
      <w:r w:rsidR="00A67663">
        <w:t>a lower probability of generating returns throughout the canopy profile. In comparison, a denser canopy with a more homogenous top surface (present in undisturbed forests, or plantations with ample recovery from disturbance) will yield a more consistent canopy height.</w:t>
      </w:r>
    </w:p>
    <w:p w14:paraId="2095C6F6" w14:textId="77777777" w:rsidR="00A84002" w:rsidRDefault="000A701C" w:rsidP="00A84002">
      <w:pPr>
        <w:keepNext/>
        <w:spacing w:line="360" w:lineRule="auto"/>
      </w:pPr>
      <w:r w:rsidRPr="00201F61">
        <w:rPr>
          <w:noProof/>
        </w:rPr>
        <w:lastRenderedPageBreak/>
        <w:drawing>
          <wp:inline distT="0" distB="0" distL="0" distR="0" wp14:anchorId="2C04761E" wp14:editId="0F7F697B">
            <wp:extent cx="5943600" cy="1912620"/>
            <wp:effectExtent l="0" t="0" r="0" b="0"/>
            <wp:docPr id="10" name="Picture 1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C958E7D" w14:textId="2B724209" w:rsidR="00CD56DE" w:rsidRPr="00A84002" w:rsidRDefault="00A84002" w:rsidP="00A84002">
      <w:pPr>
        <w:pStyle w:val="Caption"/>
        <w:spacing w:line="360" w:lineRule="auto"/>
        <w:rPr>
          <w:b w:val="0"/>
          <w:bCs w:val="0"/>
          <w:i/>
          <w:iCs/>
          <w:sz w:val="22"/>
          <w:szCs w:val="22"/>
        </w:rPr>
      </w:pPr>
      <w:r w:rsidRPr="00A84002">
        <w:rPr>
          <w:b w:val="0"/>
          <w:bCs w:val="0"/>
          <w:i/>
          <w:iCs/>
          <w:sz w:val="22"/>
          <w:szCs w:val="22"/>
        </w:rPr>
        <w:t xml:space="preserve">Figure </w:t>
      </w:r>
      <w:r w:rsidRPr="00A84002">
        <w:rPr>
          <w:b w:val="0"/>
          <w:bCs w:val="0"/>
          <w:i/>
          <w:iCs/>
          <w:sz w:val="22"/>
          <w:szCs w:val="22"/>
        </w:rPr>
        <w:fldChar w:fldCharType="begin"/>
      </w:r>
      <w:r w:rsidRPr="00A84002">
        <w:rPr>
          <w:b w:val="0"/>
          <w:bCs w:val="0"/>
          <w:i/>
          <w:iCs/>
          <w:sz w:val="22"/>
          <w:szCs w:val="22"/>
        </w:rPr>
        <w:instrText xml:space="preserve"> SEQ Figure \* ARABIC </w:instrText>
      </w:r>
      <w:r w:rsidRPr="00A84002">
        <w:rPr>
          <w:b w:val="0"/>
          <w:bCs w:val="0"/>
          <w:i/>
          <w:iCs/>
          <w:sz w:val="22"/>
          <w:szCs w:val="22"/>
        </w:rPr>
        <w:fldChar w:fldCharType="separate"/>
      </w:r>
      <w:r w:rsidR="0003610D">
        <w:rPr>
          <w:b w:val="0"/>
          <w:bCs w:val="0"/>
          <w:i/>
          <w:iCs/>
          <w:noProof/>
          <w:sz w:val="22"/>
          <w:szCs w:val="22"/>
        </w:rPr>
        <w:t>17</w:t>
      </w:r>
      <w:r w:rsidRPr="00A84002">
        <w:rPr>
          <w:b w:val="0"/>
          <w:bCs w:val="0"/>
          <w:i/>
          <w:iCs/>
          <w:sz w:val="22"/>
          <w:szCs w:val="22"/>
        </w:rPr>
        <w:fldChar w:fldCharType="end"/>
      </w:r>
      <w:r w:rsidRPr="00A84002">
        <w:rPr>
          <w:b w:val="0"/>
          <w:bCs w:val="0"/>
          <w:i/>
          <w:iCs/>
          <w:sz w:val="22"/>
          <w:szCs w:val="22"/>
        </w:rPr>
        <w:t xml:space="preserve">: Diagram showing canopy surface (black line) in a disturbed (left) </w:t>
      </w:r>
      <w:r w:rsidR="00DD342A">
        <w:rPr>
          <w:b w:val="0"/>
          <w:bCs w:val="0"/>
          <w:i/>
          <w:iCs/>
          <w:sz w:val="22"/>
          <w:szCs w:val="22"/>
        </w:rPr>
        <w:t>and</w:t>
      </w:r>
      <w:r w:rsidRPr="00A84002">
        <w:rPr>
          <w:b w:val="0"/>
          <w:bCs w:val="0"/>
          <w:i/>
          <w:iCs/>
          <w:sz w:val="22"/>
          <w:szCs w:val="22"/>
        </w:rPr>
        <w:t xml:space="preserve"> undisturbed (right) forest stand which have the same top-of-canopy height. Due to the canopy openness, photons returned to the ATLAS sensor (red dots) are more likely to underestimate true 98th percentile canopy height in a disturbed forest.</w:t>
      </w:r>
    </w:p>
    <w:p w14:paraId="457D6435" w14:textId="3D2B9C2E" w:rsidR="00CD2CF6" w:rsidRDefault="00A67663" w:rsidP="00A84002">
      <w:pPr>
        <w:spacing w:line="360" w:lineRule="auto"/>
        <w:ind w:firstLine="360"/>
      </w:pPr>
      <w:r>
        <w:t xml:space="preserve">It should be noted the undeniable role of the study area in </w:t>
      </w:r>
      <w:r w:rsidR="00183ACB">
        <w:t>influencing</w:t>
      </w:r>
      <w:r>
        <w:t xml:space="preserve"> the results</w:t>
      </w:r>
      <w:r w:rsidR="00183ACB">
        <w:t>, which was</w:t>
      </w:r>
      <w:r w:rsidR="00183ACB" w:rsidRPr="00183ACB">
        <w:t xml:space="preserve"> </w:t>
      </w:r>
      <w:r w:rsidR="00183ACB">
        <w:t>specifically chosen for its gentle topographic relief and known presence of forest plantations.</w:t>
      </w:r>
      <w:r w:rsidR="00CD56DE">
        <w:t xml:space="preserve"> In </w:t>
      </w:r>
      <w:r>
        <w:t>mountainous regions of greater terrain variability or tropical regions of greater canopy complexity</w:t>
      </w:r>
      <w:r w:rsidR="00CD56DE">
        <w:t>, the ATL08 algorithm will struggle to identify ground photons</w:t>
      </w:r>
      <w:r>
        <w:t xml:space="preserve"> </w:t>
      </w:r>
      <w:r>
        <w:fldChar w:fldCharType="begin"/>
      </w:r>
      <w:r w:rsidR="00D7446C">
        <w:instrText xml:space="preserve"> ADDIN ZOTERO_ITEM CSL_CITATION {"citationID":"VIGiTxMx","properties":{"formattedCitation":"(J. Dong et al., 2021; Fernandez-Diaz et al., 2022)","plainCitation":"(J. Dong et al., 2021; Fernandez-Diaz et al., 2022)","noteIndex":0},"citationItems":[{"id":168,"uris":["http://zotero.org/users/local/cacSD1vw/items/GFQ6Z5TN","http://zotero.org/users/16907877/items/GFQ6Z5TN"],"itemData":{"id":168,"type":"article-journal","container-title":"National Remote Sensing Bulletin","DOI":"10.11834/jrs.20219449","ISSN":"1007-4619","issue":"6","language":"en","page":"1294-1307","source":"DOI.org (Crossref)","title":"Performance of ICESat-2 ATL08 product on the estimation of forest height by referencing to small footprint LiDAR data","volume":"25","author":[{"family":"Dong","given":"Jiachen"},{"family":"Ni","given":"Wenjian"},{"family":"Zhang","given":"Zhiyu"},{"family":"Sun","given":"Guoqing"},{"literal":"</w:instrText>
      </w:r>
      <w:r w:rsidR="00D7446C">
        <w:rPr>
          <w:rFonts w:ascii="MS Mincho" w:eastAsia="MS Mincho" w:hAnsi="MS Mincho" w:cs="MS Mincho" w:hint="eastAsia"/>
        </w:rPr>
        <w:instrText>中国科学院空天信息</w:instrText>
      </w:r>
      <w:r w:rsidR="00D7446C">
        <w:rPr>
          <w:rFonts w:ascii="SimSun" w:eastAsia="SimSun" w:hAnsi="SimSun" w:cs="SimSun" w:hint="eastAsia"/>
        </w:rPr>
        <w:instrText>创新研究院</w:instrText>
      </w:r>
      <w:r w:rsidR="00D7446C">
        <w:instrText xml:space="preserve"> </w:instrText>
      </w:r>
      <w:r w:rsidR="00D7446C">
        <w:rPr>
          <w:rFonts w:ascii="MS Mincho" w:eastAsia="MS Mincho" w:hAnsi="MS Mincho" w:cs="MS Mincho" w:hint="eastAsia"/>
        </w:rPr>
        <w:instrText>遥感科学国家重点</w:instrText>
      </w:r>
      <w:r w:rsidR="00D7446C">
        <w:rPr>
          <w:rFonts w:ascii="SimSun" w:eastAsia="SimSun" w:hAnsi="SimSun" w:cs="SimSun" w:hint="eastAsia"/>
        </w:rPr>
        <w:instrText>实验室</w:instrText>
      </w:r>
      <w:r w:rsidR="00D7446C">
        <w:instrText xml:space="preserve">, </w:instrText>
      </w:r>
      <w:r w:rsidR="00D7446C">
        <w:rPr>
          <w:rFonts w:ascii="MS Mincho" w:eastAsia="MS Mincho" w:hAnsi="MS Mincho" w:cs="MS Mincho" w:hint="eastAsia"/>
        </w:rPr>
        <w:instrText>北京</w:instrText>
      </w:r>
      <w:r w:rsidR="00D7446C">
        <w:instrText xml:space="preserve"> 100094 Aerospace Information Research Institute, Chinese Academy of Sciences, State Key Laboratory of Remote Sensing Science, Beijing 100094, China"},{"literal":"</w:instrText>
      </w:r>
      <w:r w:rsidR="00D7446C">
        <w:rPr>
          <w:rFonts w:ascii="MS Mincho" w:eastAsia="MS Mincho" w:hAnsi="MS Mincho" w:cs="MS Mincho" w:hint="eastAsia"/>
        </w:rPr>
        <w:instrText>中国科学院大学</w:instrText>
      </w:r>
      <w:r w:rsidR="00D7446C">
        <w:instrText xml:space="preserve"> </w:instrText>
      </w:r>
      <w:r w:rsidR="00D7446C">
        <w:rPr>
          <w:rFonts w:ascii="SimSun" w:eastAsia="SimSun" w:hAnsi="SimSun" w:cs="SimSun" w:hint="eastAsia"/>
        </w:rPr>
        <w:instrText>资源与环境学院</w:instrText>
      </w:r>
      <w:r w:rsidR="00D7446C">
        <w:instrText xml:space="preserve">, </w:instrText>
      </w:r>
      <w:r w:rsidR="00D7446C">
        <w:rPr>
          <w:rFonts w:ascii="MS Mincho" w:eastAsia="MS Mincho" w:hAnsi="MS Mincho" w:cs="MS Mincho" w:hint="eastAsia"/>
        </w:rPr>
        <w:instrText>北京</w:instrText>
      </w:r>
      <w:r w:rsidR="00D7446C">
        <w:instrText xml:space="preserve"> 100049 School of Resources and Environment, University of Chinese Academy of Sciences, Beijing 100049, China"},{"literal":"</w:instrText>
      </w:r>
      <w:r w:rsidR="00D7446C">
        <w:rPr>
          <w:rFonts w:ascii="MS Mincho" w:eastAsia="MS Mincho" w:hAnsi="MS Mincho" w:cs="MS Mincho" w:hint="eastAsia"/>
        </w:rPr>
        <w:instrText>美国</w:instrText>
      </w:r>
      <w:r w:rsidR="00D7446C">
        <w:rPr>
          <w:rFonts w:ascii="SimSun" w:eastAsia="SimSun" w:hAnsi="SimSun" w:cs="SimSun" w:hint="eastAsia"/>
        </w:rPr>
        <w:instrText>马里兰大学地理系</w:instrText>
      </w:r>
      <w:r w:rsidR="00D7446C">
        <w:instrText xml:space="preserve"> </w:instrText>
      </w:r>
      <w:r w:rsidR="00D7446C">
        <w:rPr>
          <w:rFonts w:ascii="SimSun" w:eastAsia="SimSun" w:hAnsi="SimSun" w:cs="SimSun" w:hint="eastAsia"/>
        </w:rPr>
        <w:instrText>马里兰州</w:instrText>
      </w:r>
      <w:r w:rsidR="00D7446C">
        <w:instrText xml:space="preserve">College Park, </w:instrText>
      </w:r>
      <w:r w:rsidR="00D7446C">
        <w:rPr>
          <w:rFonts w:ascii="MS Mincho" w:eastAsia="MS Mincho" w:hAnsi="MS Mincho" w:cs="MS Mincho" w:hint="eastAsia"/>
        </w:rPr>
        <w:instrText>美国</w:instrText>
      </w:r>
      <w:r w:rsidR="00D7446C">
        <w:instrText xml:space="preserve"> 20742 Department of Geographical Sciences, University of Maryland, College Park, Maryland, USA, 20742"}],"issued":{"date-parts":[["2021"]]},"citation-key":"dongPerformanceICESat2ATL082021"}},{"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L."}],"issued":{"date-parts":[["2022"]]},"citation-key":"fernandez-diazValidationICESat2ATL082022"}}],"schema":"https://github.com/citation-style-language/schema/raw/master/csl-citation.json"} </w:instrText>
      </w:r>
      <w:r>
        <w:fldChar w:fldCharType="separate"/>
      </w:r>
      <w:r w:rsidRPr="009712A1">
        <w:t>(J. Dong et al., 2021; Fernandez-Diaz et al., 2022)</w:t>
      </w:r>
      <w:r>
        <w:fldChar w:fldCharType="end"/>
      </w:r>
      <w:r>
        <w:t xml:space="preserve">, likely failing to yield sensible results for canopy height change over time. Moreover, our study area is located within the loblolly </w:t>
      </w:r>
      <w:r w:rsidR="00EB00F0">
        <w:t>p</w:t>
      </w:r>
      <w:r>
        <w:t xml:space="preserve">ine range-a region of exceptional forest productivity </w:t>
      </w:r>
      <w:r w:rsidR="009E449A">
        <w:fldChar w:fldCharType="begin"/>
      </w:r>
      <w:r w:rsidR="00D7446C">
        <w:instrText xml:space="preserve"> ADDIN ZOTERO_ITEM CSL_CITATION {"citationID":"yjQXemKQ","properties":{"formattedCitation":"(Ribas-Costa, Gast\\uc0\\u243{}n, Bloszies, et al., 2024)","plainCitation":"(Ribas-Costa, Gastón, Bloszies, et al., 2024)","dontUpdate":true,"noteIndex":0},"citationItems":[{"id":346,"uris":["http://zotero.org/users/16907877/items/4VNEQPAA"],"itemData":{"id":346,"type":"article-journal","container-title":"Forest Ecology and Management","DOI":"10.1016/j.foreco.2024.122334","ISSN":"03781127","journalAbbreviation":"Forest Ecology and Management","language":"en","page":"122334","source":"DOI.org (Crossref)","title":"Nature vs. nurture: Drivers of site productivity in loblolly pine (Pinus taeda L.) forests in the southeastern US","title-short":"Nature vs. nurture","volume":"572","author":[{"family":"Ribas-Costa","given":"Vicent A."},{"family":"Gastón","given":"Aitor"},{"family":"Bloszies","given":"Sean A."},{"family":"Henderson","given":"Jesse D."},{"family":"Trlica","given":"Andrew"},{"family":"Carter","given":"David R."},{"family":"Rubilar","given":"Rafael"},{"family":"Albaugh","given":"Timothy J."},{"family":"Cook","given":"Rachel L."}],"issued":{"date-parts":[["2024",11]]},"citation-key":"ribas-costaNatureVsNurture2024a"}}],"schema":"https://github.com/citation-style-language/schema/raw/master/csl-citation.json"} </w:instrText>
      </w:r>
      <w:r w:rsidR="009E449A">
        <w:fldChar w:fldCharType="separate"/>
      </w:r>
      <w:r w:rsidR="009E449A" w:rsidRPr="009E449A">
        <w:t>(Ribas-Costa</w:t>
      </w:r>
      <w:r w:rsidR="009E449A">
        <w:t xml:space="preserve"> </w:t>
      </w:r>
      <w:r w:rsidR="009E449A" w:rsidRPr="009E449A">
        <w:t>et al., 2024)</w:t>
      </w:r>
      <w:r w:rsidR="009E449A">
        <w:fldChar w:fldCharType="end"/>
      </w:r>
      <w:r w:rsidR="00183ACB">
        <w:t>.</w:t>
      </w:r>
      <w:r w:rsidR="009E449A">
        <w:t xml:space="preserve"> </w:t>
      </w:r>
      <w:r>
        <w:t xml:space="preserve">This region undoubtedly provides canopy height </w:t>
      </w:r>
      <w:r w:rsidR="003F1DB8">
        <w:t>growth</w:t>
      </w:r>
      <w:r>
        <w:t xml:space="preserve"> greater than that to be expected in other </w:t>
      </w:r>
      <w:r w:rsidR="00183ACB">
        <w:t>U.S. forests</w:t>
      </w:r>
      <w:r>
        <w:t xml:space="preserve">, where </w:t>
      </w:r>
      <w:r w:rsidR="003F1DB8">
        <w:t xml:space="preserve">growth patterns over </w:t>
      </w:r>
      <w:r w:rsidR="00E140A0">
        <w:t xml:space="preserve">five </w:t>
      </w:r>
      <w:r w:rsidR="00183ACB">
        <w:t xml:space="preserve">years </w:t>
      </w:r>
      <w:r>
        <w:t xml:space="preserve">may not reach a level detectable </w:t>
      </w:r>
      <w:r w:rsidR="00183ACB">
        <w:t xml:space="preserve">in </w:t>
      </w:r>
      <w:r>
        <w:t>ATL08</w:t>
      </w:r>
      <w:r w:rsidR="00183ACB">
        <w:t xml:space="preserve"> </w:t>
      </w:r>
      <w:r w:rsidR="00534CED">
        <w:t>segment data</w:t>
      </w:r>
      <w:r>
        <w:t xml:space="preserve">. As such, we must note that </w:t>
      </w:r>
      <w:r w:rsidR="003F1DB8">
        <w:t>researchers</w:t>
      </w:r>
      <w:r>
        <w:t xml:space="preserve"> should strongly consider the dominant topography, forest conditions, and forest productivity of their study area if attempting to identify </w:t>
      </w:r>
      <w:r w:rsidR="00EB00F0">
        <w:t xml:space="preserve">canopy height </w:t>
      </w:r>
      <w:r w:rsidR="007978E1">
        <w:t xml:space="preserve">growth </w:t>
      </w:r>
      <w:r>
        <w:t>with ATL08 data.</w:t>
      </w:r>
    </w:p>
    <w:p w14:paraId="4413B41F" w14:textId="3F1C0658" w:rsidR="00CD2CF6" w:rsidRPr="00A67663" w:rsidRDefault="00E64A29" w:rsidP="00C432E9">
      <w:pPr>
        <w:spacing w:line="360" w:lineRule="auto"/>
        <w:ind w:firstLine="360"/>
      </w:pPr>
      <w:r>
        <w:t>R</w:t>
      </w:r>
      <w:r w:rsidR="007978E1">
        <w:t xml:space="preserve">esearchers must </w:t>
      </w:r>
      <w:r>
        <w:t xml:space="preserve">also </w:t>
      </w:r>
      <w:r w:rsidR="007978E1">
        <w:t xml:space="preserve">consider the spatial scale of their study area. Ideally, a study area should be large enough to </w:t>
      </w:r>
      <w:r w:rsidR="00D51628">
        <w:t>provide</w:t>
      </w:r>
      <w:r w:rsidR="007978E1">
        <w:t xml:space="preserve"> </w:t>
      </w:r>
      <w:r>
        <w:t xml:space="preserve">an </w:t>
      </w:r>
      <w:r w:rsidR="007978E1">
        <w:t>ample set of ATL08 segments after data quality filters</w:t>
      </w:r>
      <w:r>
        <w:t xml:space="preserve">, but </w:t>
      </w:r>
      <w:r w:rsidR="007978E1">
        <w:t xml:space="preserve">small enough </w:t>
      </w:r>
      <w:r w:rsidR="00C432E9">
        <w:t>to</w:t>
      </w:r>
      <w:r w:rsidR="007978E1">
        <w:t xml:space="preserve"> maintain continuity</w:t>
      </w:r>
      <w:r w:rsidR="00C432E9">
        <w:t xml:space="preserve"> in forest conditions</w:t>
      </w:r>
      <w:r w:rsidR="007978E1">
        <w:t>.</w:t>
      </w:r>
      <w:r>
        <w:t xml:space="preserve"> In line with </w:t>
      </w:r>
      <w:r w:rsidR="00095285">
        <w:t>the</w:t>
      </w:r>
      <w:r w:rsidR="00031BEB">
        <w:t xml:space="preserve"> idea</w:t>
      </w:r>
      <w:r w:rsidR="00480860">
        <w:t xml:space="preserve"> of ecological consistency</w:t>
      </w:r>
      <w:r w:rsidR="00CD2CF6">
        <w:t xml:space="preserve">, the Environmental Protection Agency </w:t>
      </w:r>
      <w:r w:rsidR="00C432E9">
        <w:t>has</w:t>
      </w:r>
      <w:r w:rsidR="00CD2CF6">
        <w:t xml:space="preserve"> </w:t>
      </w:r>
      <w:r w:rsidR="002B3D20">
        <w:t xml:space="preserve">outlined </w:t>
      </w:r>
      <w:r w:rsidR="002B3D20">
        <w:rPr>
          <w:i/>
          <w:iCs/>
        </w:rPr>
        <w:t xml:space="preserve">Ecoregions </w:t>
      </w:r>
      <w:r w:rsidR="002B3D20">
        <w:t xml:space="preserve">of the </w:t>
      </w:r>
      <w:r w:rsidR="00CD2CF6">
        <w:t xml:space="preserve">United States </w:t>
      </w:r>
      <w:r w:rsidR="002B3D20">
        <w:t xml:space="preserve">with </w:t>
      </w:r>
      <w:r w:rsidR="00480860">
        <w:t xml:space="preserve">similar </w:t>
      </w:r>
      <w:r w:rsidR="00CD2CF6">
        <w:t>geology, vegetation, climate, wildlife, etc.</w:t>
      </w:r>
      <w:r w:rsidR="00CD2CF6" w:rsidRPr="009F7034">
        <w:t xml:space="preserve"> </w:t>
      </w:r>
      <w:r w:rsidR="00CD2CF6">
        <w:t xml:space="preserve">These Ecoregions are available at multiple scales of granularity, from the </w:t>
      </w:r>
      <w:r w:rsidR="00CD2CF6" w:rsidRPr="00A67663">
        <w:t>generalized Level I Ecoregions to the</w:t>
      </w:r>
      <w:r w:rsidR="00CD2CF6">
        <w:t xml:space="preserve"> detailed</w:t>
      </w:r>
      <w:r w:rsidR="00CD2CF6" w:rsidRPr="00A67663">
        <w:t xml:space="preserve"> Level </w:t>
      </w:r>
      <w:r w:rsidR="002B3D20">
        <w:t>IV</w:t>
      </w:r>
      <w:r w:rsidR="00CD2CF6" w:rsidRPr="00A67663">
        <w:t xml:space="preserve"> Ecoregions. Figure 1</w:t>
      </w:r>
      <w:r w:rsidR="00A84002">
        <w:t>8</w:t>
      </w:r>
      <w:r w:rsidR="00CD2CF6" w:rsidRPr="00A67663">
        <w:t xml:space="preserve"> shows the </w:t>
      </w:r>
      <w:r w:rsidR="00E83129">
        <w:t xml:space="preserve">proportion </w:t>
      </w:r>
      <w:r w:rsidR="00E83129">
        <w:lastRenderedPageBreak/>
        <w:t>of ATL08 segments from each</w:t>
      </w:r>
      <w:r w:rsidR="00CD2CF6" w:rsidRPr="00A67663">
        <w:t xml:space="preserve"> </w:t>
      </w:r>
      <w:r w:rsidR="00A84002">
        <w:t xml:space="preserve">annual sample </w:t>
      </w:r>
      <w:r w:rsidR="00E83129">
        <w:t xml:space="preserve">in the </w:t>
      </w:r>
      <w:r w:rsidR="00CD2CF6" w:rsidRPr="00A67663">
        <w:t xml:space="preserve">Level </w:t>
      </w:r>
      <w:r w:rsidR="002B3D20">
        <w:t>II</w:t>
      </w:r>
      <w:r w:rsidR="00CD2CF6" w:rsidRPr="00A67663">
        <w:t xml:space="preserve"> Ecoregions found within our study area</w:t>
      </w:r>
      <w:r w:rsidR="00374A40">
        <w:t xml:space="preserve"> (see Appendix 7.11 for code)</w:t>
      </w:r>
      <w:r w:rsidR="00CD2CF6" w:rsidRPr="00A67663">
        <w:t xml:space="preserve">. </w:t>
      </w:r>
    </w:p>
    <w:p w14:paraId="09F1EF0E" w14:textId="77777777" w:rsidR="002B3D20" w:rsidRDefault="002B3D20" w:rsidP="002B3D20">
      <w:pPr>
        <w:keepNext/>
        <w:spacing w:line="360" w:lineRule="auto"/>
        <w:jc w:val="center"/>
      </w:pPr>
      <w:r>
        <w:rPr>
          <w:noProof/>
        </w:rPr>
        <w:drawing>
          <wp:inline distT="0" distB="0" distL="0" distR="0" wp14:anchorId="515898AE" wp14:editId="736C172D">
            <wp:extent cx="5943600" cy="2971800"/>
            <wp:effectExtent l="0" t="0" r="0" b="0"/>
            <wp:docPr id="1224433243"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243" name="Picture 17" descr="A screenshot of a video gam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0738B0" w14:textId="412C0FC9" w:rsidR="00A84002" w:rsidRPr="00BB082C" w:rsidRDefault="002B3D20" w:rsidP="00BB082C">
      <w:pPr>
        <w:pStyle w:val="Caption"/>
        <w:spacing w:line="360" w:lineRule="auto"/>
        <w:rPr>
          <w:b w:val="0"/>
          <w:bCs w:val="0"/>
          <w:i/>
          <w:iCs/>
          <w:sz w:val="22"/>
          <w:szCs w:val="22"/>
        </w:rPr>
      </w:pPr>
      <w:r w:rsidRPr="002B3D20">
        <w:rPr>
          <w:b w:val="0"/>
          <w:bCs w:val="0"/>
          <w:i/>
          <w:iCs/>
          <w:sz w:val="22"/>
          <w:szCs w:val="22"/>
        </w:rPr>
        <w:t xml:space="preserve">Figure </w:t>
      </w:r>
      <w:r w:rsidRPr="002B3D20">
        <w:rPr>
          <w:b w:val="0"/>
          <w:bCs w:val="0"/>
          <w:i/>
          <w:iCs/>
          <w:sz w:val="22"/>
          <w:szCs w:val="22"/>
        </w:rPr>
        <w:fldChar w:fldCharType="begin"/>
      </w:r>
      <w:r w:rsidRPr="002B3D20">
        <w:rPr>
          <w:b w:val="0"/>
          <w:bCs w:val="0"/>
          <w:i/>
          <w:iCs/>
          <w:sz w:val="22"/>
          <w:szCs w:val="22"/>
        </w:rPr>
        <w:instrText xml:space="preserve"> SEQ Figure \* ARABIC </w:instrText>
      </w:r>
      <w:r w:rsidRPr="002B3D20">
        <w:rPr>
          <w:b w:val="0"/>
          <w:bCs w:val="0"/>
          <w:i/>
          <w:iCs/>
          <w:sz w:val="22"/>
          <w:szCs w:val="22"/>
        </w:rPr>
        <w:fldChar w:fldCharType="separate"/>
      </w:r>
      <w:r w:rsidR="0003610D">
        <w:rPr>
          <w:b w:val="0"/>
          <w:bCs w:val="0"/>
          <w:i/>
          <w:iCs/>
          <w:noProof/>
          <w:sz w:val="22"/>
          <w:szCs w:val="22"/>
        </w:rPr>
        <w:t>18</w:t>
      </w:r>
      <w:r w:rsidRPr="002B3D20">
        <w:rPr>
          <w:b w:val="0"/>
          <w:bCs w:val="0"/>
          <w:i/>
          <w:iCs/>
          <w:sz w:val="22"/>
          <w:szCs w:val="22"/>
        </w:rPr>
        <w:fldChar w:fldCharType="end"/>
      </w:r>
      <w:r w:rsidRPr="002B3D20">
        <w:rPr>
          <w:b w:val="0"/>
          <w:bCs w:val="0"/>
          <w:i/>
          <w:iCs/>
          <w:sz w:val="22"/>
          <w:szCs w:val="22"/>
        </w:rPr>
        <w:t>: Stacked bar plot showing</w:t>
      </w:r>
      <w:r w:rsidR="00BB082C">
        <w:rPr>
          <w:b w:val="0"/>
          <w:bCs w:val="0"/>
          <w:i/>
          <w:iCs/>
          <w:sz w:val="22"/>
          <w:szCs w:val="22"/>
        </w:rPr>
        <w:t xml:space="preserve"> the</w:t>
      </w:r>
      <w:r w:rsidRPr="002B3D20">
        <w:rPr>
          <w:b w:val="0"/>
          <w:bCs w:val="0"/>
          <w:i/>
          <w:iCs/>
          <w:sz w:val="22"/>
          <w:szCs w:val="22"/>
        </w:rPr>
        <w:t xml:space="preserve"> proportion</w:t>
      </w:r>
      <w:r w:rsidR="00363F9E">
        <w:rPr>
          <w:b w:val="0"/>
          <w:bCs w:val="0"/>
          <w:i/>
          <w:iCs/>
          <w:sz w:val="22"/>
          <w:szCs w:val="22"/>
        </w:rPr>
        <w:t xml:space="preserve"> ATL08 segments </w:t>
      </w:r>
      <w:r w:rsidR="00480860">
        <w:rPr>
          <w:b w:val="0"/>
          <w:bCs w:val="0"/>
          <w:i/>
          <w:iCs/>
          <w:sz w:val="22"/>
          <w:szCs w:val="22"/>
        </w:rPr>
        <w:t xml:space="preserve">from </w:t>
      </w:r>
      <w:r w:rsidR="00363F9E">
        <w:rPr>
          <w:b w:val="0"/>
          <w:bCs w:val="0"/>
          <w:i/>
          <w:iCs/>
          <w:sz w:val="22"/>
          <w:szCs w:val="22"/>
        </w:rPr>
        <w:t>each annual sample</w:t>
      </w:r>
      <w:r w:rsidRPr="002B3D20">
        <w:rPr>
          <w:b w:val="0"/>
          <w:bCs w:val="0"/>
          <w:i/>
          <w:iCs/>
          <w:sz w:val="22"/>
          <w:szCs w:val="22"/>
        </w:rPr>
        <w:t xml:space="preserve"> across EPA Level</w:t>
      </w:r>
      <w:r w:rsidR="00095285">
        <w:rPr>
          <w:b w:val="0"/>
          <w:bCs w:val="0"/>
          <w:i/>
          <w:iCs/>
          <w:sz w:val="22"/>
          <w:szCs w:val="22"/>
        </w:rPr>
        <w:t xml:space="preserve"> II</w:t>
      </w:r>
      <w:r w:rsidRPr="002B3D20">
        <w:rPr>
          <w:b w:val="0"/>
          <w:bCs w:val="0"/>
          <w:i/>
          <w:iCs/>
          <w:sz w:val="22"/>
          <w:szCs w:val="22"/>
        </w:rPr>
        <w:t xml:space="preserve"> Ecoregions. Percent values are relative to each annual sample’s total </w:t>
      </w:r>
      <w:r w:rsidR="00363F9E">
        <w:rPr>
          <w:b w:val="0"/>
          <w:bCs w:val="0"/>
          <w:i/>
          <w:iCs/>
          <w:sz w:val="22"/>
          <w:szCs w:val="22"/>
        </w:rPr>
        <w:t>number of segments</w:t>
      </w:r>
      <w:r w:rsidRPr="002B3D20">
        <w:rPr>
          <w:b w:val="0"/>
          <w:bCs w:val="0"/>
          <w:i/>
          <w:iCs/>
          <w:sz w:val="22"/>
          <w:szCs w:val="22"/>
        </w:rPr>
        <w:t>.</w:t>
      </w:r>
    </w:p>
    <w:p w14:paraId="51ABA199" w14:textId="015CDC7A" w:rsidR="004D4AFC" w:rsidRDefault="009828FD" w:rsidP="004D4AFC">
      <w:pPr>
        <w:spacing w:line="360" w:lineRule="auto"/>
        <w:ind w:firstLine="720"/>
      </w:pPr>
      <w:r>
        <w:rPr>
          <w:color w:val="000000"/>
        </w:rPr>
        <w:t>To</w:t>
      </w:r>
      <w:r w:rsidR="003E74BE">
        <w:rPr>
          <w:color w:val="000000"/>
        </w:rPr>
        <w:t xml:space="preserve"> effectively track change over time</w:t>
      </w:r>
      <w:r>
        <w:rPr>
          <w:color w:val="000000"/>
        </w:rPr>
        <w:t>,</w:t>
      </w:r>
      <w:r w:rsidR="003E74BE">
        <w:rPr>
          <w:color w:val="000000"/>
        </w:rPr>
        <w:t xml:space="preserve"> all annual samples should ideally </w:t>
      </w:r>
      <w:r w:rsidR="00E979FC">
        <w:rPr>
          <w:color w:val="000000"/>
        </w:rPr>
        <w:t xml:space="preserve">share </w:t>
      </w:r>
      <w:r w:rsidR="003E74BE">
        <w:rPr>
          <w:color w:val="000000"/>
        </w:rPr>
        <w:t>similar proportional coverag</w:t>
      </w:r>
      <w:r w:rsidR="00E979FC">
        <w:rPr>
          <w:color w:val="000000"/>
        </w:rPr>
        <w:t>e</w:t>
      </w:r>
      <w:r w:rsidR="003E74BE">
        <w:rPr>
          <w:color w:val="000000"/>
        </w:rPr>
        <w:t>, regardless o</w:t>
      </w:r>
      <w:r w:rsidR="00E979FC">
        <w:rPr>
          <w:color w:val="000000"/>
        </w:rPr>
        <w:t>f whether the distribution between Ecoregions is 50:50, 75:25, 90:10, etc</w:t>
      </w:r>
      <w:r w:rsidR="003E74BE">
        <w:rPr>
          <w:color w:val="000000"/>
        </w:rPr>
        <w:t xml:space="preserve">. </w:t>
      </w:r>
      <w:r w:rsidR="00E979FC">
        <w:rPr>
          <w:color w:val="000000"/>
        </w:rPr>
        <w:t xml:space="preserve">In other words, the consistency in relative representation is more important than the balance between the Ecoregions themselves. </w:t>
      </w:r>
      <w:r w:rsidR="00A84002">
        <w:rPr>
          <w:color w:val="000000"/>
        </w:rPr>
        <w:t xml:space="preserve">The Phase 2 results showed that the 2019 sample had the lowest canopy height equivalence with other samples, </w:t>
      </w:r>
      <w:r w:rsidR="00363F9E">
        <w:rPr>
          <w:color w:val="000000"/>
        </w:rPr>
        <w:t xml:space="preserve">which led to its removal </w:t>
      </w:r>
      <w:r w:rsidR="00A84002">
        <w:rPr>
          <w:color w:val="000000"/>
        </w:rPr>
        <w:t>from further analyses. As shown in</w:t>
      </w:r>
      <w:r w:rsidR="00CD2CF6" w:rsidRPr="00A67663">
        <w:rPr>
          <w:color w:val="000000"/>
        </w:rPr>
        <w:t xml:space="preserve"> Figure 1</w:t>
      </w:r>
      <w:r w:rsidR="00A84002">
        <w:rPr>
          <w:color w:val="000000"/>
        </w:rPr>
        <w:t>8</w:t>
      </w:r>
      <w:r w:rsidR="00CD2CF6" w:rsidRPr="00A67663">
        <w:rPr>
          <w:color w:val="000000"/>
        </w:rPr>
        <w:t xml:space="preserve">, the </w:t>
      </w:r>
      <w:r w:rsidR="00A84002">
        <w:rPr>
          <w:color w:val="000000"/>
        </w:rPr>
        <w:t xml:space="preserve">2019 sample </w:t>
      </w:r>
      <w:r w:rsidR="003E74BE">
        <w:rPr>
          <w:color w:val="000000"/>
        </w:rPr>
        <w:t xml:space="preserve">also demonstrates the lowest similarity in its distribution across Level II Ecoregions with the other samples. </w:t>
      </w:r>
      <w:r w:rsidR="00CD2CF6" w:rsidRPr="00A67663">
        <w:rPr>
          <w:color w:val="000000"/>
        </w:rPr>
        <w:t xml:space="preserve">When considering spatial scales best suited for forest monitoring with ATL08 data, this presents EPA </w:t>
      </w:r>
      <w:r w:rsidR="008500FF">
        <w:rPr>
          <w:color w:val="000000"/>
        </w:rPr>
        <w:t>E</w:t>
      </w:r>
      <w:r w:rsidR="00CD2CF6" w:rsidRPr="00A67663">
        <w:rPr>
          <w:color w:val="000000"/>
        </w:rPr>
        <w:t>coregions as a possible recommendation</w:t>
      </w:r>
      <w:r w:rsidR="008500FF">
        <w:rPr>
          <w:color w:val="000000"/>
        </w:rPr>
        <w:t xml:space="preserve"> to maintain a </w:t>
      </w:r>
      <w:r w:rsidR="008500FF">
        <w:t>tight margin of canopy height equivalence across segment footprints</w:t>
      </w:r>
      <w:r w:rsidR="00CD2CF6" w:rsidRPr="00A67663">
        <w:rPr>
          <w:color w:val="000000"/>
        </w:rPr>
        <w:t xml:space="preserve">.  </w:t>
      </w:r>
    </w:p>
    <w:p w14:paraId="183A09A1" w14:textId="28CBBA21" w:rsidR="00326745" w:rsidRDefault="005D4CDD" w:rsidP="004D4AFC">
      <w:pPr>
        <w:spacing w:line="360" w:lineRule="auto"/>
        <w:ind w:firstLine="720"/>
      </w:pPr>
      <w:r>
        <w:t>T</w:t>
      </w:r>
      <w:r w:rsidR="009A4476">
        <w:t xml:space="preserve">esting </w:t>
      </w:r>
      <w:r w:rsidR="004A1C8A">
        <w:t xml:space="preserve">equivalence between treatments requires careful </w:t>
      </w:r>
      <w:r w:rsidR="001B2C49">
        <w:t>definition</w:t>
      </w:r>
      <w:r w:rsidR="004A1C8A">
        <w:t xml:space="preserve"> of </w:t>
      </w:r>
      <w:r w:rsidR="001B2C49">
        <w:t xml:space="preserve">a </w:t>
      </w:r>
      <w:r w:rsidR="004A1C8A">
        <w:t xml:space="preserve">margin of </w:t>
      </w:r>
      <w:r w:rsidR="009A4476">
        <w:t>“</w:t>
      </w:r>
      <w:r w:rsidR="004A1C8A">
        <w:t>practical</w:t>
      </w:r>
      <w:r w:rsidR="009A4476">
        <w:t>”</w:t>
      </w:r>
      <w:r w:rsidR="004A1C8A">
        <w:t xml:space="preserve"> equivalence</w:t>
      </w:r>
      <w:r w:rsidR="001B2C49">
        <w:t xml:space="preserve">-a range within treatment results are close </w:t>
      </w:r>
      <w:r w:rsidR="009A4476">
        <w:t>enough to be considered</w:t>
      </w:r>
      <w:r w:rsidR="001B2C49">
        <w:t xml:space="preserve"> the same in practice</w:t>
      </w:r>
      <w:r w:rsidR="009A4476">
        <w:t>. I</w:t>
      </w:r>
      <w:r w:rsidR="004A1C8A">
        <w:t xml:space="preserve">n </w:t>
      </w:r>
      <w:r w:rsidR="001B2C49">
        <w:t xml:space="preserve">this research, this margin </w:t>
      </w:r>
      <w:r w:rsidR="00322E09">
        <w:t>was the</w:t>
      </w:r>
      <w:r w:rsidR="001B2C49">
        <w:t xml:space="preserve"> </w:t>
      </w:r>
      <w:r w:rsidR="004A1C8A">
        <w:t>difference</w:t>
      </w:r>
      <w:r w:rsidR="004A1C8A" w:rsidRPr="000A752E">
        <w:t xml:space="preserve"> </w:t>
      </w:r>
      <w:r w:rsidR="001B2C49">
        <w:t xml:space="preserve">in </w:t>
      </w:r>
      <w:r w:rsidR="004A1C8A">
        <w:t>canopy height</w:t>
      </w:r>
      <w:r w:rsidR="00322E09">
        <w:t xml:space="preserve"> </w:t>
      </w:r>
      <w:r w:rsidR="00D95BEA">
        <w:t xml:space="preserve">between </w:t>
      </w:r>
      <w:r w:rsidR="00322E09">
        <w:t xml:space="preserve">the footprints of annual samples </w:t>
      </w:r>
      <w:r w:rsidR="001B2C49">
        <w:t xml:space="preserve">we would tolerate when </w:t>
      </w:r>
      <w:r w:rsidR="00D95BEA">
        <w:t xml:space="preserve">tracking change </w:t>
      </w:r>
      <w:r w:rsidR="00D95BEA">
        <w:lastRenderedPageBreak/>
        <w:t xml:space="preserve">over </w:t>
      </w:r>
      <w:r w:rsidR="001B2C49">
        <w:t>time</w:t>
      </w:r>
      <w:r w:rsidR="004A1C8A">
        <w:t xml:space="preserve">. </w:t>
      </w:r>
      <w:r w:rsidR="00326745">
        <w:t xml:space="preserve">Ultimately, trends emerging from analyses of multitemporal ATL08 data will always be influenced by </w:t>
      </w:r>
      <w:r w:rsidR="00326745" w:rsidRPr="006C6A73">
        <w:rPr>
          <w:i/>
          <w:iCs/>
        </w:rPr>
        <w:t>some</w:t>
      </w:r>
      <w:r w:rsidR="00326745">
        <w:t xml:space="preserve"> spatial differences in forest height, purely due to the nature of ICESat-2’s sampling pattern. In absence of a widely accepted standard, researchers may derive their own definition of canopy height equivalence to balance the duration over which they’re assessing change, the amount and spatial coverage of ATL08 data available, and the noise of ATL08 canopy height estimates within their study area. </w:t>
      </w:r>
      <w:r w:rsidR="009A4476">
        <w:t xml:space="preserve">Since canopy height is emergent from multiple ecological factors and </w:t>
      </w:r>
      <w:r w:rsidR="001B2C49">
        <w:t xml:space="preserve">canopy height </w:t>
      </w:r>
      <w:r w:rsidR="009A4476">
        <w:t>observations are limited by the precision of the measurement instrument, we found it appropriate to test equivalence across a range of equivalence bound values.</w:t>
      </w:r>
      <w:r w:rsidR="00352D02">
        <w:t xml:space="preserve"> </w:t>
      </w:r>
    </w:p>
    <w:p w14:paraId="6D79721A" w14:textId="22E956A2" w:rsidR="004D4AFC" w:rsidRDefault="00352D02" w:rsidP="004D4AFC">
      <w:pPr>
        <w:spacing w:line="360" w:lineRule="auto"/>
        <w:ind w:firstLine="720"/>
      </w:pPr>
      <w:r>
        <w:t>Other s</w:t>
      </w:r>
      <w:r w:rsidR="001A06FE">
        <w:t>tudies have used a flexible percentage-based approach for paired measurements</w:t>
      </w:r>
      <w:r w:rsidR="007760FD">
        <w:t xml:space="preserve"> of tree height</w:t>
      </w:r>
      <w:r w:rsidR="001A06FE">
        <w:t xml:space="preserve">, deeming a region within </w:t>
      </w:r>
      <w:r w:rsidR="001A06FE">
        <w:rPr>
          <w:u w:val="single"/>
        </w:rPr>
        <w:t>+</w:t>
      </w:r>
      <w:r w:rsidR="001A06FE">
        <w:t>25% of the slope and intercept</w:t>
      </w:r>
      <w:r w:rsidR="00D7446C">
        <w:t xml:space="preserve"> means as practically equivalent </w:t>
      </w:r>
      <w:r w:rsidR="00D7446C">
        <w:fldChar w:fldCharType="begin"/>
      </w:r>
      <w:r w:rsidR="00D7446C">
        <w:instrText xml:space="preserve"> ADDIN ZOTERO_ITEM CSL_CITATION {"citationID":"mig9DG10","properties":{"formattedCitation":"(Corrao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S"}],"issued":{"date-parts":[["2008",11,21]]},"citation-key":"falkowskiInfluenceConiferForest2008a"}}],"schema":"https://github.com/citation-style-language/schema/raw/master/csl-citation.json"} </w:instrText>
      </w:r>
      <w:r w:rsidR="00D7446C">
        <w:fldChar w:fldCharType="separate"/>
      </w:r>
      <w:r w:rsidR="00D7446C" w:rsidRPr="00D7446C">
        <w:t>(Corrao et al., 2022; Falkowski et al., 2008)</w:t>
      </w:r>
      <w:r w:rsidR="00D7446C">
        <w:fldChar w:fldCharType="end"/>
      </w:r>
      <w:r w:rsidR="001A06FE">
        <w:t xml:space="preserve">. While this research does not employ paired measurements for equivalence testing, a percentage-based approach could </w:t>
      </w:r>
      <w:r w:rsidR="00D7446C">
        <w:t>accommodate the range of forest cover types sampled by ICESat-2’s global coverage</w:t>
      </w:r>
      <w:r w:rsidR="001A06FE">
        <w:t xml:space="preserve">. </w:t>
      </w:r>
      <w:r>
        <w:t xml:space="preserve">A recent study by Guo et al. (2025) </w:t>
      </w:r>
      <w:r w:rsidR="00555B0B">
        <w:t>found</w:t>
      </w:r>
      <w:r>
        <w:t xml:space="preserve"> equivalence for tree height measurements between instruments at a tolerance </w:t>
      </w:r>
      <w:r w:rsidR="005D4CDD" w:rsidRPr="005D4CDD">
        <w:t xml:space="preserve">above </w:t>
      </w:r>
      <w:r w:rsidRPr="005D4CDD">
        <w:t>1.</w:t>
      </w:r>
      <w:r>
        <w:t>5m in trees with a “</w:t>
      </w:r>
      <w:r w:rsidRPr="00BD6858">
        <w:t>pyramidal and well-defined crown</w:t>
      </w:r>
      <w:r>
        <w:t xml:space="preserve">”-similar to that of pine plantations in our study area. While their study focused on measurement errors arising from field crew experience, an argument could be made that the </w:t>
      </w:r>
      <w:r w:rsidR="005D4CDD">
        <w:t xml:space="preserve">numerous </w:t>
      </w:r>
      <w:r>
        <w:t xml:space="preserve">sources of error in ATL08 data present similar inconsistencies, despite our attempts to control </w:t>
      </w:r>
      <w:r w:rsidR="00AB00CA">
        <w:t>them</w:t>
      </w:r>
      <w:r>
        <w:t xml:space="preserve"> in this study.</w:t>
      </w:r>
    </w:p>
    <w:p w14:paraId="5A73C0A7" w14:textId="77777777" w:rsidR="00DE60C7" w:rsidRDefault="00DE60C7" w:rsidP="00FF639F">
      <w:pPr>
        <w:numPr>
          <w:ilvl w:val="0"/>
          <w:numId w:val="9"/>
        </w:numPr>
        <w:spacing w:line="360" w:lineRule="auto"/>
        <w:rPr>
          <w:b/>
          <w:bCs/>
        </w:rPr>
      </w:pPr>
      <w:bookmarkStart w:id="78" w:name="_Toc195197924"/>
      <w:bookmarkStart w:id="79" w:name="_Toc195198131"/>
      <w:bookmarkStart w:id="80" w:name="_Toc195460517"/>
      <w:r w:rsidRPr="00FA3903">
        <w:rPr>
          <w:b/>
          <w:bCs/>
        </w:rPr>
        <w:t>Conclusion</w:t>
      </w:r>
      <w:bookmarkEnd w:id="78"/>
      <w:bookmarkEnd w:id="79"/>
      <w:bookmarkEnd w:id="80"/>
    </w:p>
    <w:p w14:paraId="25B2A168" w14:textId="7F2A9398" w:rsidR="00011870" w:rsidRPr="00011870" w:rsidRDefault="00011870" w:rsidP="00FF639F">
      <w:pPr>
        <w:spacing w:line="360" w:lineRule="auto"/>
        <w:ind w:firstLine="360"/>
        <w:rPr>
          <w:color w:val="000000"/>
        </w:rPr>
      </w:pPr>
      <w:r>
        <w:t xml:space="preserve">Land management decisions at a local scale affect biodiversity and climatic processes, and contribute collectively to global climate change </w:t>
      </w:r>
      <w:r>
        <w:fldChar w:fldCharType="begin"/>
      </w:r>
      <w:r w:rsidR="00D7446C">
        <w:instrText xml:space="preserve"> ADDIN ZOTERO_ITEM CSL_CITATION {"citationID":"gULY9ItU","properties":{"formattedCitation":"(Griffith et al., 2003)","plainCitation":"(Griffith et al., 2003)","noteIndex":0},"citationItems":[{"id":153,"uris":["http://zotero.org/users/local/cacSD1vw/items/PM2VFTVI","http://zotero.org/users/16907877/items/PM2VFTVI"],"itemData":{"id":153,"type":"article-journal","container-title":"Environmental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fldChar w:fldCharType="separate"/>
      </w:r>
      <w:r w:rsidRPr="00011870">
        <w:t>(Griffith et al., 2003)</w:t>
      </w:r>
      <w:r>
        <w:fldChar w:fldCharType="end"/>
      </w:r>
      <w:r>
        <w:t xml:space="preserve">. Understanding regional differences in environmental resource use and degradation is therefore critical to ensure effective land management that is locale-specific </w:t>
      </w:r>
      <w:r>
        <w:fldChar w:fldCharType="begin"/>
      </w:r>
      <w:r w:rsidR="00D7446C">
        <w:instrText xml:space="preserve"> ADDIN ZOTERO_ITEM CSL_CITATION {"citationID":"Dqd7BgGo","properties":{"formattedCitation":"(Omernik &amp; Griffith, 2014)","plainCitation":"(Omernik &amp; Griffith, 2014)","noteIndex":0},"citationItems":[{"id":154,"uris":["http://zotero.org/users/local/cacSD1vw/items/WI9BYT7P","http://zotero.org/users/16907877/items/WI9BYT7P"],"itemData":{"id":154,"type":"article-journal","container-title":"Environmental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fldChar w:fldCharType="separate"/>
      </w:r>
      <w:r w:rsidRPr="00011870">
        <w:t>(Omernik &amp; Griffith, 2014)</w:t>
      </w:r>
      <w:r>
        <w:fldChar w:fldCharType="end"/>
      </w:r>
      <w:r>
        <w:t xml:space="preserve">. In consideration of spatial biases </w:t>
      </w:r>
      <w:r w:rsidR="00166986">
        <w:t xml:space="preserve">in canopy height </w:t>
      </w:r>
      <w:r>
        <w:t>presented in the discussion, future research could stratify ATL08</w:t>
      </w:r>
      <w:r w:rsidR="003B6DD7">
        <w:t>-derived trends</w:t>
      </w:r>
      <w:r>
        <w:t xml:space="preserve"> by EPA Ecoregions. </w:t>
      </w:r>
    </w:p>
    <w:p w14:paraId="4092B630" w14:textId="018AB4C5" w:rsidR="00166986" w:rsidRDefault="0040252F" w:rsidP="00FF639F">
      <w:pPr>
        <w:spacing w:line="360" w:lineRule="auto"/>
        <w:ind w:firstLine="360"/>
      </w:pPr>
      <w:r>
        <w:t xml:space="preserve">The results of </w:t>
      </w:r>
      <w:r w:rsidR="008638FC">
        <w:t>Phase</w:t>
      </w:r>
      <w:r w:rsidR="00011870">
        <w:t xml:space="preserve"> 4</w:t>
      </w:r>
      <w:r>
        <w:t xml:space="preserve"> show that ATL08 segment</w:t>
      </w:r>
      <w:r w:rsidR="00DA2D4B">
        <w:t>s have</w:t>
      </w:r>
      <w:r w:rsidR="00011870">
        <w:t xml:space="preserve"> the potential </w:t>
      </w:r>
      <w:r>
        <w:t xml:space="preserve">to </w:t>
      </w:r>
      <w:r w:rsidR="00DA2D4B">
        <w:t xml:space="preserve">identify </w:t>
      </w:r>
      <w:r>
        <w:t xml:space="preserve">forest height growth </w:t>
      </w:r>
      <w:r w:rsidR="00011870">
        <w:t xml:space="preserve">throughout time. However, this ability will be reliant upon several factors, not only those influencing </w:t>
      </w:r>
      <w:r w:rsidR="00011870" w:rsidRPr="00011870">
        <w:rPr>
          <w:color w:val="000000"/>
        </w:rPr>
        <w:t xml:space="preserve">ATL08 </w:t>
      </w:r>
      <w:r w:rsidR="00011870">
        <w:t xml:space="preserve">canopy height estimations at a single point in time </w:t>
      </w:r>
      <w:r w:rsidR="00011870">
        <w:fldChar w:fldCharType="begin"/>
      </w:r>
      <w:r w:rsidR="00D7446C">
        <w:instrText xml:space="preserve"> ADDIN ZOTERO_ITEM CSL_CITATION {"citationID":"yeNjeDfw","properties":{"formattedCitation":"(Malambo &amp; Popescu, 2021; Rai et al., 2024)","plainCitation":"(Malambo &amp; Popescu, 2021; Rai et al., 2024)","noteIndex":0},"citationItems":[{"id":91,"uris":["http://zotero.org/users/local/cacSD1vw/items/552GRDUJ","http://zotero.org/users/16907877/items/552GRDUJ"],"itemData":{"id":91,"type":"article-journal","container-title":"Remote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011870">
        <w:fldChar w:fldCharType="separate"/>
      </w:r>
      <w:r w:rsidR="00011870" w:rsidRPr="00011870">
        <w:t>(Malambo &amp; Popescu, 2021; Rai et al., 2024)</w:t>
      </w:r>
      <w:r w:rsidR="00011870">
        <w:fldChar w:fldCharType="end"/>
      </w:r>
      <w:r w:rsidR="00011870">
        <w:t xml:space="preserve">, but their amplified effects throughout time. </w:t>
      </w:r>
      <w:r w:rsidR="00011870">
        <w:lastRenderedPageBreak/>
        <w:t xml:space="preserve">This study applied several quality filters to </w:t>
      </w:r>
      <w:r w:rsidR="00011870" w:rsidRPr="00011870">
        <w:rPr>
          <w:color w:val="000000"/>
        </w:rPr>
        <w:t xml:space="preserve">ATL08 </w:t>
      </w:r>
      <w:r w:rsidR="00011870">
        <w:t xml:space="preserve">data that were non-trivial in their reduction of the sample size, controlling for beam strength, time of collection, and seasonality to select the best subset of ATL08 data. While strong beam, nighttime data collected in leaf </w:t>
      </w:r>
      <w:r w:rsidR="00C0609B">
        <w:t>on</w:t>
      </w:r>
      <w:r w:rsidR="00011870">
        <w:t xml:space="preserve"> conditions have historically provided the highest accuracy in static canopy height estimation, future studies should maintain all ATL08 segments within a study area to test the emergence of temporal trends </w:t>
      </w:r>
      <w:r w:rsidR="00011870" w:rsidRPr="00BF1E90">
        <w:rPr>
          <w:i/>
          <w:iCs/>
        </w:rPr>
        <w:t>across</w:t>
      </w:r>
      <w:r w:rsidR="00011870">
        <w:t xml:space="preserve"> factors of </w:t>
      </w:r>
      <w:r w:rsidR="00011870" w:rsidRPr="00011870">
        <w:rPr>
          <w:color w:val="000000"/>
        </w:rPr>
        <w:t>ATL08</w:t>
      </w:r>
      <w:r w:rsidR="00011870">
        <w:t xml:space="preserve"> data and environmental conditions. This would extend the work of Rai et. al (2024), A. Liu et al. (2021), Malambo &amp; Popescu (2021), Neuenschwander et al. (2020), and others across multiple timesteps. </w:t>
      </w:r>
    </w:p>
    <w:p w14:paraId="2AC9B093" w14:textId="5E60A91E" w:rsidR="00011870" w:rsidRDefault="00011870" w:rsidP="00FF639F">
      <w:pPr>
        <w:spacing w:line="360" w:lineRule="auto"/>
        <w:ind w:firstLine="360"/>
      </w:pPr>
      <w:r>
        <w:t xml:space="preserve">Spatial biases may have arisen in </w:t>
      </w:r>
      <w:r w:rsidR="008638FC">
        <w:t>Phase</w:t>
      </w:r>
      <w:r>
        <w:t xml:space="preserve"> 2 from post-Hurricane Florence recovery of the forests in our study area</w:t>
      </w:r>
      <w:r w:rsidR="0062761C">
        <w:t xml:space="preserve">, as the occurrence of Hurricane Florence (September 2018) aligns closely with the beginning of ICESat-2 data collection (December 2018). </w:t>
      </w:r>
      <w:r>
        <w:t xml:space="preserve">Further work is required to </w:t>
      </w:r>
      <w:r w:rsidR="0040252F">
        <w:t xml:space="preserve">investigate </w:t>
      </w:r>
      <w:r>
        <w:t xml:space="preserve">the spatial stratification of the segments using a </w:t>
      </w:r>
      <w:r w:rsidRPr="0098717A">
        <w:t xml:space="preserve">Hurricane Florence </w:t>
      </w:r>
      <w:r>
        <w:t xml:space="preserve">flood extent product </w:t>
      </w:r>
      <w:r>
        <w:fldChar w:fldCharType="begin"/>
      </w:r>
      <w:r w:rsidR="00D7446C">
        <w:instrText xml:space="preserve"> ADDIN ZOTERO_ITEM CSL_CITATION {"citationID":"7R7BjBiG","properties":{"formattedCitation":"(NC OneMap, 2020)","plainCitation":"(NC OneMap, 2020)","noteIndex":0},"citationItems":[{"id":289,"uris":["http://zotero.org/users/local/cacSD1vw/items/KXYFGETF","http://zotero.org/users/16907877/items/KXYFGETF"],"itemData":{"id":289,"type":"dataset","genre":"Imagery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fldChar w:fldCharType="separate"/>
      </w:r>
      <w:r w:rsidRPr="00011870">
        <w:t>(NC OneMap, 2020)</w:t>
      </w:r>
      <w:r>
        <w:fldChar w:fldCharType="end"/>
      </w:r>
      <w:r>
        <w:t xml:space="preserve">, which could determine if Hurricane Florence inundation is impacting the canopy height values reported by the 2020 ALS. </w:t>
      </w:r>
    </w:p>
    <w:p w14:paraId="70C1283B" w14:textId="529D231E" w:rsidR="00011870" w:rsidRPr="0003019A" w:rsidRDefault="006C6A73" w:rsidP="0003019A">
      <w:pPr>
        <w:spacing w:line="360" w:lineRule="auto"/>
        <w:ind w:firstLine="360"/>
      </w:pPr>
      <w:r>
        <w:t xml:space="preserve"> </w:t>
      </w:r>
      <w:r w:rsidR="00011870">
        <w:t xml:space="preserve">Ultimately, this research aims to understand structural changes of vegetation throughout time using modern active remote sensing missions. </w:t>
      </w:r>
      <w:r w:rsidR="00011870" w:rsidRPr="007920AB">
        <w:t xml:space="preserve">In understanding these </w:t>
      </w:r>
      <w:r w:rsidR="00011870">
        <w:t xml:space="preserve">changes at the regional </w:t>
      </w:r>
      <w:r w:rsidR="00011870" w:rsidRPr="007920AB">
        <w:t>scale, this research can aid governing agencies and local stakeholders with spatially explicit management strategies</w:t>
      </w:r>
      <w:r w:rsidR="00011870">
        <w:t>. Such strategies can protect vegetation and natural resources against site-specific threats, supporting conservation efforts and land-use planning in the face of a changing climate.</w:t>
      </w:r>
    </w:p>
    <w:p w14:paraId="3D3156CB" w14:textId="77777777" w:rsidR="00DE60C7" w:rsidRDefault="00FA3903" w:rsidP="00FF639F">
      <w:pPr>
        <w:numPr>
          <w:ilvl w:val="0"/>
          <w:numId w:val="9"/>
        </w:numPr>
        <w:spacing w:line="360" w:lineRule="auto"/>
        <w:rPr>
          <w:b/>
          <w:bCs/>
        </w:rPr>
      </w:pPr>
      <w:bookmarkStart w:id="81" w:name="_Toc195197925"/>
      <w:bookmarkStart w:id="82" w:name="_Toc195198132"/>
      <w:bookmarkStart w:id="83" w:name="_Toc195460518"/>
      <w:r>
        <w:rPr>
          <w:b/>
          <w:bCs/>
        </w:rPr>
        <w:br w:type="page"/>
      </w:r>
      <w:r w:rsidR="00DE60C7" w:rsidRPr="00FA3903">
        <w:rPr>
          <w:b/>
          <w:bCs/>
        </w:rPr>
        <w:lastRenderedPageBreak/>
        <w:t>Bibliography</w:t>
      </w:r>
      <w:bookmarkEnd w:id="81"/>
      <w:bookmarkEnd w:id="82"/>
      <w:bookmarkEnd w:id="83"/>
    </w:p>
    <w:p w14:paraId="014138BB" w14:textId="77777777" w:rsidR="004E147F" w:rsidRDefault="00FA3903" w:rsidP="004E147F">
      <w:pPr>
        <w:pStyle w:val="Bibliography"/>
      </w:pPr>
      <w:r>
        <w:rPr>
          <w:b/>
          <w:bCs/>
        </w:rPr>
        <w:fldChar w:fldCharType="begin"/>
      </w:r>
      <w:r w:rsidR="00E85543">
        <w:rPr>
          <w:b/>
          <w:bCs/>
        </w:rPr>
        <w:instrText xml:space="preserve"> ADDIN ZOTERO_BIBL {"uncited":[],"omitted":[],"custom":[]} CSL_BIBLIOGRAPHY </w:instrText>
      </w:r>
      <w:r>
        <w:rPr>
          <w:b/>
          <w:bCs/>
        </w:rPr>
        <w:fldChar w:fldCharType="separate"/>
      </w:r>
      <w:r w:rsidR="004E147F">
        <w:t xml:space="preserve">Altman, D. G., &amp; Bland, J. M. (1995). Statistics notes: Absence of evidence is not evidence of absence. </w:t>
      </w:r>
      <w:r w:rsidR="004E147F">
        <w:rPr>
          <w:i/>
          <w:iCs/>
        </w:rPr>
        <w:t>BMJ</w:t>
      </w:r>
      <w:r w:rsidR="004E147F">
        <w:t xml:space="preserve">, </w:t>
      </w:r>
      <w:r w:rsidR="004E147F">
        <w:rPr>
          <w:i/>
          <w:iCs/>
        </w:rPr>
        <w:t>311</w:t>
      </w:r>
      <w:r w:rsidR="004E147F">
        <w:t>(7003), 485–485. https://doi.org/10.1136/bmj.311.7003.485</w:t>
      </w:r>
    </w:p>
    <w:p w14:paraId="3E29FC21" w14:textId="77777777" w:rsidR="004E147F" w:rsidRDefault="004E147F" w:rsidP="004E147F">
      <w:pPr>
        <w:pStyle w:val="Bibliography"/>
      </w:pPr>
      <w:r>
        <w:t xml:space="preserve">Amplitude, Inc. (2025). </w:t>
      </w:r>
      <w:r>
        <w:rPr>
          <w:i/>
          <w:iCs/>
        </w:rPr>
        <w:t>Bonferroni Correction Explained: Managing Multiple Testing in Statistics</w:t>
      </w:r>
      <w:r>
        <w:t>. https://amplitude.com/explore/experiment/what-is-bonferroni-correction</w:t>
      </w:r>
    </w:p>
    <w:p w14:paraId="6BBA5F8B" w14:textId="77777777" w:rsidR="004E147F" w:rsidRDefault="004E147F" w:rsidP="004E147F">
      <w:pPr>
        <w:pStyle w:val="Bibliography"/>
      </w:pPr>
      <w:r>
        <w:t xml:space="preserve">Andersen, H.-E., Reutebuch, S. E., &amp; McGaughey, R. J. (2006). A rigorous assessment of tree height measurements obtained using airborne lidar and conventional field methods. </w:t>
      </w:r>
      <w:r>
        <w:rPr>
          <w:i/>
          <w:iCs/>
        </w:rPr>
        <w:t>Canadian Journal of Remote Sensing</w:t>
      </w:r>
      <w:r>
        <w:t xml:space="preserve">, </w:t>
      </w:r>
      <w:r>
        <w:rPr>
          <w:i/>
          <w:iCs/>
        </w:rPr>
        <w:t>32</w:t>
      </w:r>
      <w:r>
        <w:t>(5), 355–366. https://doi.org/10.5589/m06-030</w:t>
      </w:r>
    </w:p>
    <w:p w14:paraId="67F04FD4" w14:textId="77777777" w:rsidR="004E147F" w:rsidRDefault="004E147F" w:rsidP="004E147F">
      <w:pPr>
        <w:pStyle w:val="Bibliography"/>
      </w:pPr>
      <w:r>
        <w:t xml:space="preserve">Atkins, J. W., Costanza, J., Dahlin, K. M., Dannenberg, M. P., Elmore, A. J., Fitzpatrick, M. C., Hakkenberg, C. R., Hardiman, B. S., Kamoske, A., LaRue, E. A., Silva, C. A., Stovall, A. E. L., &amp; Tielens, E. K. (2023). Scale dependency of lidar‐derived forest structural diversity. </w:t>
      </w:r>
      <w:r>
        <w:rPr>
          <w:i/>
          <w:iCs/>
        </w:rPr>
        <w:t>Methods in Ecology and Evolution</w:t>
      </w:r>
      <w:r>
        <w:t xml:space="preserve">, </w:t>
      </w:r>
      <w:r>
        <w:rPr>
          <w:i/>
          <w:iCs/>
        </w:rPr>
        <w:t>14</w:t>
      </w:r>
      <w:r>
        <w:t>(2), 708–723. https://doi.org/10.1111/2041-210X.14040</w:t>
      </w:r>
    </w:p>
    <w:p w14:paraId="09336D6F" w14:textId="77777777" w:rsidR="004E147F" w:rsidRDefault="004E147F" w:rsidP="004E147F">
      <w:pPr>
        <w:pStyle w:val="Bibliography"/>
      </w:pPr>
      <w:r>
        <w:t xml:space="preserve">Baker, J. B., &amp; Langdon, G. O. (1990). Pinus Taeda L. Loblolly Pine. In </w:t>
      </w:r>
      <w:r>
        <w:rPr>
          <w:i/>
          <w:iCs/>
        </w:rPr>
        <w:t>Silvics of North America</w:t>
      </w:r>
      <w:r>
        <w:t xml:space="preserve"> (Vol. 1, pp. 497–512). U.S. Dept. of Agriculture, Forest Service.</w:t>
      </w:r>
    </w:p>
    <w:p w14:paraId="14F9E0A4" w14:textId="77777777" w:rsidR="004E147F" w:rsidRDefault="004E147F" w:rsidP="004E147F">
      <w:pPr>
        <w:pStyle w:val="Bibliography"/>
      </w:pPr>
      <w:r>
        <w:t xml:space="preserve">Beland, M., Parker, G., Sparrow, B., Harding, D., Chasmer, L., Phinn, S., Antonarakis, A., &amp; Strahler, A. (2019). On promoting the use of lidar systems in forest ecosystem research. </w:t>
      </w:r>
      <w:r>
        <w:rPr>
          <w:i/>
          <w:iCs/>
        </w:rPr>
        <w:t>Forest Ecology and Management</w:t>
      </w:r>
      <w:r>
        <w:t xml:space="preserve">, </w:t>
      </w:r>
      <w:r>
        <w:rPr>
          <w:i/>
          <w:iCs/>
        </w:rPr>
        <w:t>450</w:t>
      </w:r>
      <w:r>
        <w:t>, 117484. https://doi.org/10.1016/j.foreco.2019.117484</w:t>
      </w:r>
    </w:p>
    <w:p w14:paraId="512BB896" w14:textId="77777777" w:rsidR="004E147F" w:rsidRDefault="004E147F" w:rsidP="004E147F">
      <w:pPr>
        <w:pStyle w:val="Bibliography"/>
      </w:pPr>
      <w:r>
        <w:t xml:space="preserve">Bennett, F. (1963). </w:t>
      </w:r>
      <w:r>
        <w:rPr>
          <w:i/>
          <w:iCs/>
        </w:rPr>
        <w:t>Gorwth and Yield of Slash Pine Plantations</w:t>
      </w:r>
      <w:r>
        <w:t xml:space="preserve"> (No. SE-1). U.S. Department of Agriculture, Forest Service Southern Forest Experiment Station.</w:t>
      </w:r>
    </w:p>
    <w:p w14:paraId="15553780" w14:textId="77777777" w:rsidR="004E147F" w:rsidRDefault="004E147F" w:rsidP="004E147F">
      <w:pPr>
        <w:pStyle w:val="Bibliography"/>
      </w:pPr>
      <w:r>
        <w:lastRenderedPageBreak/>
        <w:t xml:space="preserve">Bohn, F. J., &amp; Huth, A. (2017). The importance of forest structure to biodiversity–productivity relationships. </w:t>
      </w:r>
      <w:r>
        <w:rPr>
          <w:i/>
          <w:iCs/>
        </w:rPr>
        <w:t>Royal Society Open Science</w:t>
      </w:r>
      <w:r>
        <w:t xml:space="preserve">, </w:t>
      </w:r>
      <w:r>
        <w:rPr>
          <w:i/>
          <w:iCs/>
        </w:rPr>
        <w:t>4</w:t>
      </w:r>
      <w:r>
        <w:t>(1), 160521. https://doi.org/10.1098/rsos.160521</w:t>
      </w:r>
    </w:p>
    <w:p w14:paraId="013ED749" w14:textId="77777777" w:rsidR="004E147F" w:rsidRDefault="004E147F" w:rsidP="004E147F">
      <w:pPr>
        <w:pStyle w:val="Bibliography"/>
      </w:pPr>
      <w:r>
        <w:t xml:space="preserve">Bradley, S., &amp; Kush, J. (2019, January 30). Thinning Loblolly Pine Stands To Benefit Wildlife &amp; Timber Production. </w:t>
      </w:r>
      <w:r>
        <w:rPr>
          <w:i/>
          <w:iCs/>
        </w:rPr>
        <w:t>Alabama Cooperative Extension System</w:t>
      </w:r>
      <w:r>
        <w:t>. https://www.aces.edu/blog/topics/forestry/thinning-loblolly-pine-stands-to-benefit-wildlife-timber-production/</w:t>
      </w:r>
    </w:p>
    <w:p w14:paraId="62D5BE52" w14:textId="77777777" w:rsidR="004E147F" w:rsidRDefault="004E147F" w:rsidP="004E147F">
      <w:pPr>
        <w:pStyle w:val="Bibliography"/>
      </w:pPr>
      <w:r>
        <w:t xml:space="preserve">Butler, H., Andrew Bell, Michael P. Gerlek, chambbj, Pete Gadomski, Connor Manning, Mateusz Łoskot, Bas Couwenberg, Norman Barker, Paul Ramsey, Julia Dark, Nicolas Chaulet, Even Rouault, Kyle Mann, Claire Foster, Guilhem Villemin, Michael Rosen, Grigory, Ogi Moore, … Aaron Yonas. (2024). </w:t>
      </w:r>
      <w:r>
        <w:rPr>
          <w:i/>
          <w:iCs/>
        </w:rPr>
        <w:t>PDAL/PDAL: 2.7.1</w:t>
      </w:r>
      <w:r>
        <w:t xml:space="preserve"> (Version 2.7.1) [Computer software]. Zenodo. https://doi.org/10.5281/ZENODO.10884408</w:t>
      </w:r>
    </w:p>
    <w:p w14:paraId="3CF32F79" w14:textId="77777777" w:rsidR="004E147F" w:rsidRPr="004E147F" w:rsidRDefault="004E147F" w:rsidP="004E147F">
      <w:pPr>
        <w:pStyle w:val="Bibliography"/>
        <w:rPr>
          <w:lang w:val="fr-FR"/>
        </w:rPr>
      </w:pPr>
      <w:r>
        <w:t xml:space="preserve">Caldwell, A. R. (2022). </w:t>
      </w:r>
      <w:r>
        <w:rPr>
          <w:i/>
          <w:iCs/>
        </w:rPr>
        <w:t>Exploring Equivalence Testing with the Updated TOSTER R Package</w:t>
      </w:r>
      <w:r>
        <w:t xml:space="preserve">. </w:t>
      </w:r>
      <w:r w:rsidRPr="004E147F">
        <w:rPr>
          <w:lang w:val="fr-FR"/>
        </w:rPr>
        <w:t>PsyArXiv. https://doi.org/10.31234/osf.io/ty8de</w:t>
      </w:r>
    </w:p>
    <w:p w14:paraId="58711889" w14:textId="77777777" w:rsidR="004E147F" w:rsidRDefault="004E147F" w:rsidP="004E147F">
      <w:pPr>
        <w:pStyle w:val="Bibliography"/>
      </w:pPr>
      <w:r w:rsidRPr="004E147F">
        <w:rPr>
          <w:lang w:val="fr-FR"/>
        </w:rPr>
        <w:t xml:space="preserve">Caldwell, A. R. (2025). </w:t>
      </w:r>
      <w:r>
        <w:rPr>
          <w:i/>
          <w:iCs/>
        </w:rPr>
        <w:t>Robust TOST Procedures</w:t>
      </w:r>
      <w:r>
        <w:t xml:space="preserve"> [Vigenette]. https://cran.r-project.org/web/packages/TOSTER/vignettes/robustTOST.html</w:t>
      </w:r>
    </w:p>
    <w:p w14:paraId="05C728F9" w14:textId="77777777" w:rsidR="004E147F" w:rsidRDefault="004E147F" w:rsidP="004E147F">
      <w:pPr>
        <w:pStyle w:val="Bibliography"/>
      </w:pPr>
      <w:r>
        <w:t xml:space="preserve">Callaghan, J. (2020). Extreme rainfall and flooding from Hurricane Florence. </w:t>
      </w:r>
      <w:r>
        <w:rPr>
          <w:i/>
          <w:iCs/>
        </w:rPr>
        <w:t>Tropical Cyclone Research and Review</w:t>
      </w:r>
      <w:r>
        <w:t xml:space="preserve">, </w:t>
      </w:r>
      <w:r>
        <w:rPr>
          <w:i/>
          <w:iCs/>
        </w:rPr>
        <w:t>9</w:t>
      </w:r>
      <w:r>
        <w:t>(3), 172–177. https://doi.org/10.1016/j.tcrr.2020.07.002</w:t>
      </w:r>
    </w:p>
    <w:p w14:paraId="447B8CD5" w14:textId="77777777" w:rsidR="004E147F" w:rsidRDefault="004E147F" w:rsidP="004E147F">
      <w:pPr>
        <w:pStyle w:val="Bibliography"/>
      </w:pPr>
      <w:r>
        <w:t xml:space="preserve">Cao, L., Coops, N. C., Innes, J. L., Sheppard, S. R. J., Fu, L., Ruan, H., &amp; She, G. (2016). Estimation of forest biomass dynamics in subtropical forests using multi-temporal </w:t>
      </w:r>
      <w:r>
        <w:lastRenderedPageBreak/>
        <w:t xml:space="preserve">airborne LiDAR data. </w:t>
      </w:r>
      <w:r>
        <w:rPr>
          <w:i/>
          <w:iCs/>
        </w:rPr>
        <w:t>Remote Sensing of Environment</w:t>
      </w:r>
      <w:r>
        <w:t xml:space="preserve">, </w:t>
      </w:r>
      <w:r>
        <w:rPr>
          <w:i/>
          <w:iCs/>
        </w:rPr>
        <w:t>178</w:t>
      </w:r>
      <w:r>
        <w:t>, 158–171. https://doi.org/10.1016/j.rse.2016.03.012</w:t>
      </w:r>
    </w:p>
    <w:p w14:paraId="52D69FF1" w14:textId="77777777" w:rsidR="004E147F" w:rsidRDefault="004E147F" w:rsidP="004E147F">
      <w:pPr>
        <w:pStyle w:val="Bibliography"/>
      </w:pPr>
      <w:r>
        <w:t xml:space="preserve">Carabajal, C. C., &amp; Boy, J.-P. (2020). ICESAT-2 ALTIMETRY AS GEODETIC CONTROL. </w:t>
      </w:r>
      <w:r>
        <w:rPr>
          <w:i/>
          <w:iCs/>
        </w:rPr>
        <w:t>The International Archives of the Photogrammetry, Remote Sensing and Spatial Information Sciences</w:t>
      </w:r>
      <w:r>
        <w:t xml:space="preserve">, </w:t>
      </w:r>
      <w:r>
        <w:rPr>
          <w:i/>
          <w:iCs/>
        </w:rPr>
        <w:t>XLIII-B3-2020</w:t>
      </w:r>
      <w:r>
        <w:t>, 1299–1306. https://doi.org/10.5194/isprs-archives-XLIII-B3-2020-1299-2020</w:t>
      </w:r>
    </w:p>
    <w:p w14:paraId="0EC2D538" w14:textId="77777777" w:rsidR="004E147F" w:rsidRDefault="004E147F" w:rsidP="004E147F">
      <w:pPr>
        <w:pStyle w:val="Bibliography"/>
      </w:pPr>
      <w:r>
        <w:t xml:space="preserve">Chastain, R., Housman, I., Goldstein, J., Finco, M., &amp; Tenneson, K. (2019). Empirical cross sensor comparison of Sentinel-2A and 2B MSI, Landsat-8 OLI, and Landsat-7 ETM+ top of atmosphere spectral characteristics over the conterminous United States. </w:t>
      </w:r>
      <w:r>
        <w:rPr>
          <w:i/>
          <w:iCs/>
        </w:rPr>
        <w:t>Remote Sensing of Environment</w:t>
      </w:r>
      <w:r>
        <w:t xml:space="preserve">, </w:t>
      </w:r>
      <w:r>
        <w:rPr>
          <w:i/>
          <w:iCs/>
        </w:rPr>
        <w:t>221</w:t>
      </w:r>
      <w:r>
        <w:t>, 274–285. https://doi.org/10.1016/j.rse.2018.11.012</w:t>
      </w:r>
    </w:p>
    <w:p w14:paraId="637A71B3" w14:textId="77777777" w:rsidR="004E147F" w:rsidRDefault="004E147F" w:rsidP="004E147F">
      <w:pPr>
        <w:pStyle w:val="Bibliography"/>
      </w:pPr>
      <w:r>
        <w:t xml:space="preserve">Chen, F., Zhang, X., Wang, L., Du, B., Dang, S., &amp; Wang, L. (2023). Systematic Evaluation of Multi-Resolution ICESat-2 Canopy Height Data: A Case Study of the Taranaki Region. </w:t>
      </w:r>
      <w:r>
        <w:rPr>
          <w:i/>
          <w:iCs/>
        </w:rPr>
        <w:t>Remote Sensing</w:t>
      </w:r>
      <w:r>
        <w:t xml:space="preserve">, </w:t>
      </w:r>
      <w:r>
        <w:rPr>
          <w:i/>
          <w:iCs/>
        </w:rPr>
        <w:t>15</w:t>
      </w:r>
      <w:r>
        <w:t>(24), 5686. https://doi.org/10.3390/rs15245686</w:t>
      </w:r>
    </w:p>
    <w:p w14:paraId="6B68CE3F" w14:textId="77777777" w:rsidR="004E147F" w:rsidRDefault="004E147F" w:rsidP="004E147F">
      <w:pPr>
        <w:pStyle w:val="Bibliography"/>
      </w:pPr>
      <w:r>
        <w:t xml:space="preserve">Chen, S., Ghadami, A., &amp; Epureanu, B. I. (2022). Practical guide to using Kendall’s </w:t>
      </w:r>
      <w:r>
        <w:rPr>
          <w:i/>
          <w:iCs/>
        </w:rPr>
        <w:t>τ</w:t>
      </w:r>
      <w:r>
        <w:t xml:space="preserve"> in the context of forecasting critical transitions. </w:t>
      </w:r>
      <w:r>
        <w:rPr>
          <w:i/>
          <w:iCs/>
        </w:rPr>
        <w:t>Royal Society Open Science</w:t>
      </w:r>
      <w:r>
        <w:t xml:space="preserve">, </w:t>
      </w:r>
      <w:r>
        <w:rPr>
          <w:i/>
          <w:iCs/>
        </w:rPr>
        <w:t>9</w:t>
      </w:r>
      <w:r>
        <w:t>(7), 211346. https://doi.org/10.1098/rsos.211346</w:t>
      </w:r>
    </w:p>
    <w:p w14:paraId="2EBD2825" w14:textId="77777777" w:rsidR="004E147F" w:rsidRDefault="004E147F" w:rsidP="004E147F">
      <w:pPr>
        <w:pStyle w:val="Bibliography"/>
      </w:pPr>
      <w:r>
        <w:t xml:space="preserve">Columbia Environmental Research Center. (2019). </w:t>
      </w:r>
      <w:r>
        <w:rPr>
          <w:i/>
          <w:iCs/>
        </w:rPr>
        <w:t>2019 Disaster Relief Act: USGS recovery activities</w:t>
      </w:r>
      <w:r>
        <w:t xml:space="preserve"> (USGS Numbered Series Nos. 2019–3066; Fact Sheet, p. 4). U.S. Geological Survey.</w:t>
      </w:r>
    </w:p>
    <w:p w14:paraId="29B9E497" w14:textId="77777777" w:rsidR="004E147F" w:rsidRDefault="004E147F" w:rsidP="004E147F">
      <w:pPr>
        <w:pStyle w:val="Bibliography"/>
      </w:pPr>
      <w:r>
        <w:t xml:space="preserve">Coops, N. C., Tompalski, P., Goodbody, T. R. H., Queinnec, M., Luther, J. E., Bolton, D. K., White, J. C., Wulder, M. A., Van Lier, O. R., &amp; Hermosilla, T. (2021). </w:t>
      </w:r>
      <w:r>
        <w:lastRenderedPageBreak/>
        <w:t xml:space="preserve">Modelling lidar-derived estimates of forest attributes over space and time: A review of approaches and future trends. </w:t>
      </w:r>
      <w:r>
        <w:rPr>
          <w:i/>
          <w:iCs/>
        </w:rPr>
        <w:t>Remote Sensing of Environment</w:t>
      </w:r>
      <w:r>
        <w:t xml:space="preserve">, </w:t>
      </w:r>
      <w:r>
        <w:rPr>
          <w:i/>
          <w:iCs/>
        </w:rPr>
        <w:t>260</w:t>
      </w:r>
      <w:r>
        <w:t>, 112477. https://doi.org/10.1016/j.rse.2021.112477</w:t>
      </w:r>
    </w:p>
    <w:p w14:paraId="5B8343D4" w14:textId="77777777" w:rsidR="004E147F" w:rsidRDefault="004E147F" w:rsidP="004E147F">
      <w:pPr>
        <w:pStyle w:val="Bibliography"/>
      </w:pPr>
      <w:r>
        <w:t xml:space="preserve">Corrao, M. V., Sparks, A. M., &amp; Smith, A. M. S. (2022). A Conventional Cruise and Felled-Tree Validation of Individual Tree Diameter, Height and Volume Derived from Airborne Laser Scanning Data of a Loblolly Pine (P. taeda) Stand in Eastern Texas. </w:t>
      </w:r>
      <w:r>
        <w:rPr>
          <w:i/>
          <w:iCs/>
        </w:rPr>
        <w:t>Remote Sensing</w:t>
      </w:r>
      <w:r>
        <w:t xml:space="preserve">, </w:t>
      </w:r>
      <w:r>
        <w:rPr>
          <w:i/>
          <w:iCs/>
        </w:rPr>
        <w:t>14</w:t>
      </w:r>
      <w:r>
        <w:t>(11), 2567. https://doi.org/10.3390/rs14112567</w:t>
      </w:r>
    </w:p>
    <w:p w14:paraId="55CE0716" w14:textId="77777777" w:rsidR="004E147F" w:rsidRDefault="004E147F" w:rsidP="004E147F">
      <w:pPr>
        <w:pStyle w:val="Bibliography"/>
      </w:pPr>
      <w:r>
        <w:t xml:space="preserve">Department of Statistics. (1997). </w:t>
      </w:r>
      <w:r>
        <w:rPr>
          <w:i/>
          <w:iCs/>
        </w:rPr>
        <w:t>Linear Regression</w:t>
      </w:r>
      <w:r>
        <w:t xml:space="preserve"> (No. 101; Course List for 1997-98). Yale University. http://www.stat.yale.edu/Courses/1997-98/101/linreg.htm</w:t>
      </w:r>
    </w:p>
    <w:p w14:paraId="5BF2C67C" w14:textId="77777777" w:rsidR="004E147F" w:rsidRDefault="004E147F" w:rsidP="004E147F">
      <w:pPr>
        <w:pStyle w:val="Bibliography"/>
      </w:pPr>
      <w:r>
        <w:t xml:space="preserve">Dickens, E. D., &amp; Moorhead, D. J. (2015). A Guide to Thinning Pine Plantations. </w:t>
      </w:r>
      <w:r>
        <w:rPr>
          <w:i/>
          <w:iCs/>
        </w:rPr>
        <w:t>Georgia Forest Productivity</w:t>
      </w:r>
      <w:r>
        <w:t xml:space="preserve">, </w:t>
      </w:r>
      <w:r>
        <w:rPr>
          <w:i/>
          <w:iCs/>
        </w:rPr>
        <w:t>0010</w:t>
      </w:r>
      <w:r>
        <w:t>. https://bugwoodcloud.org/bugwood/productivity/pdfs/Guide_thinning_pine_plantations.pdf</w:t>
      </w:r>
    </w:p>
    <w:p w14:paraId="0BB567AE" w14:textId="77777777" w:rsidR="004E147F" w:rsidRDefault="004E147F" w:rsidP="004E147F">
      <w:pPr>
        <w:pStyle w:val="Bibliography"/>
      </w:pPr>
      <w:r>
        <w:t xml:space="preserve">Dong, J., Ni, W., Zhang, Z., Sun, G., </w:t>
      </w:r>
      <w:r>
        <w:rPr>
          <w:rFonts w:ascii="MS Mincho" w:eastAsia="MS Mincho" w:hAnsi="MS Mincho" w:cs="MS Mincho" w:hint="eastAsia"/>
        </w:rPr>
        <w:t>中国科学院空天信息</w:t>
      </w:r>
      <w:r>
        <w:rPr>
          <w:rFonts w:ascii="SimSun" w:eastAsia="SimSun" w:hAnsi="SimSun" w:cs="SimSun" w:hint="eastAsia"/>
        </w:rPr>
        <w:t>创新研究院</w:t>
      </w:r>
      <w:r>
        <w:t xml:space="preserve"> </w:t>
      </w:r>
      <w:r>
        <w:rPr>
          <w:rFonts w:ascii="MS Mincho" w:eastAsia="MS Mincho" w:hAnsi="MS Mincho" w:cs="MS Mincho" w:hint="eastAsia"/>
        </w:rPr>
        <w:t>遥感科学国家重点</w:t>
      </w:r>
      <w:r>
        <w:rPr>
          <w:rFonts w:ascii="SimSun" w:eastAsia="SimSun" w:hAnsi="SimSun" w:cs="SimSun" w:hint="eastAsia"/>
        </w:rPr>
        <w:t>实验室</w:t>
      </w:r>
      <w:r>
        <w:t xml:space="preserve">, </w:t>
      </w:r>
      <w:r>
        <w:rPr>
          <w:rFonts w:ascii="MS Mincho" w:eastAsia="MS Mincho" w:hAnsi="MS Mincho" w:cs="MS Mincho" w:hint="eastAsia"/>
        </w:rPr>
        <w:t>北京</w:t>
      </w:r>
      <w:r>
        <w:t xml:space="preserve"> 100094 Aerospace Information Research Institute, Chinese Academy of Sciences, State Key Laboratory of Remote Sensing Science, Beijing 100094, China, </w:t>
      </w:r>
      <w:r>
        <w:rPr>
          <w:rFonts w:ascii="MS Mincho" w:eastAsia="MS Mincho" w:hAnsi="MS Mincho" w:cs="MS Mincho" w:hint="eastAsia"/>
        </w:rPr>
        <w:t>中国科学院大学</w:t>
      </w:r>
      <w:r>
        <w:t xml:space="preserve"> </w:t>
      </w:r>
      <w:r>
        <w:rPr>
          <w:rFonts w:ascii="SimSun" w:eastAsia="SimSun" w:hAnsi="SimSun" w:cs="SimSun" w:hint="eastAsia"/>
        </w:rPr>
        <w:t>资源与环境学院</w:t>
      </w:r>
      <w:r>
        <w:t xml:space="preserve">, </w:t>
      </w:r>
      <w:r>
        <w:rPr>
          <w:rFonts w:ascii="MS Mincho" w:eastAsia="MS Mincho" w:hAnsi="MS Mincho" w:cs="MS Mincho" w:hint="eastAsia"/>
        </w:rPr>
        <w:t>北京</w:t>
      </w:r>
      <w:r>
        <w:t xml:space="preserve"> 100049 School of Resources and Environment, University of Chinese Academy of Sciences, Beijing 100049, China, &amp; </w:t>
      </w:r>
      <w:r>
        <w:rPr>
          <w:rFonts w:ascii="MS Mincho" w:eastAsia="MS Mincho" w:hAnsi="MS Mincho" w:cs="MS Mincho" w:hint="eastAsia"/>
        </w:rPr>
        <w:t>美国</w:t>
      </w:r>
      <w:r>
        <w:rPr>
          <w:rFonts w:ascii="SimSun" w:eastAsia="SimSun" w:hAnsi="SimSun" w:cs="SimSun" w:hint="eastAsia"/>
        </w:rPr>
        <w:t>马里兰大学地理系</w:t>
      </w:r>
      <w:r>
        <w:t xml:space="preserve"> </w:t>
      </w:r>
      <w:r>
        <w:rPr>
          <w:rFonts w:ascii="SimSun" w:eastAsia="SimSun" w:hAnsi="SimSun" w:cs="SimSun" w:hint="eastAsia"/>
        </w:rPr>
        <w:t>马里兰州</w:t>
      </w:r>
      <w:r>
        <w:t xml:space="preserve">College Park, </w:t>
      </w:r>
      <w:r>
        <w:rPr>
          <w:rFonts w:ascii="MS Mincho" w:eastAsia="MS Mincho" w:hAnsi="MS Mincho" w:cs="MS Mincho" w:hint="eastAsia"/>
        </w:rPr>
        <w:t>美国</w:t>
      </w:r>
      <w:r>
        <w:t xml:space="preserve"> 20742 Department of Geographical Sciences, University of Maryland, College Park, Maryland, USA, 20742. (2021). Performance of ICESat-2 ATL08 product on the estimation of forest height by referencing to small footprint LiDAR data. </w:t>
      </w:r>
      <w:r>
        <w:rPr>
          <w:i/>
          <w:iCs/>
        </w:rPr>
        <w:t xml:space="preserve">National </w:t>
      </w:r>
      <w:r>
        <w:rPr>
          <w:i/>
          <w:iCs/>
        </w:rPr>
        <w:lastRenderedPageBreak/>
        <w:t>Remote Sensing Bulletin</w:t>
      </w:r>
      <w:r>
        <w:t xml:space="preserve">, </w:t>
      </w:r>
      <w:r>
        <w:rPr>
          <w:i/>
          <w:iCs/>
        </w:rPr>
        <w:t>25</w:t>
      </w:r>
      <w:r>
        <w:t>(6), 1294–1307. https://doi.org/10.11834/jrs.20219449</w:t>
      </w:r>
    </w:p>
    <w:p w14:paraId="49572F83" w14:textId="77777777" w:rsidR="004E147F" w:rsidRDefault="004E147F" w:rsidP="004E147F">
      <w:pPr>
        <w:pStyle w:val="Bibliography"/>
      </w:pPr>
      <w:r>
        <w:t xml:space="preserve">Dong, P., &amp; Chen, Q. (2017). </w:t>
      </w:r>
      <w:r>
        <w:rPr>
          <w:i/>
          <w:iCs/>
        </w:rPr>
        <w:t>LiDAR Remote Sensing and Applications</w:t>
      </w:r>
      <w:r>
        <w:t xml:space="preserve"> (1st ed.). CRC Press. https://doi.org/10.4324/9781351233354</w:t>
      </w:r>
    </w:p>
    <w:p w14:paraId="30C6A25C" w14:textId="77777777" w:rsidR="004E147F" w:rsidRDefault="004E147F" w:rsidP="004E147F">
      <w:pPr>
        <w:pStyle w:val="Bibliography"/>
      </w:pPr>
      <w:r>
        <w:t xml:space="preserve">Dubayah, R., Armston, J., Healey, S. P., Bruening, J. M., Patterson, P. L., Kellner, J. R., Duncanson, L., Saarela, S., Ståhl, G., Yang, Z., Tang, H., Blair, J. B., Fatoyinbo, L., Goetz, S., Hancock, S., Hansen, M., Hofton, M., Hurtt, G., &amp; Luthcke, S. (2022). GEDI launches a new era of biomass inference from space. </w:t>
      </w:r>
      <w:r>
        <w:rPr>
          <w:i/>
          <w:iCs/>
        </w:rPr>
        <w:t>Environmental Research Letters</w:t>
      </w:r>
      <w:r>
        <w:t xml:space="preserve">, </w:t>
      </w:r>
      <w:r>
        <w:rPr>
          <w:i/>
          <w:iCs/>
        </w:rPr>
        <w:t>17</w:t>
      </w:r>
      <w:r>
        <w:t>(9), 095001. https://doi.org/10.1088/1748-9326/ac8694</w:t>
      </w:r>
    </w:p>
    <w:p w14:paraId="4F4F813B" w14:textId="77777777" w:rsidR="004E147F" w:rsidRDefault="004E147F" w:rsidP="004E147F">
      <w:pPr>
        <w:pStyle w:val="Bibliography"/>
      </w:pPr>
      <w: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Pr>
          <w:i/>
          <w:iCs/>
        </w:rPr>
        <w:t>Science of Remote Sensing</w:t>
      </w:r>
      <w:r>
        <w:t xml:space="preserve">, </w:t>
      </w:r>
      <w:r>
        <w:rPr>
          <w:i/>
          <w:iCs/>
        </w:rPr>
        <w:t>1</w:t>
      </w:r>
      <w:r>
        <w:t>, 100002. https://doi.org/10.1016/j.srs.2020.100002</w:t>
      </w:r>
    </w:p>
    <w:p w14:paraId="381D9E29" w14:textId="77777777" w:rsidR="004E147F" w:rsidRDefault="004E147F" w:rsidP="004E147F">
      <w:pPr>
        <w:pStyle w:val="Bibliography"/>
      </w:pPr>
      <w:r>
        <w:t xml:space="preserve">Duncanson, L., Neuenschwander, A., Hancock, S., Thomas, N., Fatoyinbo, T., Simard, M., Silva, C. A., Armston, J., Luthcke, S. B., Hofton, M., Kellner, J. R., &amp; Dubayah, R. (2020). Biomass estimation from simulated GEDI, ICESat-2 and NISAR across environmental gradients in Sonoma County, California. </w:t>
      </w:r>
      <w:r>
        <w:rPr>
          <w:i/>
          <w:iCs/>
        </w:rPr>
        <w:t>Remote Sensing of Environment</w:t>
      </w:r>
      <w:r>
        <w:t xml:space="preserve">, </w:t>
      </w:r>
      <w:r>
        <w:rPr>
          <w:i/>
          <w:iCs/>
        </w:rPr>
        <w:t>242</w:t>
      </w:r>
      <w:r>
        <w:t>, 111779. https://doi.org/10.1016/j.rse.2020.111779</w:t>
      </w:r>
    </w:p>
    <w:p w14:paraId="634949AF" w14:textId="77777777" w:rsidR="004E147F" w:rsidRDefault="004E147F" w:rsidP="004E147F">
      <w:pPr>
        <w:pStyle w:val="Bibliography"/>
      </w:pPr>
      <w:r>
        <w:t xml:space="preserve">EarthSoft, Inc. (2024, July 8). </w:t>
      </w:r>
      <w:r>
        <w:rPr>
          <w:i/>
          <w:iCs/>
        </w:rPr>
        <w:t>Mann-Kendall Tests</w:t>
      </w:r>
      <w:r>
        <w:t>. EQuIS 7.24.3. https://help.earthsoft.com/lib_mann-kendall.htm</w:t>
      </w:r>
    </w:p>
    <w:p w14:paraId="0D9CA0A9" w14:textId="77777777" w:rsidR="004E147F" w:rsidRDefault="004E147F" w:rsidP="004E147F">
      <w:pPr>
        <w:pStyle w:val="Bibliography"/>
      </w:pPr>
      <w:r>
        <w:lastRenderedPageBreak/>
        <w:t xml:space="preserve">esri. (2025, April 18). How Linear regression algorithm works. </w:t>
      </w:r>
      <w:r>
        <w:rPr>
          <w:i/>
          <w:iCs/>
        </w:rPr>
        <w:t>Feature and Tabular Analysis Toolset Concepts</w:t>
      </w:r>
      <w:r>
        <w:t>. https://pro.arcgis.com/en/pro-app/latest/tool-reference/geoai/how-linear-regression-works.htm</w:t>
      </w:r>
    </w:p>
    <w:p w14:paraId="4CCC1DF4" w14:textId="77777777" w:rsidR="004E147F" w:rsidRDefault="004E147F" w:rsidP="004E147F">
      <w:pPr>
        <w:pStyle w:val="Bibliography"/>
      </w:pPr>
      <w:r>
        <w:t xml:space="preserve">Falkowski, M. J., Smith, A. M. S., Gessler, P. E., Hudak, A. T., Vierling, L. A., &amp; Evans, J. S. (2008). The influence of conifer forest canopy cover on the accuracy of two individual tree measurement algorithms using lidar data. </w:t>
      </w:r>
      <w:r>
        <w:rPr>
          <w:i/>
          <w:iCs/>
        </w:rPr>
        <w:t>Canadian Journal of Remote Sensing</w:t>
      </w:r>
      <w:r>
        <w:t xml:space="preserve">, </w:t>
      </w:r>
      <w:r>
        <w:rPr>
          <w:i/>
          <w:iCs/>
        </w:rPr>
        <w:t>34</w:t>
      </w:r>
      <w:r>
        <w:t>(sup2), S338–S350. https://doi.org/10.5589/m08-055</w:t>
      </w:r>
    </w:p>
    <w:p w14:paraId="4DA5FA13" w14:textId="77777777" w:rsidR="004E147F" w:rsidRDefault="004E147F" w:rsidP="004E147F">
      <w:pPr>
        <w:pStyle w:val="Bibliography"/>
      </w:pPr>
      <w:r>
        <w:t xml:space="preserve">FAO and UNEP. (2020). </w:t>
      </w:r>
      <w:r>
        <w:rPr>
          <w:i/>
          <w:iCs/>
        </w:rPr>
        <w:t>The State of the World’s Forests 2020</w:t>
      </w:r>
      <w:r>
        <w:t>. FAO and UNEP. https://doi.org/10.4060/ca8642en</w:t>
      </w:r>
    </w:p>
    <w:p w14:paraId="73777BF9" w14:textId="77777777" w:rsidR="004E147F" w:rsidRDefault="004E147F" w:rsidP="004E147F">
      <w:pPr>
        <w:pStyle w:val="Bibliography"/>
      </w:pPr>
      <w:r>
        <w:t xml:space="preserve">Feng, T., Duncanson, L., Montesano, P., Hancock, S., Minor, D., Guenther, E., &amp; Neuenschwander, A. (2023). A systematic evaluation of multi-resolution ICESat-2 ATL08 terrain and canopy heights in boreal forests. </w:t>
      </w:r>
      <w:r>
        <w:rPr>
          <w:i/>
          <w:iCs/>
        </w:rPr>
        <w:t>Remote Sensing of Environment</w:t>
      </w:r>
      <w:r>
        <w:t xml:space="preserve">, </w:t>
      </w:r>
      <w:r>
        <w:rPr>
          <w:i/>
          <w:iCs/>
        </w:rPr>
        <w:t>291</w:t>
      </w:r>
      <w:r>
        <w:t>, 113570. https://doi.org/10.1016/j.rse.2023.113570</w:t>
      </w:r>
    </w:p>
    <w:p w14:paraId="49DBEDD3" w14:textId="77777777" w:rsidR="004E147F" w:rsidRDefault="004E147F" w:rsidP="004E147F">
      <w:pPr>
        <w:pStyle w:val="Bibliography"/>
      </w:pPr>
      <w:r>
        <w:t xml:space="preserve">Fernandez-Diaz, J. C., Velikova, M., &amp; Glennie, C. L. (2022). Validation of ICESat-2 ATL08 Terrain and Canopy Height Retrievals in Tropical Mesoamerican Forests. </w:t>
      </w:r>
      <w:r>
        <w:rPr>
          <w:i/>
          <w:iCs/>
        </w:rPr>
        <w:t>IEEE Journal of Selected Topics in Applied Earth Observations and Remote Sensing</w:t>
      </w:r>
      <w:r>
        <w:t xml:space="preserve">, </w:t>
      </w:r>
      <w:r>
        <w:rPr>
          <w:i/>
          <w:iCs/>
        </w:rPr>
        <w:t>15</w:t>
      </w:r>
      <w:r>
        <w:t>, 2956–2970. https://doi.org/10.1109/JSTARS.2022.3163208</w:t>
      </w:r>
    </w:p>
    <w:p w14:paraId="153FA6EC" w14:textId="77777777" w:rsidR="004E147F" w:rsidRDefault="004E147F" w:rsidP="004E147F">
      <w:pPr>
        <w:pStyle w:val="Bibliography"/>
      </w:pPr>
      <w:r>
        <w:t xml:space="preserve">Foga, S., Scaramuzza, P. L., Guo, S., Zhu, Z., Dilley, R. D., Beckmann, T., Schmidt, G. L., Dwyer, J. L., Joseph Hughes, M., &amp; Laue, B. (2017). Cloud detection algorithm comparison and validation for operational Landsat data products. </w:t>
      </w:r>
      <w:r>
        <w:rPr>
          <w:i/>
          <w:iCs/>
        </w:rPr>
        <w:t>Remote Sensing of Environment</w:t>
      </w:r>
      <w:r>
        <w:t xml:space="preserve">, </w:t>
      </w:r>
      <w:r>
        <w:rPr>
          <w:i/>
          <w:iCs/>
        </w:rPr>
        <w:t>194</w:t>
      </w:r>
      <w:r>
        <w:t>, 379–390. https://doi.org/10.1016/j.rse.2017.03.026</w:t>
      </w:r>
    </w:p>
    <w:p w14:paraId="45F37B75" w14:textId="77777777" w:rsidR="004E147F" w:rsidRDefault="004E147F" w:rsidP="004E147F">
      <w:pPr>
        <w:pStyle w:val="Bibliography"/>
      </w:pPr>
      <w:r>
        <w:lastRenderedPageBreak/>
        <w:t xml:space="preserve">Frost, J. (2023, July 17). What is the Bonferroni Correction and How to Use It. </w:t>
      </w:r>
      <w:r>
        <w:rPr>
          <w:i/>
          <w:iCs/>
        </w:rPr>
        <w:t>Hypothesis Testing</w:t>
      </w:r>
      <w:r>
        <w:t>. https://statisticsbyjim.com/hypothesis-testing/bonferroni-correction/</w:t>
      </w:r>
    </w:p>
    <w:p w14:paraId="28D41B89" w14:textId="77777777" w:rsidR="004E147F" w:rsidRDefault="004E147F" w:rsidP="004E147F">
      <w:pPr>
        <w:pStyle w:val="Bibliography"/>
      </w:pPr>
      <w:r>
        <w:t xml:space="preserve">Goldstein-Greenwood, J. (2023, April 28). Theil-Sen Regression: Programming and Understanding an Outlier-Resistant Alternative to Least Squares. </w:t>
      </w:r>
      <w:r>
        <w:rPr>
          <w:i/>
          <w:iCs/>
        </w:rPr>
        <w:t>UVA Library StatLab</w:t>
      </w:r>
      <w:r>
        <w:t>. https://library.virginia.edu/data/articles/theil-sen-regression-programming-and-understanding-an-outlier-resistant-alternative-to-least-squares</w:t>
      </w:r>
    </w:p>
    <w:p w14:paraId="6C311D0D" w14:textId="77777777" w:rsidR="004E147F" w:rsidRDefault="004E147F" w:rsidP="004E147F">
      <w:pPr>
        <w:pStyle w:val="Bibliography"/>
      </w:pPr>
      <w:r>
        <w:t xml:space="preserve">Gong, P., Li, Z., Huang, H., Sun, G., &amp; Wang, L. (2011). ICESat GLAS Data for Urban Environment Monitoring. </w:t>
      </w:r>
      <w:r>
        <w:rPr>
          <w:i/>
          <w:iCs/>
        </w:rPr>
        <w:t>IEEE Transactions on Geoscience and Remote Sensing</w:t>
      </w:r>
      <w:r>
        <w:t xml:space="preserve">, </w:t>
      </w:r>
      <w:r>
        <w:rPr>
          <w:i/>
          <w:iCs/>
        </w:rPr>
        <w:t>49</w:t>
      </w:r>
      <w:r>
        <w:t>(3), 1158–1172. https://doi.org/10.1109/TGRS.2010.2070514</w:t>
      </w:r>
    </w:p>
    <w:p w14:paraId="33346419" w14:textId="77777777" w:rsidR="004E147F" w:rsidRDefault="004E147F" w:rsidP="004E147F">
      <w:pPr>
        <w:pStyle w:val="Bibliography"/>
      </w:pPr>
      <w:r>
        <w:t xml:space="preserve">Griffin, M., Malsick, M., Mizzell, H., &amp; Moore, L. (2020). Historic Rainfall and Record-Breaking Flooding from Hurricane Florence in the Pee Dee Watershed. </w:t>
      </w:r>
      <w:r>
        <w:rPr>
          <w:i/>
          <w:iCs/>
        </w:rPr>
        <w:t>The Journal of South Carolina Water Resources</w:t>
      </w:r>
      <w:r>
        <w:t xml:space="preserve">, </w:t>
      </w:r>
      <w:r>
        <w:rPr>
          <w:i/>
          <w:iCs/>
        </w:rPr>
        <w:t>6</w:t>
      </w:r>
      <w:r>
        <w:t>, 28–35. https://doi.org/10.34068/JSCWR.06.03</w:t>
      </w:r>
    </w:p>
    <w:p w14:paraId="7BF0EDF7" w14:textId="77777777" w:rsidR="004E147F" w:rsidRPr="004E147F" w:rsidRDefault="004E147F" w:rsidP="004E147F">
      <w:pPr>
        <w:pStyle w:val="Bibliography"/>
        <w:rPr>
          <w:lang w:val="es-ES"/>
        </w:rPr>
      </w:pPr>
      <w:r>
        <w:t xml:space="preserve">Griffith, J. A., Stehman, S. V., &amp; Loveland, T. R. (2003). Landscape Trends in Mid-Atlantic and Southeastern United States Ecoregions. </w:t>
      </w:r>
      <w:r w:rsidRPr="004E147F">
        <w:rPr>
          <w:i/>
          <w:iCs/>
          <w:lang w:val="es-ES"/>
        </w:rPr>
        <w:t>Environmental Management</w:t>
      </w:r>
      <w:r w:rsidRPr="004E147F">
        <w:rPr>
          <w:lang w:val="es-ES"/>
        </w:rPr>
        <w:t xml:space="preserve">, </w:t>
      </w:r>
      <w:r w:rsidRPr="004E147F">
        <w:rPr>
          <w:i/>
          <w:iCs/>
          <w:lang w:val="es-ES"/>
        </w:rPr>
        <w:t>32</w:t>
      </w:r>
      <w:r w:rsidRPr="004E147F">
        <w:rPr>
          <w:lang w:val="es-ES"/>
        </w:rPr>
        <w:t>(5), 572–588. https://doi.org/10.1007/s00267-003-0078-2</w:t>
      </w:r>
    </w:p>
    <w:p w14:paraId="64E62998" w14:textId="77777777" w:rsidR="004E147F" w:rsidRDefault="004E147F" w:rsidP="004E147F">
      <w:pPr>
        <w:pStyle w:val="Bibliography"/>
      </w:pPr>
      <w:r w:rsidRPr="004E147F">
        <w:rPr>
          <w:lang w:val="es-ES"/>
        </w:rPr>
        <w:t xml:space="preserve">Guerra-Hernández, J., Arellano-Pérez, S., González-Ferreiro, E., Pascual, A., Sandoval Altelarrea, V., Ruiz-González, A. D., &amp; Álvarez-González, J. G. (2021). </w:t>
      </w:r>
      <w:r>
        <w:t xml:space="preserve">Developing a site index model for P. Pinaster stands in NW Spain by combining bi-temporal ALS data and environmental data. </w:t>
      </w:r>
      <w:r>
        <w:rPr>
          <w:i/>
          <w:iCs/>
        </w:rPr>
        <w:t>Forest Ecology and Management</w:t>
      </w:r>
      <w:r>
        <w:t xml:space="preserve">, </w:t>
      </w:r>
      <w:r>
        <w:rPr>
          <w:i/>
          <w:iCs/>
        </w:rPr>
        <w:t>481</w:t>
      </w:r>
      <w:r>
        <w:t>, 118690. https://doi.org/10.1016/j.foreco.2020.118690</w:t>
      </w:r>
    </w:p>
    <w:p w14:paraId="6CD698A3" w14:textId="77777777" w:rsidR="004E147F" w:rsidRDefault="004E147F" w:rsidP="004E147F">
      <w:pPr>
        <w:pStyle w:val="Bibliography"/>
      </w:pPr>
      <w:r>
        <w:lastRenderedPageBreak/>
        <w:t xml:space="preserve">Guerra-Hernández, J., Narine, L. L., Pascual, A., Gonzalez-Ferreiro, E., Botequim, B., Malambo, L., Neuenschwander, A., Popescu, S. C., &amp; Godinho, S. (2022). Aboveground biomass mapping by integrating ICESat-2, SENTINEL-1, SENTINEL-2, ALOS2/PALSAR2, and topographic information in Mediterranean forests. </w:t>
      </w:r>
      <w:r>
        <w:rPr>
          <w:i/>
          <w:iCs/>
        </w:rPr>
        <w:t>GIScience &amp; Remote Sensing</w:t>
      </w:r>
      <w:r>
        <w:t xml:space="preserve">, </w:t>
      </w:r>
      <w:r>
        <w:rPr>
          <w:i/>
          <w:iCs/>
        </w:rPr>
        <w:t>59</w:t>
      </w:r>
      <w:r>
        <w:t>(1), 1509–1533. https://doi.org/10.1080/15481603.2022.2115599</w:t>
      </w:r>
    </w:p>
    <w:p w14:paraId="7FAA9F0B" w14:textId="77777777" w:rsidR="004E147F" w:rsidRDefault="004E147F" w:rsidP="004E147F">
      <w:pPr>
        <w:pStyle w:val="Bibliography"/>
      </w:pPr>
      <w:r>
        <w:t xml:space="preserve">Hall, F. G., Bergen, K., Blair, J. B., Dubayah, R., Houghton, R., Hurtt, G., Kellndorfer, J., Lefsky, M., Ranson, J., Saatchi, S., Shugart, H. H., &amp; Wickland, D. (2011). Characterizing 3D vegetation structure from space: Mission requirements. </w:t>
      </w:r>
      <w:r>
        <w:rPr>
          <w:i/>
          <w:iCs/>
        </w:rPr>
        <w:t>Remote Sensing of Environment</w:t>
      </w:r>
      <w:r>
        <w:t xml:space="preserve">, </w:t>
      </w:r>
      <w:r>
        <w:rPr>
          <w:i/>
          <w:iCs/>
        </w:rPr>
        <w:t>115</w:t>
      </w:r>
      <w:r>
        <w:t>(11), 2753–2775. https://doi.org/10.1016/j.rse.2011.01.024</w:t>
      </w:r>
    </w:p>
    <w:p w14:paraId="4FA476AF" w14:textId="77777777" w:rsidR="004E147F" w:rsidRDefault="004E147F" w:rsidP="004E147F">
      <w:pPr>
        <w:pStyle w:val="Bibliography"/>
      </w:pPr>
      <w:r>
        <w:t xml:space="preserve">Hancock, S., McGrath, C., Lowe, C., Davenport, I., &amp; Woodhouse, I. (2021). Requirements for a global lidar system: Spaceborne lidar with wall-to-wall coverage. </w:t>
      </w:r>
      <w:r>
        <w:rPr>
          <w:i/>
          <w:iCs/>
        </w:rPr>
        <w:t>Royal Society Open Science</w:t>
      </w:r>
      <w:r>
        <w:t xml:space="preserve">, </w:t>
      </w:r>
      <w:r>
        <w:rPr>
          <w:i/>
          <w:iCs/>
        </w:rPr>
        <w:t>8</w:t>
      </w:r>
      <w:r>
        <w:t>(12), 211166. https://doi.org/10.1098/rsos.211166</w:t>
      </w:r>
    </w:p>
    <w:p w14:paraId="736A03FE" w14:textId="77777777" w:rsidR="004E147F" w:rsidRDefault="004E147F" w:rsidP="004E147F">
      <w:pPr>
        <w:pStyle w:val="Bibliography"/>
      </w:pPr>
      <w:r>
        <w:t xml:space="preserve">Hansen, M. C., Potapov, P. V., Moore, R., Hancher, M., Turubanova, S. A., Tyukavina, A., Thau, D., Stehman, S. V., Goetz, S. J., Loveland, T. R., Kommareddy, A., Egorov, A., Chini, L., Justice, C. O., &amp; Townshend, J. R. G. (2013). High-Resolution Global Maps of 21st-Century Forest Cover Change. </w:t>
      </w:r>
      <w:r>
        <w:rPr>
          <w:i/>
          <w:iCs/>
        </w:rPr>
        <w:t>Science</w:t>
      </w:r>
      <w:r>
        <w:t xml:space="preserve">, </w:t>
      </w:r>
      <w:r>
        <w:rPr>
          <w:i/>
          <w:iCs/>
        </w:rPr>
        <w:t>342</w:t>
      </w:r>
      <w:r>
        <w:t>(6160), 850–853. https://doi.org/10.1126/science.1244693</w:t>
      </w:r>
    </w:p>
    <w:p w14:paraId="4528211B" w14:textId="77777777" w:rsidR="004E147F" w:rsidRDefault="004E147F" w:rsidP="004E147F">
      <w:pPr>
        <w:pStyle w:val="Bibliography"/>
      </w:pPr>
      <w:r>
        <w:t xml:space="preserve">Harrap, R., &amp; Lato, M. (2010, June 1). </w:t>
      </w:r>
      <w:r>
        <w:rPr>
          <w:i/>
          <w:iCs/>
        </w:rPr>
        <w:t>An Overview of LIDAR: collection to applications</w:t>
      </w:r>
      <w:r>
        <w:t>. Norwegian Geotechnical Institute.</w:t>
      </w:r>
    </w:p>
    <w:p w14:paraId="2F8AF023" w14:textId="77777777" w:rsidR="004E147F" w:rsidRDefault="004E147F" w:rsidP="004E147F">
      <w:pPr>
        <w:pStyle w:val="Bibliography"/>
      </w:pPr>
      <w:r>
        <w:lastRenderedPageBreak/>
        <w:t xml:space="preserve">Harris, N., &amp; Gibbs, D. (2021). </w:t>
      </w:r>
      <w:r>
        <w:rPr>
          <w:i/>
          <w:iCs/>
        </w:rPr>
        <w:t>Forests Absorb Twice As Much Carbon As They Emit Each Year</w:t>
      </w:r>
      <w:r>
        <w:t>. https://www.wri.org/insights/forests-absorb-twice-much-carbon-they-emit-each-year</w:t>
      </w:r>
    </w:p>
    <w:p w14:paraId="002B34B4" w14:textId="77777777" w:rsidR="004E147F" w:rsidRDefault="004E147F" w:rsidP="004E147F">
      <w:pPr>
        <w:pStyle w:val="Bibliography"/>
      </w:pPr>
      <w:r>
        <w:t xml:space="preserve">Hobu, Inc. (2025). </w:t>
      </w:r>
      <w:r>
        <w:rPr>
          <w:i/>
          <w:iCs/>
        </w:rPr>
        <w:t>USGS 3DEP LiDAR Point Clouds</w:t>
      </w:r>
      <w:r>
        <w:t xml:space="preserve"> [S3 Bucket; Entwine Point Tiles]. https://registry.opendata.aws/usgs-lidar</w:t>
      </w:r>
    </w:p>
    <w:p w14:paraId="14918388" w14:textId="77777777" w:rsidR="004E147F" w:rsidRDefault="004E147F" w:rsidP="004E147F">
      <w:pPr>
        <w:pStyle w:val="Bibliography"/>
      </w:pPr>
      <w:r>
        <w:t xml:space="preserve">Homer, C., Dewitz, J., Jin, S., Xian, G., Costello, C., Danielson, P., Gass, L., Funk, M., Wickham, J., Stehman, S., Auch, R., &amp; Riitters, K. (2020). Conterminous United States land cover change patterns 2001–2016 from the 2016 National Land Cover Database. </w:t>
      </w:r>
      <w:r>
        <w:rPr>
          <w:i/>
          <w:iCs/>
        </w:rPr>
        <w:t>ISPRS Journal of Photogrammetry and Remote Sensing</w:t>
      </w:r>
      <w:r>
        <w:t xml:space="preserve">, </w:t>
      </w:r>
      <w:r>
        <w:rPr>
          <w:i/>
          <w:iCs/>
        </w:rPr>
        <w:t>162</w:t>
      </w:r>
      <w:r>
        <w:t>, 184–199. https://doi.org/10.1016/j.isprsjprs.2020.02.019</w:t>
      </w:r>
    </w:p>
    <w:p w14:paraId="2D6FBD58" w14:textId="77777777" w:rsidR="004E147F" w:rsidRDefault="004E147F" w:rsidP="004E147F">
      <w:pPr>
        <w:pStyle w:val="Bibliography"/>
      </w:pPr>
      <w:r>
        <w:t xml:space="preserve">Housman, I., Campbell, L., Heyer, J., Goetz, W., Finco, M., Megown, K., &amp; Pugh, N. (2021). US Forest Service landscape change monitoring system methods. </w:t>
      </w:r>
      <w:r>
        <w:rPr>
          <w:i/>
          <w:iCs/>
        </w:rPr>
        <w:t>USDA General Technology and Applications Center, Salt Lake City, UT</w:t>
      </w:r>
      <w:r>
        <w:t>.</w:t>
      </w:r>
    </w:p>
    <w:p w14:paraId="32BF9F02" w14:textId="77777777" w:rsidR="004E147F" w:rsidRDefault="004E147F" w:rsidP="004E147F">
      <w:pPr>
        <w:pStyle w:val="Bibliography"/>
      </w:pPr>
      <w:r w:rsidRPr="004E147F">
        <w:rPr>
          <w:lang w:val="fr-FR"/>
        </w:rPr>
        <w:t xml:space="preserve">Hui, G., Zhang, G., Zhao, Z., &amp; Yang, A. (2019). </w:t>
      </w:r>
      <w:r>
        <w:t xml:space="preserve">Methods of Forest Structure Research: A Review. </w:t>
      </w:r>
      <w:r>
        <w:rPr>
          <w:i/>
          <w:iCs/>
        </w:rPr>
        <w:t>Current Forestry Reports</w:t>
      </w:r>
      <w:r>
        <w:t xml:space="preserve">, </w:t>
      </w:r>
      <w:r>
        <w:rPr>
          <w:i/>
          <w:iCs/>
        </w:rPr>
        <w:t>5</w:t>
      </w:r>
      <w:r>
        <w:t>(3), 142–154. https://doi.org/10.1007/s40725-019-00090-7</w:t>
      </w:r>
    </w:p>
    <w:p w14:paraId="7C43EB10" w14:textId="77777777" w:rsidR="004E147F" w:rsidRDefault="004E147F" w:rsidP="004E147F">
      <w:pPr>
        <w:pStyle w:val="Bibliography"/>
      </w:pPr>
      <w:r>
        <w:t xml:space="preserve">Hurtado, S. (2020). </w:t>
      </w:r>
      <w:r>
        <w:rPr>
          <w:i/>
          <w:iCs/>
        </w:rPr>
        <w:t>RobustLinearReg: Robust Linear Regressions</w:t>
      </w:r>
      <w:r>
        <w:t xml:space="preserve"> (p. 1.2.0) [Dataset]. https://doi.org/10.32614/CRAN.package.RobustLinearReg</w:t>
      </w:r>
    </w:p>
    <w:p w14:paraId="549DAEC3" w14:textId="77777777" w:rsidR="004E147F" w:rsidRDefault="004E147F" w:rsidP="004E147F">
      <w:pPr>
        <w:pStyle w:val="Bibliography"/>
      </w:pPr>
      <w:r>
        <w:t xml:space="preserve">Jaboyedoff, M., Oppikofer, T., Abellán, A., Derron, M.-H., Loye, A., Metzger, R., &amp; Pedrazzini, A. (2012). Use of LIDAR in landslide investigations: A review. </w:t>
      </w:r>
      <w:r>
        <w:rPr>
          <w:i/>
          <w:iCs/>
        </w:rPr>
        <w:t>Natural Hazards</w:t>
      </w:r>
      <w:r>
        <w:t xml:space="preserve">, </w:t>
      </w:r>
      <w:r>
        <w:rPr>
          <w:i/>
          <w:iCs/>
        </w:rPr>
        <w:t>61</w:t>
      </w:r>
      <w:r>
        <w:t>(1), 5–28. https://doi.org/10.1007/s11069-010-9634-2</w:t>
      </w:r>
    </w:p>
    <w:p w14:paraId="404642AF" w14:textId="77777777" w:rsidR="004E147F" w:rsidRDefault="004E147F" w:rsidP="004E147F">
      <w:pPr>
        <w:pStyle w:val="Bibliography"/>
      </w:pPr>
      <w:r>
        <w:lastRenderedPageBreak/>
        <w:t xml:space="preserve">Jarron, L. R., Coops, N. C., MacKenzie, W. H., Tompalski, P., &amp; Dykstra, P. (2020). Detection of sub-canopy forest structure using airborne LiDAR. </w:t>
      </w:r>
      <w:r>
        <w:rPr>
          <w:i/>
          <w:iCs/>
        </w:rPr>
        <w:t>Remote Sensing of Environment</w:t>
      </w:r>
      <w:r>
        <w:t xml:space="preserve">, </w:t>
      </w:r>
      <w:r>
        <w:rPr>
          <w:i/>
          <w:iCs/>
        </w:rPr>
        <w:t>244</w:t>
      </w:r>
      <w:r>
        <w:t>, 111770. https://doi.org/10.1016/j.rse.2020.111770</w:t>
      </w:r>
    </w:p>
    <w:p w14:paraId="6279173A" w14:textId="77777777" w:rsidR="004E147F" w:rsidRDefault="004E147F" w:rsidP="004E147F">
      <w:pPr>
        <w:pStyle w:val="Bibliography"/>
      </w:pPr>
      <w:r>
        <w:t xml:space="preserve">JMP Statistical Discovery. (2025). The t-test. </w:t>
      </w:r>
      <w:r>
        <w:rPr>
          <w:i/>
          <w:iCs/>
        </w:rPr>
        <w:t>Statistics Knowledge Portal</w:t>
      </w:r>
      <w:r>
        <w:t>. https://www.jmp.com/en/statistics-knowledge-portal/t-test</w:t>
      </w:r>
    </w:p>
    <w:p w14:paraId="5A7CFC3D" w14:textId="77777777" w:rsidR="004E147F" w:rsidRDefault="004E147F" w:rsidP="004E147F">
      <w:pPr>
        <w:pStyle w:val="Bibliography"/>
      </w:pPr>
      <w:r>
        <w:rPr>
          <w:i/>
          <w:iCs/>
        </w:rPr>
        <w:t>JMP Student Edition</w:t>
      </w:r>
      <w:r>
        <w:t xml:space="preserve"> (Version 18.2.0). (1989). [Computer software]. SAS Institute Inc.</w:t>
      </w:r>
    </w:p>
    <w:p w14:paraId="07E586C8" w14:textId="77777777" w:rsidR="004E147F" w:rsidRDefault="004E147F" w:rsidP="004E147F">
      <w:pPr>
        <w:pStyle w:val="Bibliography"/>
      </w:pPr>
      <w:r>
        <w:t xml:space="preserve">JMP Support. (2024). </w:t>
      </w:r>
      <w:r>
        <w:rPr>
          <w:i/>
          <w:iCs/>
        </w:rPr>
        <w:t>Equivalence Test Reports</w:t>
      </w:r>
      <w:r>
        <w:t>. JMP Statistical Discovery LLC. https://www.jmp.com/support/help/en/18.1/index.shtml#page/jmp/equivalence-test-reports.shtml</w:t>
      </w:r>
    </w:p>
    <w:p w14:paraId="0B70593D" w14:textId="77777777" w:rsidR="004E147F" w:rsidRDefault="004E147F" w:rsidP="004E147F">
      <w:pPr>
        <w:pStyle w:val="Bibliography"/>
      </w:pPr>
      <w:r>
        <w:t xml:space="preserve">Jordahl, K., Bossche, J. V. D., Fleischmann, M., Wasserman, J., McBride, J., Gerard, J., Tratner, J., Perry, M., Badaracco, A. G., Farmer, C., Hjelle, G. A., Snow, A. D., Cochran, M., Gillies, S., Culbertson, L., Bartos, M., Eubank, N., Maxalbert, Bilogur, A., … Leblanc, F. (2020). </w:t>
      </w:r>
      <w:r>
        <w:rPr>
          <w:i/>
          <w:iCs/>
        </w:rPr>
        <w:t>geopandas/geopandas: V0.8.1</w:t>
      </w:r>
      <w:r>
        <w:t xml:space="preserve"> (Version v0.8.1) [Computer software]. Zenodo. https://doi.org/10.5281/ZENODO.3946761</w:t>
      </w:r>
    </w:p>
    <w:p w14:paraId="701C1D93" w14:textId="77777777" w:rsidR="004E147F" w:rsidRDefault="004E147F" w:rsidP="004E147F">
      <w:pPr>
        <w:pStyle w:val="Bibliography"/>
      </w:pPr>
      <w:r>
        <w:t xml:space="preserve">Karjalainen, E., Sarjala, T., &amp; Raitio, H. (2009). Promoting human health through forests: Overview and major challenges. </w:t>
      </w:r>
      <w:r>
        <w:rPr>
          <w:i/>
          <w:iCs/>
        </w:rPr>
        <w:t>Environmental Health and Preventive Medicine</w:t>
      </w:r>
      <w:r>
        <w:t xml:space="preserve">, </w:t>
      </w:r>
      <w:r>
        <w:rPr>
          <w:i/>
          <w:iCs/>
        </w:rPr>
        <w:t>15</w:t>
      </w:r>
      <w:r>
        <w:t>(1), 1–8. https://doi.org/10.1007/s12199-008-0069-2</w:t>
      </w:r>
    </w:p>
    <w:p w14:paraId="01A774E3" w14:textId="77777777" w:rsidR="004E147F" w:rsidRDefault="004E147F" w:rsidP="004E147F">
      <w:pPr>
        <w:pStyle w:val="Bibliography"/>
      </w:pPr>
      <w:r>
        <w:t xml:space="preserve">Kendall, M. G., &amp; Gibbons, J. D. (1990). </w:t>
      </w:r>
      <w:r>
        <w:rPr>
          <w:i/>
          <w:iCs/>
        </w:rPr>
        <w:t>Rank correlation methods</w:t>
      </w:r>
      <w:r>
        <w:t xml:space="preserve"> (5th ed). E. Arnold ; Oxford University Press.</w:t>
      </w:r>
    </w:p>
    <w:p w14:paraId="103BCBE9" w14:textId="77777777" w:rsidR="004E147F" w:rsidRDefault="004E147F" w:rsidP="004E147F">
      <w:pPr>
        <w:pStyle w:val="Bibliography"/>
      </w:pPr>
      <w:r>
        <w:t xml:space="preserve">Kennedy, R. E., Yang, Z., &amp; Cohen, W. B. (2010). Detecting trends in forest disturbance and recovery using yearly Landsat time series: 1. LandTrendr — Temporal segmentation algorithms. </w:t>
      </w:r>
      <w:r>
        <w:rPr>
          <w:i/>
          <w:iCs/>
        </w:rPr>
        <w:t>Remote Sensing of Environment</w:t>
      </w:r>
      <w:r>
        <w:t xml:space="preserve">, </w:t>
      </w:r>
      <w:r>
        <w:rPr>
          <w:i/>
          <w:iCs/>
        </w:rPr>
        <w:t>114</w:t>
      </w:r>
      <w:r>
        <w:t>(12), 2897–2910. https://doi.org/10.1016/j.rse.2010.07.008</w:t>
      </w:r>
    </w:p>
    <w:p w14:paraId="610A59E6" w14:textId="77777777" w:rsidR="004E147F" w:rsidRDefault="004E147F" w:rsidP="004E147F">
      <w:pPr>
        <w:pStyle w:val="Bibliography"/>
      </w:pPr>
      <w:r>
        <w:lastRenderedPageBreak/>
        <w:t xml:space="preserve">Kennedy, R. E., Yang, Z., Gorelick, N., Braaten, J., Cavalcante, L., Cohen, W. B., &amp; Healey, S. (2018). Implementation of the LandTrendr Algorithm on Google Earth Engine. </w:t>
      </w:r>
      <w:r>
        <w:rPr>
          <w:i/>
          <w:iCs/>
        </w:rPr>
        <w:t>Remote Sensing</w:t>
      </w:r>
      <w:r>
        <w:t xml:space="preserve">, </w:t>
      </w:r>
      <w:r>
        <w:rPr>
          <w:i/>
          <w:iCs/>
        </w:rPr>
        <w:t>10</w:t>
      </w:r>
      <w:r>
        <w:t>(5), 691. https://doi.org/10.3390/rs10050691</w:t>
      </w:r>
    </w:p>
    <w:p w14:paraId="6527B0FE" w14:textId="77777777" w:rsidR="004E147F" w:rsidRDefault="004E147F" w:rsidP="004E147F">
      <w:pPr>
        <w:pStyle w:val="Bibliography"/>
      </w:pPr>
      <w:r>
        <w:t xml:space="preserve">Khaine, I., &amp; Woo, S. Y. (2015). An overview of interrelationship between climate change and forests. </w:t>
      </w:r>
      <w:r>
        <w:rPr>
          <w:i/>
          <w:iCs/>
        </w:rPr>
        <w:t>Forest Science and Technology</w:t>
      </w:r>
      <w:r>
        <w:t xml:space="preserve">, </w:t>
      </w:r>
      <w:r>
        <w:rPr>
          <w:i/>
          <w:iCs/>
        </w:rPr>
        <w:t>11</w:t>
      </w:r>
      <w:r>
        <w:t>(1), 11–18. https://doi.org/10.1080/21580103.2014.932718</w:t>
      </w:r>
    </w:p>
    <w:p w14:paraId="3EBE001A" w14:textId="77777777" w:rsidR="004E147F" w:rsidRDefault="004E147F" w:rsidP="004E147F">
      <w:pPr>
        <w:pStyle w:val="Bibliography"/>
      </w:pPr>
      <w:r>
        <w:t xml:space="preserve">Lakens, D. (2017). Equivalence Tests: A Practical Primer for </w:t>
      </w:r>
      <w:r>
        <w:rPr>
          <w:i/>
          <w:iCs/>
        </w:rPr>
        <w:t>t</w:t>
      </w:r>
      <w:r>
        <w:t xml:space="preserve"> Tests, Correlations, and Meta-Analyses. </w:t>
      </w:r>
      <w:r>
        <w:rPr>
          <w:i/>
          <w:iCs/>
        </w:rPr>
        <w:t>Social Psychological and Personality Science</w:t>
      </w:r>
      <w:r>
        <w:t xml:space="preserve">, </w:t>
      </w:r>
      <w:r>
        <w:rPr>
          <w:i/>
          <w:iCs/>
        </w:rPr>
        <w:t>8</w:t>
      </w:r>
      <w:r>
        <w:t>(4), 355–362. https://doi.org/10.1177/1948550617697177</w:t>
      </w:r>
    </w:p>
    <w:p w14:paraId="1A16BAA4" w14:textId="77777777" w:rsidR="004E147F" w:rsidRDefault="004E147F" w:rsidP="004E147F">
      <w:pPr>
        <w:pStyle w:val="Bibliography"/>
      </w:pPr>
      <w:r>
        <w:t xml:space="preserve">Lakens, D. (2022). </w:t>
      </w:r>
      <w:r>
        <w:rPr>
          <w:i/>
          <w:iCs/>
        </w:rPr>
        <w:t>Improving Your Statistical Inferences</w:t>
      </w:r>
      <w:r>
        <w:t>. https://doi.org/10.5281/ZENODO.6409077</w:t>
      </w:r>
    </w:p>
    <w:p w14:paraId="7502ED35" w14:textId="77777777" w:rsidR="004E147F" w:rsidRDefault="004E147F" w:rsidP="004E147F">
      <w:pPr>
        <w:pStyle w:val="Bibliography"/>
      </w:pPr>
      <w:r>
        <w:t xml:space="preserve">Lamping, J. E., Zald, H. S. J., Madurapperuma, B. D., &amp; Graham, J. (2021). Comparison of Low-Cost Commercial Unpiloted Digital Aerial Photogrammetry to Airborne Laser Scanning across Multiple Forest Types in California, USA. </w:t>
      </w:r>
      <w:r>
        <w:rPr>
          <w:i/>
          <w:iCs/>
        </w:rPr>
        <w:t>Remote Sensing</w:t>
      </w:r>
      <w:r>
        <w:t xml:space="preserve">, </w:t>
      </w:r>
      <w:r>
        <w:rPr>
          <w:i/>
          <w:iCs/>
        </w:rPr>
        <w:t>13</w:t>
      </w:r>
      <w:r>
        <w:t>(21), 4292. https://doi.org/10.3390/rs13214292</w:t>
      </w:r>
    </w:p>
    <w:p w14:paraId="0C52FCF9" w14:textId="77777777" w:rsidR="004E147F" w:rsidRPr="004E147F" w:rsidRDefault="004E147F" w:rsidP="004E147F">
      <w:pPr>
        <w:pStyle w:val="Bibliography"/>
        <w:rPr>
          <w:lang w:val="es-ES"/>
        </w:rPr>
      </w:pPr>
      <w:r>
        <w:t xml:space="preserve">LaRue, E. A., Fahey, R., Fuson, T. L., Foster, J. R., Matthes, J. H., Krause, K., &amp; Hardiman, B. S. (2022). Evaluating the sensitivity of forest structural diversity characterization to </w:t>
      </w:r>
      <w:r>
        <w:rPr>
          <w:smallCaps/>
        </w:rPr>
        <w:t>LiDAR</w:t>
      </w:r>
      <w:r>
        <w:t xml:space="preserve"> point density. </w:t>
      </w:r>
      <w:r w:rsidRPr="004E147F">
        <w:rPr>
          <w:i/>
          <w:iCs/>
          <w:lang w:val="es-ES"/>
        </w:rPr>
        <w:t>Ecosphere</w:t>
      </w:r>
      <w:r w:rsidRPr="004E147F">
        <w:rPr>
          <w:lang w:val="es-ES"/>
        </w:rPr>
        <w:t xml:space="preserve">, </w:t>
      </w:r>
      <w:r w:rsidRPr="004E147F">
        <w:rPr>
          <w:i/>
          <w:iCs/>
          <w:lang w:val="es-ES"/>
        </w:rPr>
        <w:t>13</w:t>
      </w:r>
      <w:r w:rsidRPr="004E147F">
        <w:rPr>
          <w:lang w:val="es-ES"/>
        </w:rPr>
        <w:t>(9), e4209. https://doi.org/10.1002/ecs2.4209</w:t>
      </w:r>
    </w:p>
    <w:p w14:paraId="66BF9387" w14:textId="77777777" w:rsidR="004E147F" w:rsidRDefault="004E147F" w:rsidP="004E147F">
      <w:pPr>
        <w:pStyle w:val="Bibliography"/>
      </w:pPr>
      <w:r w:rsidRPr="004E147F">
        <w:rPr>
          <w:lang w:val="es-ES"/>
        </w:rPr>
        <w:t xml:space="preserve">Li, B., Zhao, T., Su, X., Fan, G., Zhang, W., Deng, Z., &amp; Yu, Y. (2022). </w:t>
      </w:r>
      <w:r>
        <w:t xml:space="preserve">Correction of Terrain Effects on Forest Canopy Height Estimation Using ICESat-2 and High Spatial Resolution Images. </w:t>
      </w:r>
      <w:r>
        <w:rPr>
          <w:i/>
          <w:iCs/>
        </w:rPr>
        <w:t>Remote Sensing</w:t>
      </w:r>
      <w:r>
        <w:t xml:space="preserve">, </w:t>
      </w:r>
      <w:r>
        <w:rPr>
          <w:i/>
          <w:iCs/>
        </w:rPr>
        <w:t>14</w:t>
      </w:r>
      <w:r>
        <w:t>(18), 4453. https://doi.org/10.3390/rs14184453</w:t>
      </w:r>
    </w:p>
    <w:p w14:paraId="5E8B8F49" w14:textId="77777777" w:rsidR="004E147F" w:rsidRDefault="004E147F" w:rsidP="004E147F">
      <w:pPr>
        <w:pStyle w:val="Bibliography"/>
      </w:pPr>
      <w:r>
        <w:lastRenderedPageBreak/>
        <w:t xml:space="preserve">Li, W., Niu, Z., Shang, R., Qin, Y., Wang, L., &amp; Chen, H. (2020). High-resolution mapping of forest canopy height using machine learning by coupling ICESat-2 LiDAR with Sentinel-1, Sentinel-2 and Landsat-8 data. </w:t>
      </w:r>
      <w:r>
        <w:rPr>
          <w:i/>
          <w:iCs/>
        </w:rPr>
        <w:t>International Journal of Applied Earth Observation and Geoinformation</w:t>
      </w:r>
      <w:r>
        <w:t xml:space="preserve">, </w:t>
      </w:r>
      <w:r>
        <w:rPr>
          <w:i/>
          <w:iCs/>
        </w:rPr>
        <w:t>92</w:t>
      </w:r>
      <w:r>
        <w:t>, 102163. https://doi.org/10.1016/j.jag.2020.102163</w:t>
      </w:r>
    </w:p>
    <w:p w14:paraId="2B04DD48" w14:textId="77777777" w:rsidR="004E147F" w:rsidRDefault="004E147F" w:rsidP="004E147F">
      <w:pPr>
        <w:pStyle w:val="Bibliography"/>
      </w:pPr>
      <w:r>
        <w:t xml:space="preserve">Liu, A., Cheng, X., &amp; Chen, Z. (2021). Performance evaluation of GEDI and ICESat-2 laser altimeter data for terrain and canopy height retrievals. </w:t>
      </w:r>
      <w:r>
        <w:rPr>
          <w:i/>
          <w:iCs/>
        </w:rPr>
        <w:t>Remote Sensing of Environment</w:t>
      </w:r>
      <w:r>
        <w:t xml:space="preserve">, </w:t>
      </w:r>
      <w:r>
        <w:rPr>
          <w:i/>
          <w:iCs/>
        </w:rPr>
        <w:t>264</w:t>
      </w:r>
      <w:r>
        <w:t>, 112571. https://doi.org/10.1016/j.rse.2021.112571</w:t>
      </w:r>
    </w:p>
    <w:p w14:paraId="74A9CCFF" w14:textId="77777777" w:rsidR="004E147F" w:rsidRPr="004E147F" w:rsidRDefault="004E147F" w:rsidP="004E147F">
      <w:pPr>
        <w:pStyle w:val="Bibliography"/>
        <w:rPr>
          <w:lang w:val="es-ES"/>
        </w:rPr>
      </w:pPr>
      <w:r>
        <w:t xml:space="preserve">Liu, M., Popescu, S., &amp; Malambo, L. (2019). Feasibility of Burned Area Mapping Based on ICESAT−2 Photon Counting Data. </w:t>
      </w:r>
      <w:r w:rsidRPr="004E147F">
        <w:rPr>
          <w:i/>
          <w:iCs/>
          <w:lang w:val="es-ES"/>
        </w:rPr>
        <w:t>Remote Sensing</w:t>
      </w:r>
      <w:r w:rsidRPr="004E147F">
        <w:rPr>
          <w:lang w:val="es-ES"/>
        </w:rPr>
        <w:t xml:space="preserve">, </w:t>
      </w:r>
      <w:r w:rsidRPr="004E147F">
        <w:rPr>
          <w:i/>
          <w:iCs/>
          <w:lang w:val="es-ES"/>
        </w:rPr>
        <w:t>12</w:t>
      </w:r>
      <w:r w:rsidRPr="004E147F">
        <w:rPr>
          <w:lang w:val="es-ES"/>
        </w:rPr>
        <w:t>(1), 24. https://doi.org/10.3390/rs12010024</w:t>
      </w:r>
    </w:p>
    <w:p w14:paraId="312A5B88" w14:textId="77777777" w:rsidR="004E147F" w:rsidRDefault="004E147F" w:rsidP="004E147F">
      <w:pPr>
        <w:pStyle w:val="Bibliography"/>
      </w:pPr>
      <w:r w:rsidRPr="004E147F">
        <w:rPr>
          <w:lang w:val="es-ES"/>
        </w:rPr>
        <w:t xml:space="preserve">Liu, X., Feng, Y., Hu, T., Luo, Y., Zhao, X., Wu, J., Maeda, E. E., Ju, W., Liu, L., Guo, Q., &amp; Su, Y. (2024). </w:t>
      </w:r>
      <w:r>
        <w:t xml:space="preserve">Enhancing ecosystem productivity and stability with increasing canopy structural complexity in global forests. </w:t>
      </w:r>
      <w:r>
        <w:rPr>
          <w:i/>
          <w:iCs/>
        </w:rPr>
        <w:t>Science Advances</w:t>
      </w:r>
      <w:r>
        <w:t xml:space="preserve">, </w:t>
      </w:r>
      <w:r>
        <w:rPr>
          <w:i/>
          <w:iCs/>
        </w:rPr>
        <w:t>10</w:t>
      </w:r>
      <w:r>
        <w:t>(20), eadl1947. https://doi.org/10.1126/sciadv.adl1947</w:t>
      </w:r>
    </w:p>
    <w:p w14:paraId="410644DA" w14:textId="77777777" w:rsidR="004E147F" w:rsidRDefault="004E147F" w:rsidP="004E147F">
      <w:pPr>
        <w:pStyle w:val="Bibliography"/>
      </w:pPr>
      <w:r>
        <w:t xml:space="preserve">Luthcke, S. B., Thomas, T. C., Pennington, T. A., Rebold, T. W., Nicholas, J. B., Rowlands, D. D., Gardner, A. S., &amp; Bae, S. (2021). ICESat‐2 Pointing Calibration and Geolocation Performance. </w:t>
      </w:r>
      <w:r>
        <w:rPr>
          <w:i/>
          <w:iCs/>
        </w:rPr>
        <w:t>Earth and Space Science</w:t>
      </w:r>
      <w:r>
        <w:t xml:space="preserve">, </w:t>
      </w:r>
      <w:r>
        <w:rPr>
          <w:i/>
          <w:iCs/>
        </w:rPr>
        <w:t>8</w:t>
      </w:r>
      <w:r>
        <w:t>(3), e2020EA001494. https://doi.org/10.1029/2020EA001494</w:t>
      </w:r>
    </w:p>
    <w:p w14:paraId="288C2DDF" w14:textId="77777777" w:rsidR="004E147F" w:rsidRDefault="004E147F" w:rsidP="004E147F">
      <w:pPr>
        <w:pStyle w:val="Bibliography"/>
      </w:pPr>
      <w:r>
        <w:t xml:space="preserve">Malambo, L., &amp; Popescu, S. (2024). Mapping vegetation canopy height across the contiguous United States using ICESat-2 and ancillary datasets. </w:t>
      </w:r>
      <w:r>
        <w:rPr>
          <w:i/>
          <w:iCs/>
        </w:rPr>
        <w:t>Remote Sensing of Environment</w:t>
      </w:r>
      <w:r>
        <w:t xml:space="preserve">, </w:t>
      </w:r>
      <w:r>
        <w:rPr>
          <w:i/>
          <w:iCs/>
        </w:rPr>
        <w:t>309</w:t>
      </w:r>
      <w:r>
        <w:t>, 114226. https://doi.org/10.1016/j.rse.2024.114226</w:t>
      </w:r>
    </w:p>
    <w:p w14:paraId="24C89337" w14:textId="77777777" w:rsidR="004E147F" w:rsidRDefault="004E147F" w:rsidP="004E147F">
      <w:pPr>
        <w:pStyle w:val="Bibliography"/>
      </w:pPr>
      <w:r>
        <w:lastRenderedPageBreak/>
        <w:t xml:space="preserve">Malambo, L., &amp; Popescu, S. C. (2021). Assessing the agreement of ICESat-2 terrain and canopy height with airborne lidar over US ecozones. </w:t>
      </w:r>
      <w:r>
        <w:rPr>
          <w:i/>
          <w:iCs/>
        </w:rPr>
        <w:t>Remote Sensing of Environment</w:t>
      </w:r>
      <w:r>
        <w:t xml:space="preserve">, </w:t>
      </w:r>
      <w:r>
        <w:rPr>
          <w:i/>
          <w:iCs/>
        </w:rPr>
        <w:t>266</w:t>
      </w:r>
      <w:r>
        <w:t>, 112711. https://doi.org/10.1016/j.rse.2021.112711</w:t>
      </w:r>
    </w:p>
    <w:p w14:paraId="3DC4583B" w14:textId="77777777" w:rsidR="004E147F" w:rsidRDefault="004E147F" w:rsidP="004E147F">
      <w:pPr>
        <w:pStyle w:val="Bibliography"/>
      </w:pPr>
      <w:r>
        <w:t xml:space="preserve">Maltamo, M., Næsset, E., &amp; Vauhkonen, J. (Eds.). (2014). </w:t>
      </w:r>
      <w:r>
        <w:rPr>
          <w:i/>
          <w:iCs/>
        </w:rPr>
        <w:t>Forestry Applications of Airborne Laser Scanning: Concepts and Case Studies</w:t>
      </w:r>
      <w:r>
        <w:t xml:space="preserve"> (Vol. 27). Springer Netherlands. https://doi.org/10.1007/978-94-017-8663-8</w:t>
      </w:r>
    </w:p>
    <w:p w14:paraId="3079B291" w14:textId="77777777" w:rsidR="004E147F" w:rsidRDefault="004E147F" w:rsidP="004E147F">
      <w:pPr>
        <w:pStyle w:val="Bibliography"/>
      </w:pPr>
      <w:r>
        <w:t xml:space="preserve">Mann, H. B. (1945). Nonparametric Tests Against Trend. </w:t>
      </w:r>
      <w:r>
        <w:rPr>
          <w:i/>
          <w:iCs/>
        </w:rPr>
        <w:t>Econometrica</w:t>
      </w:r>
      <w:r>
        <w:t xml:space="preserve">, </w:t>
      </w:r>
      <w:r>
        <w:rPr>
          <w:i/>
          <w:iCs/>
        </w:rPr>
        <w:t>13</w:t>
      </w:r>
      <w:r>
        <w:t>(3), 245. https://doi.org/10.2307/1907187</w:t>
      </w:r>
    </w:p>
    <w:p w14:paraId="47C42411" w14:textId="77777777" w:rsidR="004E147F" w:rsidRDefault="004E147F" w:rsidP="004E147F">
      <w:pPr>
        <w:pStyle w:val="Bibliography"/>
      </w:pPr>
      <w:r>
        <w:t xml:space="preserve">Markus, T., Neumann, T., Martino, A., Abdalati, W., Brunt, K., Csatho, B., Farrell, S., Fricker, H., Gardner, A., Harding, D., Jasinski, M., Kwok, R., Magruder, L., Lubin, D., Luthcke, S., Morison, J., Nelson, R., Neuenschwander, A., Palm, S., … Zwally, J. (2017). The Ice, Cloud, and land Elevation Satellite-2 (ICESat-2): Science requirements, concept, and implementation. </w:t>
      </w:r>
      <w:r>
        <w:rPr>
          <w:i/>
          <w:iCs/>
        </w:rPr>
        <w:t>Remote Sensing of Environment</w:t>
      </w:r>
      <w:r>
        <w:t xml:space="preserve">, </w:t>
      </w:r>
      <w:r>
        <w:rPr>
          <w:i/>
          <w:iCs/>
        </w:rPr>
        <w:t>190</w:t>
      </w:r>
      <w:r>
        <w:t>, 260–273. https://doi.org/10.1016/j.rse.2016.12.029</w:t>
      </w:r>
    </w:p>
    <w:p w14:paraId="4AA86D47" w14:textId="77777777" w:rsidR="004E147F" w:rsidRDefault="004E147F" w:rsidP="004E147F">
      <w:pPr>
        <w:pStyle w:val="Bibliography"/>
      </w:pPr>
      <w:r>
        <w:t xml:space="preserve">Meals, D., Spooner, J., Dressing, S., &amp; Harcum, J. (2011). </w:t>
      </w:r>
      <w:r>
        <w:rPr>
          <w:i/>
          <w:iCs/>
        </w:rPr>
        <w:t>Statistical Analysis for Monotonic Trends</w:t>
      </w:r>
      <w:r>
        <w:t xml:space="preserve"> (No. 6; Tech Notes, p. 23). U.S. Environmental Protection Agency. https://www.epa.gov/sites/default/files/2016-05/documents/tech_notes_6_dec2013_trend.pdf</w:t>
      </w:r>
    </w:p>
    <w:p w14:paraId="3A75131C" w14:textId="77777777" w:rsidR="004E147F" w:rsidRDefault="004E147F" w:rsidP="004E147F">
      <w:pPr>
        <w:pStyle w:val="Bibliography"/>
      </w:pPr>
      <w:r>
        <w:t xml:space="preserve">Meyer, V., Saatchi, S. S., Chave, J., Dalling, J. W., Bohlman, S., Fricker, G. A., Robinson, C., Neumann, M., &amp; Hubbell, S. (2013). Detecting tropical forest biomass dynamics from repeated airborne lidar measurements. </w:t>
      </w:r>
      <w:r>
        <w:rPr>
          <w:i/>
          <w:iCs/>
        </w:rPr>
        <w:t>Biogeosciences</w:t>
      </w:r>
      <w:r>
        <w:t xml:space="preserve">, </w:t>
      </w:r>
      <w:r>
        <w:rPr>
          <w:i/>
          <w:iCs/>
        </w:rPr>
        <w:t>10</w:t>
      </w:r>
      <w:r>
        <w:t>(8), 5421–5438. https://doi.org/10.5194/bg-10-5421-2013</w:t>
      </w:r>
    </w:p>
    <w:p w14:paraId="386AFC9A" w14:textId="77777777" w:rsidR="004E147F" w:rsidRDefault="004E147F" w:rsidP="004E147F">
      <w:pPr>
        <w:pStyle w:val="Bibliography"/>
      </w:pPr>
      <w:r>
        <w:lastRenderedPageBreak/>
        <w:t xml:space="preserve">Mielcarek, M., Kamińska, A., &amp; Stereńczak, K. (2020). Digital Aerial Photogrammetry (DAP) and Airborne Laser Scanning (ALS) as Sources of Information about Tree Height: Comparisons of the Accuracy of Remote Sensing Methods for Tree Height Estimation. </w:t>
      </w:r>
      <w:r>
        <w:rPr>
          <w:i/>
          <w:iCs/>
        </w:rPr>
        <w:t>Remote Sensing</w:t>
      </w:r>
      <w:r>
        <w:t xml:space="preserve">, </w:t>
      </w:r>
      <w:r>
        <w:rPr>
          <w:i/>
          <w:iCs/>
        </w:rPr>
        <w:t>12</w:t>
      </w:r>
      <w:r>
        <w:t>(11), 1808. https://doi.org/10.3390/rs12111808</w:t>
      </w:r>
    </w:p>
    <w:p w14:paraId="7B697B34" w14:textId="77777777" w:rsidR="004E147F" w:rsidRDefault="004E147F" w:rsidP="004E147F">
      <w:pPr>
        <w:pStyle w:val="Bibliography"/>
      </w:pPr>
      <w:r>
        <w:t xml:space="preserve">Mitchell, J. C., Kashian, D. M., Chen, X., Cousins, S., Flaspohler, D., Gruner, D. S., Johnson, J. S., Surasinghe, T. D., Zambrano, J., &amp; Buma, B. (2023). Forest ecosystem properties emerge from interactions of structure and disturbance. </w:t>
      </w:r>
      <w:r>
        <w:rPr>
          <w:i/>
          <w:iCs/>
        </w:rPr>
        <w:t>Frontiers in Ecology and the Environment</w:t>
      </w:r>
      <w:r>
        <w:t xml:space="preserve">, </w:t>
      </w:r>
      <w:r>
        <w:rPr>
          <w:i/>
          <w:iCs/>
        </w:rPr>
        <w:t>21</w:t>
      </w:r>
      <w:r>
        <w:t>(1), 14–23. https://doi.org/10.1002/fee.2589</w:t>
      </w:r>
    </w:p>
    <w:p w14:paraId="18A8833D" w14:textId="77777777" w:rsidR="004E147F" w:rsidRDefault="004E147F" w:rsidP="004E147F">
      <w:pPr>
        <w:pStyle w:val="Bibliography"/>
      </w:pPr>
      <w:r>
        <w:t xml:space="preserve">Mulverhill, C., Coops, N. C., Hermosilla, T., White, J. C., &amp; Wulder, M. A. (2022). Evaluating ICESat-2 for monitoring, modeling, and update of large area forest canopy height products. </w:t>
      </w:r>
      <w:r>
        <w:rPr>
          <w:i/>
          <w:iCs/>
        </w:rPr>
        <w:t>Remote Sensing of Environment</w:t>
      </w:r>
      <w:r>
        <w:t xml:space="preserve">, </w:t>
      </w:r>
      <w:r>
        <w:rPr>
          <w:i/>
          <w:iCs/>
        </w:rPr>
        <w:t>271</w:t>
      </w:r>
      <w:r>
        <w:t>, 112919. https://doi.org/10.1016/j.rse.2022.112919</w:t>
      </w:r>
    </w:p>
    <w:p w14:paraId="13BF6CB1" w14:textId="77777777" w:rsidR="004E147F" w:rsidRDefault="004E147F" w:rsidP="004E147F">
      <w:pPr>
        <w:pStyle w:val="Bibliography"/>
      </w:pPr>
      <w:r>
        <w:t xml:space="preserve">NC OneMap. (2020). </w:t>
      </w:r>
      <w:r>
        <w:rPr>
          <w:i/>
          <w:iCs/>
        </w:rPr>
        <w:t>Hurricane Florence Flood Extent Across the Piedmont and Coastal Plain of North Carolina</w:t>
      </w:r>
      <w:r>
        <w:t xml:space="preserve"> [Imagery Dataset]. https://services.nconemap.gov/secure/rest/services/Florence_Flood_Extent/ImageServer</w:t>
      </w:r>
    </w:p>
    <w:p w14:paraId="31B97840" w14:textId="77777777" w:rsidR="004E147F" w:rsidRDefault="004E147F" w:rsidP="004E147F">
      <w:pPr>
        <w:pStyle w:val="Bibliography"/>
      </w:pPr>
      <w:r>
        <w:t xml:space="preserve">Neuenschwander, A., Duncanson, L., Montesano, P., Minor, D., Guenther, E., Hancock, S., Wulder, M. A., White, J. C., Purslow, M., Thomas, N., Mandel, A., Feng, T., Armston, J., Kellner, J. R., Andersen, H. E., Boschetti, L., Fekety, P., Hudak, A., Pisek, J., … Stereńczak, K. (2024). Towards global spaceborne lidar biomass: Developing and applying boreal forest biomass models for ICESat-2 laser </w:t>
      </w:r>
      <w:r>
        <w:lastRenderedPageBreak/>
        <w:t xml:space="preserve">altimetry data. </w:t>
      </w:r>
      <w:r>
        <w:rPr>
          <w:i/>
          <w:iCs/>
        </w:rPr>
        <w:t>Science of Remote Sensing</w:t>
      </w:r>
      <w:r>
        <w:t xml:space="preserve">, </w:t>
      </w:r>
      <w:r>
        <w:rPr>
          <w:i/>
          <w:iCs/>
        </w:rPr>
        <w:t>10</w:t>
      </w:r>
      <w:r>
        <w:t>, 100150. https://doi.org/10.1016/j.srs.2024.100150</w:t>
      </w:r>
    </w:p>
    <w:p w14:paraId="334700B3" w14:textId="77777777" w:rsidR="004E147F" w:rsidRDefault="004E147F" w:rsidP="004E147F">
      <w:pPr>
        <w:pStyle w:val="Bibliography"/>
      </w:pPr>
      <w:r>
        <w:t xml:space="preserve">Neuenschwander, A., Guenther, E., White, J. C., Duncanson, L., &amp; Montesano, P. (2020). Validation of ICESat-2 terrain and canopy heights in boreal forests. </w:t>
      </w:r>
      <w:r>
        <w:rPr>
          <w:i/>
          <w:iCs/>
        </w:rPr>
        <w:t>Remote Sensing of Environment</w:t>
      </w:r>
      <w:r>
        <w:t xml:space="preserve">, </w:t>
      </w:r>
      <w:r>
        <w:rPr>
          <w:i/>
          <w:iCs/>
        </w:rPr>
        <w:t>251</w:t>
      </w:r>
      <w:r>
        <w:t>, 112110. https://doi.org/10.1016/j.rse.2020.112110</w:t>
      </w:r>
    </w:p>
    <w:p w14:paraId="45F29783" w14:textId="77777777" w:rsidR="004E147F" w:rsidRDefault="004E147F" w:rsidP="004E147F">
      <w:pPr>
        <w:pStyle w:val="Bibliography"/>
      </w:pPr>
      <w:r>
        <w:t xml:space="preserve">Neuenschwander, A., &amp; Magruder, L. A. (2019). Canopy and Terrain Height Retrievals with ICESat-2: A First Look. </w:t>
      </w:r>
      <w:r>
        <w:rPr>
          <w:i/>
          <w:iCs/>
        </w:rPr>
        <w:t>Remote Sensing</w:t>
      </w:r>
      <w:r>
        <w:t xml:space="preserve">, </w:t>
      </w:r>
      <w:r>
        <w:rPr>
          <w:i/>
          <w:iCs/>
        </w:rPr>
        <w:t>11</w:t>
      </w:r>
      <w:r>
        <w:t>(14), 1721. https://doi.org/10.3390/rs11141721</w:t>
      </w:r>
    </w:p>
    <w:p w14:paraId="06AB572F" w14:textId="77777777" w:rsidR="004E147F" w:rsidRDefault="004E147F" w:rsidP="004E147F">
      <w:pPr>
        <w:pStyle w:val="Bibliography"/>
      </w:pPr>
      <w:r>
        <w:t xml:space="preserve">Neuenschwander, A., &amp; Pitts, K. (2019). The ATL08 land and vegetation product for the ICESat-2 Mission. </w:t>
      </w:r>
      <w:r>
        <w:rPr>
          <w:i/>
          <w:iCs/>
        </w:rPr>
        <w:t>Remote Sensing of Environment</w:t>
      </w:r>
      <w:r>
        <w:t xml:space="preserve">, </w:t>
      </w:r>
      <w:r>
        <w:rPr>
          <w:i/>
          <w:iCs/>
        </w:rPr>
        <w:t>221</w:t>
      </w:r>
      <w:r>
        <w:t>, 247–259. https://doi.org/10.1016/j.rse.2018.11.005</w:t>
      </w:r>
    </w:p>
    <w:p w14:paraId="763C4A56" w14:textId="77777777" w:rsidR="004E147F" w:rsidRDefault="004E147F" w:rsidP="004E147F">
      <w:pPr>
        <w:pStyle w:val="Bibliography"/>
      </w:pPr>
      <w:r>
        <w:t xml:space="preserve">Neuenschwander, A., Pitts, K., Jelley, B. J., Robbins, J., Markel, J., Popescu, S., Nelson, R., Harding, D., Pederson, Klotz, B., &amp; Sheridan, R. (2023). </w:t>
      </w:r>
      <w:r>
        <w:rPr>
          <w:i/>
          <w:iCs/>
        </w:rPr>
        <w:t>Ice, Cloud, and Land Elevation Satellite (ICESat-2) Project Algorithm Theoretical Basis Document (ATBD) for Land—Vegetation Along-Track Products (ATL08), version 6</w:t>
      </w:r>
      <w:r>
        <w:t>. https://doi.org/10.5067/8ANPSL1NN7YS</w:t>
      </w:r>
    </w:p>
    <w:p w14:paraId="01FCC227" w14:textId="77777777" w:rsidR="004E147F" w:rsidRDefault="004E147F" w:rsidP="004E147F">
      <w:pPr>
        <w:pStyle w:val="Bibliography"/>
      </w:pPr>
      <w:r>
        <w:t xml:space="preserve">Neumann, T. A., Brenner, A., Hancock, D., Robins, J., Saba, J., Harbeck, K., Gibbons, A., Lee, J., Luthcke, S., &amp; Rebold, T. (2023). </w:t>
      </w:r>
      <w:r>
        <w:rPr>
          <w:i/>
          <w:iCs/>
        </w:rPr>
        <w:t>Ice, Cloud, and Land Elevation Satellite (ICESat-2) Project Algorithm Theoretical Basis Document (ATBD) for Global Geolocated Photons ATL03, version 6</w:t>
      </w:r>
      <w:r>
        <w:t>. https://doi.org/10.5067/GA5KCLJT7LOT</w:t>
      </w:r>
    </w:p>
    <w:p w14:paraId="58B0FDDA" w14:textId="77777777" w:rsidR="004E147F" w:rsidRDefault="004E147F" w:rsidP="004E147F">
      <w:pPr>
        <w:pStyle w:val="Bibliography"/>
      </w:pPr>
      <w:r>
        <w:t xml:space="preserve">Neumann, T. A., Martino, A. J., Markus, T., Bae, S., Bock, M. R., Brenner, A. C., Brunt, K. M., Cavanaugh, J., Fernandes, S. T., Hancock, D. W., Harbeck, K., Lee, J., </w:t>
      </w:r>
      <w:r>
        <w:lastRenderedPageBreak/>
        <w:t xml:space="preserve">Kurtz, N. T., Luers, P. J., Luthcke, S. B., Magruder, L., Pennington, T. A., Ramos-Izquierdo, L., Rebold, T., … Thomas, T. C. (2019a).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19076A11" w14:textId="77777777" w:rsidR="004E147F" w:rsidRDefault="004E147F" w:rsidP="004E147F">
      <w:pPr>
        <w:pStyle w:val="Bibliography"/>
      </w:pPr>
      <w:r>
        <w:t xml:space="preserve">Neumann, T. A., Martino, A. J., Markus, T., Bae, S., Bock, M. R., Brenner, A. C., Brunt, K. M., Cavanaugh, J., Fernandes, S. T., Hancock, D. W., Harbeck, K., Lee, J., Kurtz, N. T., Luers, P. J., Luthcke, S. B., Magruder, L., Pennington, T. A., Ramos-Izquierdo, L., Rebold, T., … Thomas, T. C. (2019b).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4C7CDECC" w14:textId="77777777" w:rsidR="004E147F" w:rsidRDefault="004E147F" w:rsidP="004E147F">
      <w:pPr>
        <w:pStyle w:val="Bibliography"/>
      </w:pPr>
      <w:r>
        <w:t xml:space="preserve">Noordermeer, L., Bollandsås, O. M., Gobakken, T., &amp; Næsset, E. (2018). Direct and indirect site index determination for Norway spruce and Scots pine using bitemporal airborne laser scanner data. </w:t>
      </w:r>
      <w:r>
        <w:rPr>
          <w:i/>
          <w:iCs/>
        </w:rPr>
        <w:t>Forest Ecology and Management</w:t>
      </w:r>
      <w:r>
        <w:t xml:space="preserve">, </w:t>
      </w:r>
      <w:r>
        <w:rPr>
          <w:i/>
          <w:iCs/>
        </w:rPr>
        <w:t>428</w:t>
      </w:r>
      <w:r>
        <w:t>, 104–114. https://doi.org/10.1016/j.foreco.2018.06.041</w:t>
      </w:r>
    </w:p>
    <w:p w14:paraId="6D7C2308" w14:textId="77777777" w:rsidR="004E147F" w:rsidRDefault="004E147F" w:rsidP="004E147F">
      <w:pPr>
        <w:pStyle w:val="Bibliography"/>
      </w:pPr>
      <w:r>
        <w:t xml:space="preserve">Noordermeer, L., Gobakken, T., Næsset, E., &amp; Bollandsås, O. M. (2020). Predicting and mapping site index in operational forest inventories using bitemporal airborne laser scanner data. </w:t>
      </w:r>
      <w:r>
        <w:rPr>
          <w:i/>
          <w:iCs/>
        </w:rPr>
        <w:t>Forest Ecology and Management</w:t>
      </w:r>
      <w:r>
        <w:t xml:space="preserve">, </w:t>
      </w:r>
      <w:r>
        <w:rPr>
          <w:i/>
          <w:iCs/>
        </w:rPr>
        <w:t>457</w:t>
      </w:r>
      <w:r>
        <w:t>, 117768. https://doi.org/10.1016/j.foreco.2019.117768</w:t>
      </w:r>
    </w:p>
    <w:p w14:paraId="4E58CB76" w14:textId="77777777" w:rsidR="004E147F" w:rsidRDefault="004E147F" w:rsidP="004E147F">
      <w:pPr>
        <w:pStyle w:val="Bibliography"/>
      </w:pPr>
      <w:r>
        <w:t xml:space="preserve">Oh, S., Jung, J., Shao, G., Shao, G., Gallion, J., &amp; Fei, S. (2022). High-Resolution Canopy Height Model Generation and Validation Using USGS 3DEP LiDAR </w:t>
      </w:r>
      <w:r>
        <w:lastRenderedPageBreak/>
        <w:t xml:space="preserve">Data in Indiana, USA. </w:t>
      </w:r>
      <w:r>
        <w:rPr>
          <w:i/>
          <w:iCs/>
        </w:rPr>
        <w:t>Remote Sensing</w:t>
      </w:r>
      <w:r>
        <w:t xml:space="preserve">, </w:t>
      </w:r>
      <w:r>
        <w:rPr>
          <w:i/>
          <w:iCs/>
        </w:rPr>
        <w:t>14</w:t>
      </w:r>
      <w:r>
        <w:t>(4), 935. https://doi.org/10.3390/rs14040935</w:t>
      </w:r>
    </w:p>
    <w:p w14:paraId="3F825AE3" w14:textId="77777777" w:rsidR="004E147F" w:rsidRDefault="004E147F" w:rsidP="004E147F">
      <w:pPr>
        <w:pStyle w:val="Bibliography"/>
      </w:pPr>
      <w:r>
        <w:t xml:space="preserve">Omernik, J. M., &amp; Griffith, G. E. (2014). Ecoregions of the Conterminous United States: Evolution of a Hierarchical Spatial Framework. </w:t>
      </w:r>
      <w:r>
        <w:rPr>
          <w:i/>
          <w:iCs/>
        </w:rPr>
        <w:t>Environmental Management</w:t>
      </w:r>
      <w:r>
        <w:t xml:space="preserve">, </w:t>
      </w:r>
      <w:r>
        <w:rPr>
          <w:i/>
          <w:iCs/>
        </w:rPr>
        <w:t>54</w:t>
      </w:r>
      <w:r>
        <w:t>(6), 1249–1266. https://doi.org/10.1007/s00267-014-0364-1</w:t>
      </w:r>
    </w:p>
    <w:p w14:paraId="06E59B52" w14:textId="77777777" w:rsidR="004E147F" w:rsidRDefault="004E147F" w:rsidP="004E147F">
      <w:pPr>
        <w:pStyle w:val="Bibliography"/>
      </w:pPr>
      <w:r>
        <w:t xml:space="preserve">Pan, Y., Birdsey, R. A., Phillips, O. L., Houghton, R. A., Fang, J., Kauppi, P. E., Keith, H., Kurz, W. A., Ito, A., Lewis, S. L., Nabuurs, G.-J., Shvidenko, A., Hashimoto, S., Lerink, B., Schepaschenko, D., Castanho, A., &amp; Murdiyarso, D. (2024). The enduring world forest carbon sink. </w:t>
      </w:r>
      <w:r>
        <w:rPr>
          <w:i/>
          <w:iCs/>
        </w:rPr>
        <w:t>Nature</w:t>
      </w:r>
      <w:r>
        <w:t xml:space="preserve">, </w:t>
      </w:r>
      <w:r>
        <w:rPr>
          <w:i/>
          <w:iCs/>
        </w:rPr>
        <w:t>631</w:t>
      </w:r>
      <w:r>
        <w:t>(8021), 563–569. https://doi.org/10.1038/s41586-024-07602-x</w:t>
      </w:r>
    </w:p>
    <w:p w14:paraId="31845F00" w14:textId="77777777" w:rsidR="004E147F" w:rsidRDefault="004E147F" w:rsidP="004E147F">
      <w:pPr>
        <w:pStyle w:val="Bibliography"/>
      </w:pPr>
      <w:r>
        <w:t xml:space="preserve">Paul, S., Ghebreyesus, D., &amp; Sharif, H. O. (2019). Brief Communication: Analysis of the Fatalities and Socio-Economic Impacts Caused by Hurricane Florence. </w:t>
      </w:r>
      <w:r>
        <w:rPr>
          <w:i/>
          <w:iCs/>
        </w:rPr>
        <w:t>Geosciences</w:t>
      </w:r>
      <w:r>
        <w:t xml:space="preserve">, </w:t>
      </w:r>
      <w:r>
        <w:rPr>
          <w:i/>
          <w:iCs/>
        </w:rPr>
        <w:t>9</w:t>
      </w:r>
      <w:r>
        <w:t>(2), 58. https://doi.org/10.3390/geosciences9020058</w:t>
      </w:r>
    </w:p>
    <w:p w14:paraId="3E3D3E0B" w14:textId="77777777" w:rsidR="004E147F" w:rsidRDefault="004E147F" w:rsidP="004E147F">
      <w:pPr>
        <w:pStyle w:val="Bibliography"/>
      </w:pPr>
      <w:r>
        <w:t xml:space="preserve">Pingel, T. J., Clarke, K. C., &amp; McBride, W. A. (2013). An improved simple morphological filter for the terrain classification of airborne LIDAR data. </w:t>
      </w:r>
      <w:r>
        <w:rPr>
          <w:i/>
          <w:iCs/>
        </w:rPr>
        <w:t>ISPRS Journal of Photogrammetry and Remote Sensing</w:t>
      </w:r>
      <w:r>
        <w:t xml:space="preserve">, </w:t>
      </w:r>
      <w:r>
        <w:rPr>
          <w:i/>
          <w:iCs/>
        </w:rPr>
        <w:t>77</w:t>
      </w:r>
      <w:r>
        <w:t>, 21–30. https://doi.org/10.1016/j.isprsjprs.2012.12.002</w:t>
      </w:r>
    </w:p>
    <w:p w14:paraId="4E820AEE" w14:textId="77777777" w:rsidR="004E147F" w:rsidRDefault="004E147F" w:rsidP="004E147F">
      <w:pPr>
        <w:pStyle w:val="Bibliography"/>
      </w:pPr>
      <w:r>
        <w:t xml:space="preserve">Podest, E. (2021, March 16). </w:t>
      </w:r>
      <w:r>
        <w:rPr>
          <w:i/>
          <w:iCs/>
        </w:rPr>
        <w:t>The Fundamentals of LiDAR</w:t>
      </w:r>
      <w:r>
        <w:t>. ARSET - Use of Solar Induced Fluorescence and LIDAR to Assess Vegetation Change and Vulnerability, Jet Propulsion Laboratory, California Institute of Technology.</w:t>
      </w:r>
    </w:p>
    <w:p w14:paraId="6DEA2B9E" w14:textId="77777777" w:rsidR="004E147F" w:rsidRPr="004E147F" w:rsidRDefault="004E147F" w:rsidP="004E147F">
      <w:pPr>
        <w:pStyle w:val="Bibliography"/>
        <w:rPr>
          <w:lang w:val="es-ES"/>
        </w:rPr>
      </w:pPr>
      <w:r>
        <w:t xml:space="preserve">Pronk, M., Eleveld, M., &amp; Ledoux, H. (2024). Assessing Vertical Accuracy and Spatial Coverage of ICESat-2 and GEDI Spaceborne Lidar for Creating Global Terrain Models. </w:t>
      </w:r>
      <w:r w:rsidRPr="004E147F">
        <w:rPr>
          <w:i/>
          <w:iCs/>
          <w:lang w:val="es-ES"/>
        </w:rPr>
        <w:t>Remote Sensing</w:t>
      </w:r>
      <w:r w:rsidRPr="004E147F">
        <w:rPr>
          <w:lang w:val="es-ES"/>
        </w:rPr>
        <w:t xml:space="preserve">, </w:t>
      </w:r>
      <w:r w:rsidRPr="004E147F">
        <w:rPr>
          <w:i/>
          <w:iCs/>
          <w:lang w:val="es-ES"/>
        </w:rPr>
        <w:t>16</w:t>
      </w:r>
      <w:r w:rsidRPr="004E147F">
        <w:rPr>
          <w:lang w:val="es-ES"/>
        </w:rPr>
        <w:t>(13), 2259. https://doi.org/10.3390/rs16132259</w:t>
      </w:r>
    </w:p>
    <w:p w14:paraId="4B984076" w14:textId="77777777" w:rsidR="004E147F" w:rsidRDefault="004E147F" w:rsidP="004E147F">
      <w:pPr>
        <w:pStyle w:val="Bibliography"/>
      </w:pPr>
      <w:r w:rsidRPr="004E147F">
        <w:rPr>
          <w:lang w:val="es-ES"/>
        </w:rPr>
        <w:lastRenderedPageBreak/>
        <w:t xml:space="preserve">Psistaki, K., Tsantopoulos, G., &amp; Paschalidou, A. K. (2024). </w:t>
      </w:r>
      <w:r>
        <w:t xml:space="preserve">An Overview of the Role of Forests in Climate Change Mitigation. </w:t>
      </w:r>
      <w:r>
        <w:rPr>
          <w:i/>
          <w:iCs/>
        </w:rPr>
        <w:t>Sustainability</w:t>
      </w:r>
      <w:r>
        <w:t xml:space="preserve">, </w:t>
      </w:r>
      <w:r>
        <w:rPr>
          <w:i/>
          <w:iCs/>
        </w:rPr>
        <w:t>16</w:t>
      </w:r>
      <w:r>
        <w:t>(14), Article 14. https://doi.org/10.3390/su16146089</w:t>
      </w:r>
    </w:p>
    <w:p w14:paraId="2AEDD6A5" w14:textId="77777777" w:rsidR="004E147F" w:rsidRDefault="004E147F" w:rsidP="004E147F">
      <w:pPr>
        <w:pStyle w:val="Bibliography"/>
      </w:pPr>
      <w:r>
        <w:t xml:space="preserve">R Core Team. (2023). </w:t>
      </w:r>
      <w:r>
        <w:rPr>
          <w:i/>
          <w:iCs/>
        </w:rPr>
        <w:t>R: A Language and Environment for Statistical Computing</w:t>
      </w:r>
      <w:r>
        <w:t xml:space="preserve"> [Computer software]. R Foundation for Statistical Computing. https://www.R-project.org</w:t>
      </w:r>
    </w:p>
    <w:p w14:paraId="01504160" w14:textId="77777777" w:rsidR="004E147F" w:rsidRDefault="004E147F" w:rsidP="004E147F">
      <w:pPr>
        <w:pStyle w:val="Bibliography"/>
      </w:pPr>
      <w:r>
        <w:t xml:space="preserve">radt0005. (2025). </w:t>
      </w:r>
      <w:r>
        <w:rPr>
          <w:i/>
          <w:iCs/>
        </w:rPr>
        <w:t>FIADB_Direct</w:t>
      </w:r>
      <w:r>
        <w:t xml:space="preserve"> [R]. https://github.com/radt0005/FIADB_Direct (Original work published 2025)</w:t>
      </w:r>
    </w:p>
    <w:p w14:paraId="7EE8B3A6" w14:textId="77777777" w:rsidR="004E147F" w:rsidRDefault="004E147F" w:rsidP="004E147F">
      <w:pPr>
        <w:pStyle w:val="Bibliography"/>
      </w:pPr>
      <w:r w:rsidRPr="004E147F">
        <w:rPr>
          <w:lang w:val="fr-FR"/>
        </w:rPr>
        <w:t xml:space="preserve">Rai, N., Ma, Q., Poudel, K. P., Himes, A., &amp; Meng, Q. (2024). </w:t>
      </w:r>
      <w:r>
        <w:t xml:space="preserve">Evaluating the Uncertainties in Forest Canopy Height Measurements Using ICESat-2 Data. </w:t>
      </w:r>
      <w:r>
        <w:rPr>
          <w:i/>
          <w:iCs/>
        </w:rPr>
        <w:t>Journal of Remote Sensing</w:t>
      </w:r>
      <w:r>
        <w:t xml:space="preserve">, </w:t>
      </w:r>
      <w:r>
        <w:rPr>
          <w:i/>
          <w:iCs/>
        </w:rPr>
        <w:t>4</w:t>
      </w:r>
      <w:r>
        <w:t>, 0160. https://doi.org/10.34133/remotesensing.0160</w:t>
      </w:r>
    </w:p>
    <w:p w14:paraId="4040D4DA" w14:textId="77777777" w:rsidR="004E147F" w:rsidRDefault="004E147F" w:rsidP="004E147F">
      <w:pPr>
        <w:pStyle w:val="Bibliography"/>
      </w:pPr>
      <w:r>
        <w:t xml:space="preserve">Ribas-Costa, V. A., Gastón, A., Bloszies, S. A., Henderson, J. D., Trlica, A., Carter, D. R., Rubilar, R., Albaugh, T. J., &amp; Cook, R. L. (2024). Nature vs. nurture: Drivers of site productivity in loblolly pine (Pinus taeda L.) forests in the southeastern US. </w:t>
      </w:r>
      <w:r>
        <w:rPr>
          <w:i/>
          <w:iCs/>
        </w:rPr>
        <w:t>Forest Ecology and Management</w:t>
      </w:r>
      <w:r>
        <w:t xml:space="preserve">, </w:t>
      </w:r>
      <w:r>
        <w:rPr>
          <w:i/>
          <w:iCs/>
        </w:rPr>
        <w:t>572</w:t>
      </w:r>
      <w:r>
        <w:t>, 122334. https://doi.org/10.1016/j.foreco.2024.122334</w:t>
      </w:r>
    </w:p>
    <w:p w14:paraId="123283A5" w14:textId="77777777" w:rsidR="004E147F" w:rsidRDefault="004E147F" w:rsidP="004E147F">
      <w:pPr>
        <w:pStyle w:val="Bibliography"/>
      </w:pPr>
      <w:r>
        <w:t xml:space="preserve">Ribas-Costa, V. A., Gastón, A., &amp; Cook, R. L. (2024). Modeling dominant height with USGS 3DEP LiDAR to determine site index in even-aged loblolly pine ( </w:t>
      </w:r>
      <w:r>
        <w:rPr>
          <w:i/>
          <w:iCs/>
        </w:rPr>
        <w:t>Pinus taeda</w:t>
      </w:r>
      <w:r>
        <w:t xml:space="preserve"> L.) plantations in the southeastern US. </w:t>
      </w:r>
      <w:r>
        <w:rPr>
          <w:i/>
          <w:iCs/>
        </w:rPr>
        <w:t>Forestry: An International Journal of Forest Research</w:t>
      </w:r>
      <w:r>
        <w:t>, cpae034. https://doi.org/10.1093/forestry/cpae034</w:t>
      </w:r>
    </w:p>
    <w:p w14:paraId="36F0F941" w14:textId="77777777" w:rsidR="004E147F" w:rsidRDefault="004E147F" w:rsidP="004E147F">
      <w:pPr>
        <w:pStyle w:val="Bibliography"/>
      </w:pPr>
      <w:r>
        <w:t xml:space="preserve">Ringard, J., Chiriaco, M., Bastin, S., &amp; Habets, F. (2019). Recent trends in climate variability at the local scale using 40 years of observations: The case of the Paris </w:t>
      </w:r>
      <w:r>
        <w:lastRenderedPageBreak/>
        <w:t xml:space="preserve">region of France. </w:t>
      </w:r>
      <w:r>
        <w:rPr>
          <w:i/>
          <w:iCs/>
        </w:rPr>
        <w:t>Atmospheric Chemistry and Physics</w:t>
      </w:r>
      <w:r>
        <w:t xml:space="preserve">, </w:t>
      </w:r>
      <w:r>
        <w:rPr>
          <w:i/>
          <w:iCs/>
        </w:rPr>
        <w:t>19</w:t>
      </w:r>
      <w:r>
        <w:t>(20), 13129–13155. https://doi.org/10.5194/acp-19-13129-2019</w:t>
      </w:r>
    </w:p>
    <w:p w14:paraId="559701D0" w14:textId="77777777" w:rsidR="004E147F" w:rsidRDefault="004E147F" w:rsidP="004E147F">
      <w:pPr>
        <w:pStyle w:val="Bibliography"/>
      </w:pPr>
      <w:r>
        <w:t xml:space="preserve">Risbøl, O., &amp; Gustavsen, L. (2018). LiDAR from drones employed for mapping archaeology – Potential, benefits and challenges. </w:t>
      </w:r>
      <w:r>
        <w:rPr>
          <w:i/>
          <w:iCs/>
        </w:rPr>
        <w:t>Archaeological Prospection</w:t>
      </w:r>
      <w:r>
        <w:t xml:space="preserve">, </w:t>
      </w:r>
      <w:r>
        <w:rPr>
          <w:i/>
          <w:iCs/>
        </w:rPr>
        <w:t>25</w:t>
      </w:r>
      <w:r>
        <w:t>(4), 329–338. https://doi.org/10.1002/arp.1712</w:t>
      </w:r>
    </w:p>
    <w:p w14:paraId="1D2D622E" w14:textId="77777777" w:rsidR="004E147F" w:rsidRDefault="004E147F" w:rsidP="004E147F">
      <w:pPr>
        <w:pStyle w:val="Bibliography"/>
      </w:pPr>
      <w:r>
        <w:t xml:space="preserve">Roberts, S. D., Dean, T. J., Evans, D. L., McCombs, J. W., Harrington, R. L., &amp; Glass, P. A. (2005). Estimating individual tree leaf area in loblolly pine plantations using LiDAR-derived measurements of height and crown dimensions. </w:t>
      </w:r>
      <w:r>
        <w:rPr>
          <w:i/>
          <w:iCs/>
        </w:rPr>
        <w:t>Forest Ecology and Management</w:t>
      </w:r>
      <w:r>
        <w:t xml:space="preserve">, </w:t>
      </w:r>
      <w:r>
        <w:rPr>
          <w:i/>
          <w:iCs/>
        </w:rPr>
        <w:t>213</w:t>
      </w:r>
      <w:r>
        <w:t>(1–3), 54–70. https://doi.org/10.1016/j.foreco.2005.03.025</w:t>
      </w:r>
    </w:p>
    <w:p w14:paraId="711C3B7A" w14:textId="77777777" w:rsidR="004E147F" w:rsidRDefault="004E147F" w:rsidP="004E147F">
      <w:pPr>
        <w:pStyle w:val="Bibliography"/>
      </w:pPr>
      <w:r>
        <w:t xml:space="preserve">Roriz, R., Cabral, J., &amp; Gomes, T. (2022). Automotive LiDAR Technology: A Survey. </w:t>
      </w:r>
      <w:r>
        <w:rPr>
          <w:i/>
          <w:iCs/>
        </w:rPr>
        <w:t>IEEE Transactions on Intelligent Transportation Systems</w:t>
      </w:r>
      <w:r>
        <w:t xml:space="preserve">, </w:t>
      </w:r>
      <w:r>
        <w:rPr>
          <w:i/>
          <w:iCs/>
        </w:rPr>
        <w:t>23</w:t>
      </w:r>
      <w:r>
        <w:t>(7), 6282–6297. https://doi.org/10.1109/TITS.2021.3086804</w:t>
      </w:r>
    </w:p>
    <w:p w14:paraId="63229D12" w14:textId="77777777" w:rsidR="004E147F" w:rsidRDefault="004E147F" w:rsidP="004E147F">
      <w:pPr>
        <w:pStyle w:val="Bibliography"/>
      </w:pPr>
      <w:r>
        <w:t xml:space="preserve">Rossum, G. van, &amp; Drake, F. L. (2010). </w:t>
      </w:r>
      <w:r>
        <w:rPr>
          <w:i/>
          <w:iCs/>
        </w:rPr>
        <w:t>The Python language reference</w:t>
      </w:r>
      <w:r>
        <w:t xml:space="preserve"> (Release 3.0.1 [Repr.]). Python Software Foundation.</w:t>
      </w:r>
    </w:p>
    <w:p w14:paraId="41F0AF27" w14:textId="77777777" w:rsidR="004E147F" w:rsidRDefault="004E147F" w:rsidP="004E147F">
      <w:pPr>
        <w:pStyle w:val="Bibliography"/>
      </w:pPr>
      <w:r>
        <w:t xml:space="preserve">Schutz, B. E., Zwally, H. J., Shuman, C. A., Hancock, D., &amp; DiMarzio, J. P. (2005). Overview of the ICESat Mission. </w:t>
      </w:r>
      <w:r>
        <w:rPr>
          <w:i/>
          <w:iCs/>
        </w:rPr>
        <w:t>Geophysical Research Letters</w:t>
      </w:r>
      <w:r>
        <w:t xml:space="preserve">, </w:t>
      </w:r>
      <w:r>
        <w:rPr>
          <w:i/>
          <w:iCs/>
        </w:rPr>
        <w:t>32</w:t>
      </w:r>
      <w:r>
        <w:t>(21), 2005GL024009. https://doi.org/10.1029/2005GL024009</w:t>
      </w:r>
    </w:p>
    <w:p w14:paraId="497C4F6C" w14:textId="77777777" w:rsidR="004E147F" w:rsidRDefault="004E147F" w:rsidP="004E147F">
      <w:pPr>
        <w:pStyle w:val="Bibliography"/>
      </w:pPr>
      <w:r>
        <w:t xml:space="preserve">Seidl, R., Thom, D., Kautz, M., Martin-Benito, D., Peltoniemi, M., Vacchiano, G., Wild, J., Ascoli, D., Petr, M., Honkaniemi, J., Lexer, M. J., Trotsiuk, V., Mairota, P., Svoboda, M., Fabrika, M., Nagel, T. A., &amp; Reyer, C. P. O. (2017). Forest disturbances under climate change. </w:t>
      </w:r>
      <w:r>
        <w:rPr>
          <w:i/>
          <w:iCs/>
        </w:rPr>
        <w:t>Nature Climate Change</w:t>
      </w:r>
      <w:r>
        <w:t xml:space="preserve">, </w:t>
      </w:r>
      <w:r>
        <w:rPr>
          <w:i/>
          <w:iCs/>
        </w:rPr>
        <w:t>7</w:t>
      </w:r>
      <w:r>
        <w:t>(6), 395–402. https://doi.org/10.1038/nclimate3303</w:t>
      </w:r>
    </w:p>
    <w:p w14:paraId="40FFBD6C" w14:textId="77777777" w:rsidR="004E147F" w:rsidRDefault="004E147F" w:rsidP="004E147F">
      <w:pPr>
        <w:pStyle w:val="Bibliography"/>
      </w:pPr>
      <w:r>
        <w:lastRenderedPageBreak/>
        <w:t xml:space="preserve">Sen, P. K. (1968). Estimates of the Regression Coefficient Based on Kendall’s Tau. </w:t>
      </w:r>
      <w:r>
        <w:rPr>
          <w:i/>
          <w:iCs/>
        </w:rPr>
        <w:t>Journal of the American Statistical Association</w:t>
      </w:r>
      <w:r>
        <w:t xml:space="preserve">, </w:t>
      </w:r>
      <w:r>
        <w:rPr>
          <w:i/>
          <w:iCs/>
        </w:rPr>
        <w:t>63</w:t>
      </w:r>
      <w:r>
        <w:t>(324), 1379–1389. https://doi.org/10.1080/01621459.1968.10480934</w:t>
      </w:r>
    </w:p>
    <w:p w14:paraId="2E12B43F" w14:textId="77777777" w:rsidR="004E147F" w:rsidRDefault="004E147F" w:rsidP="004E147F">
      <w:pPr>
        <w:pStyle w:val="Bibliography"/>
      </w:pPr>
      <w:r>
        <w:t xml:space="preserve">Shtaynberger, J., &amp; Bar, H. (2023). </w:t>
      </w:r>
      <w:r>
        <w:rPr>
          <w:i/>
          <w:iCs/>
        </w:rPr>
        <w:t>Equivalence Testing</w:t>
      </w:r>
      <w:r>
        <w:t>. Cornell Statistical Consulting Unit. https://cscu.cornell.edu/wp-content/uploads/equiv.pdf</w:t>
      </w:r>
    </w:p>
    <w:p w14:paraId="1E99B0D3" w14:textId="77777777" w:rsidR="004E147F" w:rsidRDefault="004E147F" w:rsidP="004E147F">
      <w:pPr>
        <w:pStyle w:val="Bibliography"/>
      </w:pPr>
      <w:r>
        <w:t xml:space="preserve">Shuman, C. A., Zwally, H. J., Schutz, B. E., Brenner, A. C., DiMarzio, J. P., Suchdeo, V. P., &amp; Fricker, H. A. (2006). ICESat Antarctic elevation data: Preliminary precision and accuracy assessment. </w:t>
      </w:r>
      <w:r>
        <w:rPr>
          <w:i/>
          <w:iCs/>
        </w:rPr>
        <w:t>Geophysical Research Letters</w:t>
      </w:r>
      <w:r>
        <w:t xml:space="preserve">, </w:t>
      </w:r>
      <w:r>
        <w:rPr>
          <w:i/>
          <w:iCs/>
        </w:rPr>
        <w:t>33</w:t>
      </w:r>
      <w:r>
        <w:t>(7), 2005GL025227. https://doi.org/10.1029/2005GL025227</w:t>
      </w:r>
    </w:p>
    <w:p w14:paraId="092163A0" w14:textId="77777777" w:rsidR="004E147F" w:rsidRDefault="004E147F" w:rsidP="004E147F">
      <w:pPr>
        <w:pStyle w:val="Bibliography"/>
      </w:pPr>
      <w:r w:rsidRPr="004E147F">
        <w:rPr>
          <w:lang w:val="es-ES"/>
        </w:rPr>
        <w:t xml:space="preserve">Socha, J., Pierzchalski, M., Bałazy, R., &amp; Ciesielski, M. (2017). </w:t>
      </w:r>
      <w:r>
        <w:t xml:space="preserve">Modelling top height growth and site index using repeated laser scanning data. </w:t>
      </w:r>
      <w:r>
        <w:rPr>
          <w:i/>
          <w:iCs/>
        </w:rPr>
        <w:t>Forest Ecology and Management</w:t>
      </w:r>
      <w:r>
        <w:t xml:space="preserve">, </w:t>
      </w:r>
      <w:r>
        <w:rPr>
          <w:i/>
          <w:iCs/>
        </w:rPr>
        <w:t>406</w:t>
      </w:r>
      <w:r>
        <w:t>, 307–317. https://doi.org/10.1016/j.foreco.2017.09.039</w:t>
      </w:r>
    </w:p>
    <w:p w14:paraId="60F7A3DA" w14:textId="77777777" w:rsidR="004E147F" w:rsidRDefault="004E147F" w:rsidP="004E147F">
      <w:pPr>
        <w:pStyle w:val="Bibliography"/>
      </w:pPr>
      <w:r>
        <w:t xml:space="preserve">Sturtevant, B. R., &amp; Fortin, M.-J. (2021). Understanding and Modeling Forest Disturbance Interactions at the Landscape Level. </w:t>
      </w:r>
      <w:r>
        <w:rPr>
          <w:i/>
          <w:iCs/>
        </w:rPr>
        <w:t>Frontiers in Ecology and Evolution</w:t>
      </w:r>
      <w:r>
        <w:t xml:space="preserve">, </w:t>
      </w:r>
      <w:r>
        <w:rPr>
          <w:i/>
          <w:iCs/>
        </w:rPr>
        <w:t>9</w:t>
      </w:r>
      <w:r>
        <w:t>, 653647. https://doi.org/10.3389/fevo.2021.653647</w:t>
      </w:r>
    </w:p>
    <w:p w14:paraId="1755BAEA" w14:textId="77777777" w:rsidR="004E147F" w:rsidRDefault="004E147F" w:rsidP="004E147F">
      <w:pPr>
        <w:pStyle w:val="Bibliography"/>
      </w:pPr>
      <w:r>
        <w:t xml:space="preserve">Sumnall, M. J., Albaugh, T. J., Carter, D. R., Cook, R. L., Hession, W. C., Campoe, O. C., Rubilar, R. A., Wynne, R. H., &amp; Thomas, V. A. (2022). Effect of varied unmanned aerial vehicle laser scanning pulse density on accurately quantifying forest structure. </w:t>
      </w:r>
      <w:r>
        <w:rPr>
          <w:i/>
          <w:iCs/>
        </w:rPr>
        <w:t>International Journal of Remote Sensing</w:t>
      </w:r>
      <w:r>
        <w:t xml:space="preserve">, </w:t>
      </w:r>
      <w:r>
        <w:rPr>
          <w:i/>
          <w:iCs/>
        </w:rPr>
        <w:t>43</w:t>
      </w:r>
      <w:r>
        <w:t>(2), 721–750. https://doi.org/10.1080/01431161.2021.2023229</w:t>
      </w:r>
    </w:p>
    <w:p w14:paraId="4EF058E1" w14:textId="77777777" w:rsidR="004E147F" w:rsidRDefault="004E147F" w:rsidP="004E147F">
      <w:pPr>
        <w:pStyle w:val="Bibliography"/>
      </w:pPr>
      <w:r>
        <w:t xml:space="preserve">Sun, T., Qi, J., &amp; Huang, H. (2020). Discovering forest height changes based on spaceborne lidar data of ICESat-1 in 2005 and ICESat-2 in 2019: A case study in </w:t>
      </w:r>
      <w:r>
        <w:lastRenderedPageBreak/>
        <w:t xml:space="preserve">the Beijing-Tianjin-Hebei region of China. </w:t>
      </w:r>
      <w:r>
        <w:rPr>
          <w:i/>
          <w:iCs/>
        </w:rPr>
        <w:t>Forest Ecosystems</w:t>
      </w:r>
      <w:r>
        <w:t xml:space="preserve">, </w:t>
      </w:r>
      <w:r>
        <w:rPr>
          <w:i/>
          <w:iCs/>
        </w:rPr>
        <w:t>7</w:t>
      </w:r>
      <w:r>
        <w:t>(1), 53. https://doi.org/10.1186/s40663-020-00265-w</w:t>
      </w:r>
    </w:p>
    <w:p w14:paraId="758EA094" w14:textId="77777777" w:rsidR="004E147F" w:rsidRDefault="004E147F" w:rsidP="004E147F">
      <w:pPr>
        <w:pStyle w:val="Bibliography"/>
      </w:pPr>
      <w:r>
        <w:t xml:space="preserve">Tang, J., Luyssaert, S., Richardson, A. D., Kutsch, W., &amp; Janssens, I. A. (2014). Steeper declines in forest photosynthesis than respiration explain age-driven decreases in forest growth. </w:t>
      </w:r>
      <w:r>
        <w:rPr>
          <w:i/>
          <w:iCs/>
        </w:rPr>
        <w:t>Proceedings of the National Academy of Sciences</w:t>
      </w:r>
      <w:r>
        <w:t xml:space="preserve">, </w:t>
      </w:r>
      <w:r>
        <w:rPr>
          <w:i/>
          <w:iCs/>
        </w:rPr>
        <w:t>111</w:t>
      </w:r>
      <w:r>
        <w:t>(24), 8856–8860. https://doi.org/10.1073/pnas.1320761111</w:t>
      </w:r>
    </w:p>
    <w:p w14:paraId="7BB33CBB" w14:textId="77777777" w:rsidR="004E147F" w:rsidRDefault="004E147F" w:rsidP="004E147F">
      <w:pPr>
        <w:pStyle w:val="Bibliography"/>
      </w:pPr>
      <w:r>
        <w:t xml:space="preserve">The pandas development team. (2024). </w:t>
      </w:r>
      <w:r>
        <w:rPr>
          <w:i/>
          <w:iCs/>
        </w:rPr>
        <w:t>pandas-dev/pandas: Pandas</w:t>
      </w:r>
      <w:r>
        <w:t xml:space="preserve"> (Version v2.2.3) [Computer software]. Zenodo. https://doi.org/10.5281/ZENODO.3509134</w:t>
      </w:r>
    </w:p>
    <w:p w14:paraId="262DD296" w14:textId="77777777" w:rsidR="004E147F" w:rsidRDefault="004E147F" w:rsidP="004E147F">
      <w:pPr>
        <w:pStyle w:val="Bibliography"/>
      </w:pPr>
      <w:r>
        <w:t xml:space="preserve">Theil, H. (1992). A Rank-Invariant Method of Linear and Polynomial Regression Analysis. In B. Raj &amp; J. Koerts (Eds.), </w:t>
      </w:r>
      <w:r>
        <w:rPr>
          <w:i/>
          <w:iCs/>
        </w:rPr>
        <w:t>Henri Theil’s Contributions to Economics and Econometrics</w:t>
      </w:r>
      <w:r>
        <w:t xml:space="preserve"> (Vol. 23, pp. 345–381). Springer Netherlands. https://doi.org/10.1007/978-94-011-2546-8_20</w:t>
      </w:r>
    </w:p>
    <w:p w14:paraId="46F499B0" w14:textId="77777777" w:rsidR="004E147F" w:rsidRDefault="004E147F" w:rsidP="004E147F">
      <w:pPr>
        <w:pStyle w:val="Bibliography"/>
      </w:pPr>
      <w:r>
        <w:t xml:space="preserve">U.S. Department of Agriculture Forest Service. (2023, January 13). </w:t>
      </w:r>
      <w:r>
        <w:rPr>
          <w:i/>
          <w:iCs/>
        </w:rPr>
        <w:t>Forest Inventory and Analysis</w:t>
      </w:r>
      <w:r>
        <w:t>. Research. https://research.fs.usda.gov/programs/fia</w:t>
      </w:r>
    </w:p>
    <w:p w14:paraId="30B8BC92" w14:textId="77777777" w:rsidR="004E147F" w:rsidRDefault="004E147F" w:rsidP="004E147F">
      <w:pPr>
        <w:pStyle w:val="Bibliography"/>
      </w:pPr>
      <w:r>
        <w:t xml:space="preserve">U.S. Department of Agriculture Forest Service. (2024). </w:t>
      </w:r>
      <w:r>
        <w:rPr>
          <w:i/>
          <w:iCs/>
        </w:rPr>
        <w:t>The Forest Inventory and Analysis Database User Guide (NFI): Vol. Database Description</w:t>
      </w:r>
      <w:r>
        <w:t>.</w:t>
      </w:r>
    </w:p>
    <w:p w14:paraId="3A26F964" w14:textId="77777777" w:rsidR="004E147F" w:rsidRDefault="004E147F" w:rsidP="004E147F">
      <w:pPr>
        <w:pStyle w:val="Bibliography"/>
      </w:pPr>
      <w:r>
        <w:t xml:space="preserve">U.S. Geological Survey. (2024). </w:t>
      </w:r>
      <w:r>
        <w:rPr>
          <w:i/>
          <w:iCs/>
        </w:rPr>
        <w:t>Annual National Land Cover Database (NLCD)</w:t>
      </w:r>
      <w:r>
        <w:t xml:space="preserve"> (Science Product User Guide No. LSDS-2103; p. 43). https://d9-wret.s3.us-west-2.amazonaws.com/assets/palladium/production/s3fs-public/media/files/LSDS-2103%20Annual%20National%20Land%20Cover%20Database%20%28NLCD%29%20Collection%201%20Science%20Product%20User%20Guide%20-v1.0%202024_10_15%201.pdf</w:t>
      </w:r>
    </w:p>
    <w:p w14:paraId="043A4EB1" w14:textId="77777777" w:rsidR="004E147F" w:rsidRDefault="004E147F" w:rsidP="004E147F">
      <w:pPr>
        <w:pStyle w:val="Bibliography"/>
      </w:pPr>
      <w:r>
        <w:lastRenderedPageBreak/>
        <w:t xml:space="preserve">Wachs, S. (2015). </w:t>
      </w:r>
      <w:r>
        <w:rPr>
          <w:i/>
          <w:iCs/>
        </w:rPr>
        <w:t>What Is Equivalence Testing &amp; When Should We Use It?</w:t>
      </w:r>
      <w:r>
        <w:t xml:space="preserve"> Integral Concepts, Inc. https://www.integral-concepts.com/wp-content/media/What-is-Equivalence-Testing-and-When-Should-We-Use-It.pdf</w:t>
      </w:r>
    </w:p>
    <w:p w14:paraId="4BE99C37" w14:textId="77777777" w:rsidR="004E147F" w:rsidRDefault="004E147F" w:rsidP="004E147F">
      <w:pPr>
        <w:pStyle w:val="Bibliography"/>
      </w:pPr>
      <w:r>
        <w:t xml:space="preserve">Wang, X., Liang, X., Gong, W., Häkli, P., &amp; Wang, Y. (2024). Accuracy fluctuations of ICESat-2 height measurements in time series. </w:t>
      </w:r>
      <w:r>
        <w:rPr>
          <w:i/>
          <w:iCs/>
        </w:rPr>
        <w:t>International Journal of Applied Earth Observation and Geoinformation</w:t>
      </w:r>
      <w:r>
        <w:t xml:space="preserve">, </w:t>
      </w:r>
      <w:r>
        <w:rPr>
          <w:i/>
          <w:iCs/>
        </w:rPr>
        <w:t>135</w:t>
      </w:r>
      <w:r>
        <w:t>, 104234. https://doi.org/10.1016/j.jag.2024.104234</w:t>
      </w:r>
    </w:p>
    <w:p w14:paraId="5C1AC17F" w14:textId="77777777" w:rsidR="004E147F" w:rsidRDefault="004E147F" w:rsidP="004E147F">
      <w:pPr>
        <w:pStyle w:val="Bibliography"/>
      </w:pPr>
      <w:r>
        <w:t xml:space="preserve">Wild, C. J., &amp; Seber, G. A. F. (2000). The Wilcoxon Test. In </w:t>
      </w:r>
      <w:r>
        <w:rPr>
          <w:i/>
          <w:iCs/>
        </w:rPr>
        <w:t>Chance encounters: A first course in data analysis and inference</w:t>
      </w:r>
      <w:r>
        <w:t xml:space="preserve"> (p. 10). Wiley.</w:t>
      </w:r>
    </w:p>
    <w:p w14:paraId="097E04F9" w14:textId="77777777" w:rsidR="004E147F" w:rsidRDefault="004E147F" w:rsidP="004E147F">
      <w:pPr>
        <w:pStyle w:val="Bibliography"/>
      </w:pPr>
      <w:r>
        <w:t xml:space="preserve">Wilkes, P., Jones, S. D., Suarez, L., Haywood, A., Woodgate, W., Soto-Berelov, M., Mellor, A., &amp; Skidmore, A. K. (2015). Understanding the Effects of ALS Pulse Density for Metric Retrieval across Diverse Forest Types. </w:t>
      </w:r>
      <w:r>
        <w:rPr>
          <w:i/>
          <w:iCs/>
        </w:rPr>
        <w:t>Photogrammetric Engineering &amp; Remote Sensing</w:t>
      </w:r>
      <w:r>
        <w:t xml:space="preserve">, </w:t>
      </w:r>
      <w:r>
        <w:rPr>
          <w:i/>
          <w:iCs/>
        </w:rPr>
        <w:t>81</w:t>
      </w:r>
      <w:r>
        <w:t>(8), 625–635. https://doi.org/10.14358/PERS.81.8.625</w:t>
      </w:r>
    </w:p>
    <w:p w14:paraId="42918425" w14:textId="77777777" w:rsidR="004E147F" w:rsidRDefault="004E147F" w:rsidP="004E147F">
      <w:pPr>
        <w:pStyle w:val="Bibliography"/>
      </w:pPr>
      <w:r>
        <w:t xml:space="preserve">Xi, Z., Xu, H., Xing, Y., Gong, W., Chen, G., &amp; Yang, S. (2022). Forest Canopy Height Mapping by Synergizing ICESat-2, Sentinel-1, Sentinel-2 and Topographic Information Based on Machine Learning Methods. </w:t>
      </w:r>
      <w:r>
        <w:rPr>
          <w:i/>
          <w:iCs/>
        </w:rPr>
        <w:t>Remote Sensing</w:t>
      </w:r>
      <w:r>
        <w:t xml:space="preserve">, </w:t>
      </w:r>
      <w:r>
        <w:rPr>
          <w:i/>
          <w:iCs/>
        </w:rPr>
        <w:t>14</w:t>
      </w:r>
      <w:r>
        <w:t>(2), 364. https://doi.org/10.3390/rs14020364</w:t>
      </w:r>
    </w:p>
    <w:p w14:paraId="6387686A" w14:textId="77777777" w:rsidR="004E147F" w:rsidRDefault="004E147F" w:rsidP="004E147F">
      <w:pPr>
        <w:pStyle w:val="Bibliography"/>
      </w:pPr>
      <w:r>
        <w:t xml:space="preserve">Xiang, B., Wielgosz, M., Kontogianni, T., Peters, T., Puliti, S., Astrup, R., &amp; Schindler, K. (2024). Automated forest inventory: Analysis of high-density airborne LiDAR point clouds with 3D deep learning. </w:t>
      </w:r>
      <w:r>
        <w:rPr>
          <w:i/>
          <w:iCs/>
        </w:rPr>
        <w:t>Remote Sensing of Environment</w:t>
      </w:r>
      <w:r>
        <w:t xml:space="preserve">, </w:t>
      </w:r>
      <w:r>
        <w:rPr>
          <w:i/>
          <w:iCs/>
        </w:rPr>
        <w:t>305</w:t>
      </w:r>
      <w:r>
        <w:t>, 114078. https://doi.org/10.1016/j.rse.2024.114078</w:t>
      </w:r>
    </w:p>
    <w:p w14:paraId="5CBD96B4" w14:textId="77777777" w:rsidR="004E147F" w:rsidRDefault="004E147F" w:rsidP="004E147F">
      <w:pPr>
        <w:pStyle w:val="Bibliography"/>
      </w:pPr>
      <w:r>
        <w:lastRenderedPageBreak/>
        <w:t xml:space="preserve">Yu, C., &amp; Yao, W. (2017). Robust linear regression: A review and comparison. </w:t>
      </w:r>
      <w:r>
        <w:rPr>
          <w:i/>
          <w:iCs/>
        </w:rPr>
        <w:t>Communications in Statistics - Simulation and Computation</w:t>
      </w:r>
      <w:r>
        <w:t xml:space="preserve">, </w:t>
      </w:r>
      <w:r>
        <w:rPr>
          <w:i/>
          <w:iCs/>
        </w:rPr>
        <w:t>46</w:t>
      </w:r>
      <w:r>
        <w:t>(8), 6261–6282. https://doi.org/10.1080/03610918.2016.1202271</w:t>
      </w:r>
    </w:p>
    <w:p w14:paraId="704B5C51" w14:textId="77777777" w:rsidR="004E147F" w:rsidRDefault="004E147F" w:rsidP="004E147F">
      <w:pPr>
        <w:pStyle w:val="Bibliography"/>
      </w:pPr>
      <w:r>
        <w:t xml:space="preserve">Yu, J., Nie, S., Liu, W., Zhu, X., Lu, D., Wu, W., &amp; Sun, Y. (2022). Accuracy Assessment of ICESat-2 Ground Elevation and Canopy Height Estimates in Mangroves. </w:t>
      </w:r>
      <w:r>
        <w:rPr>
          <w:i/>
          <w:iCs/>
        </w:rPr>
        <w:t>IEEE Geoscience and Remote Sensing Letters</w:t>
      </w:r>
      <w:r>
        <w:t xml:space="preserve">, </w:t>
      </w:r>
      <w:r>
        <w:rPr>
          <w:i/>
          <w:iCs/>
        </w:rPr>
        <w:t>19</w:t>
      </w:r>
      <w:r>
        <w:t>, 1–5. https://doi.org/10.1109/LGRS.2021.3107440</w:t>
      </w:r>
    </w:p>
    <w:p w14:paraId="162182F8" w14:textId="77777777" w:rsidR="004E147F" w:rsidRDefault="004E147F" w:rsidP="004E147F">
      <w:pPr>
        <w:pStyle w:val="Bibliography"/>
      </w:pPr>
      <w:r>
        <w:t xml:space="preserve">Yu, Q., Ryan, M. G., Ji, W., Prihodko, L., Anchang, J. Y., Kahiu, N., Nazir, A., Dai, J., &amp; Hanan, N. P. (2024). Assessing canopy height measurements from ICESat-2 and GEDI orbiting LiDAR across six different biomes with G-LiHT LiDAR. </w:t>
      </w:r>
      <w:r>
        <w:rPr>
          <w:i/>
          <w:iCs/>
        </w:rPr>
        <w:t>Environmental Research: Ecology</w:t>
      </w:r>
      <w:r>
        <w:t xml:space="preserve">, </w:t>
      </w:r>
      <w:r>
        <w:rPr>
          <w:i/>
          <w:iCs/>
        </w:rPr>
        <w:t>3</w:t>
      </w:r>
      <w:r>
        <w:t>(2), 025001. https://doi.org/10.1088/2752-664X/ad39f2</w:t>
      </w:r>
    </w:p>
    <w:p w14:paraId="1EAA1B2B" w14:textId="77777777" w:rsidR="004E147F" w:rsidRDefault="004E147F" w:rsidP="004E147F">
      <w:pPr>
        <w:pStyle w:val="Bibliography"/>
      </w:pPr>
      <w:r>
        <w:t xml:space="preserve">Yu, X., Hyyppä, J., Kaartinen, H., &amp; Maltamo, M. (2004). Automatic detection of harvested trees and determination of forest growth using airborne laser scanning. </w:t>
      </w:r>
      <w:r>
        <w:rPr>
          <w:i/>
          <w:iCs/>
        </w:rPr>
        <w:t>Remote Sensing of Environment</w:t>
      </w:r>
      <w:r>
        <w:t xml:space="preserve">, </w:t>
      </w:r>
      <w:r>
        <w:rPr>
          <w:i/>
          <w:iCs/>
        </w:rPr>
        <w:t>90</w:t>
      </w:r>
      <w:r>
        <w:t>(4), 451–462. https://doi.org/10.1016/j.rse.2004.02.001</w:t>
      </w:r>
    </w:p>
    <w:p w14:paraId="7EE10780" w14:textId="77777777" w:rsidR="004E147F" w:rsidRDefault="004E147F" w:rsidP="004E147F">
      <w:pPr>
        <w:pStyle w:val="Bibliography"/>
      </w:pPr>
      <w:r>
        <w:t xml:space="preserve">Zenner, E. K., &amp; Hibbs, D. E. (2000). A new method for modeling the heterogeneity of forest structure. </w:t>
      </w:r>
      <w:r>
        <w:rPr>
          <w:i/>
          <w:iCs/>
        </w:rPr>
        <w:t>Forest Ecology and Management</w:t>
      </w:r>
      <w:r>
        <w:t xml:space="preserve">, </w:t>
      </w:r>
      <w:r>
        <w:rPr>
          <w:i/>
          <w:iCs/>
        </w:rPr>
        <w:t>129</w:t>
      </w:r>
      <w:r>
        <w:t>(1–3), 75–87. https://doi.org/10.1016/S0378-1127(99)00140-1</w:t>
      </w:r>
    </w:p>
    <w:p w14:paraId="19E9B343" w14:textId="77777777" w:rsidR="004E147F" w:rsidRDefault="004E147F" w:rsidP="004E147F">
      <w:pPr>
        <w:pStyle w:val="Bibliography"/>
      </w:pPr>
      <w:r>
        <w:t xml:space="preserve">Zhao, H., Wu, J., Wang, A., Guan, D., &amp; Liu, Y. (2022). Microtopography mediates the climate–growth relationship and growth resilience to drought of Pinus tabulaeformis plantation in the hilly site. </w:t>
      </w:r>
      <w:r>
        <w:rPr>
          <w:i/>
          <w:iCs/>
        </w:rPr>
        <w:t>Frontiers in Plant Science</w:t>
      </w:r>
      <w:r>
        <w:t xml:space="preserve">, </w:t>
      </w:r>
      <w:r>
        <w:rPr>
          <w:i/>
          <w:iCs/>
        </w:rPr>
        <w:t>13</w:t>
      </w:r>
      <w:r>
        <w:t>, 1060011. https://doi.org/10.3389/fpls.2022.1060011</w:t>
      </w:r>
    </w:p>
    <w:p w14:paraId="358ECB43" w14:textId="77777777" w:rsidR="004E147F" w:rsidRDefault="004E147F" w:rsidP="004E147F">
      <w:pPr>
        <w:pStyle w:val="Bibliography"/>
      </w:pPr>
      <w:r>
        <w:lastRenderedPageBreak/>
        <w:t xml:space="preserve">Zhao, K., Suarez, J. C., Garcia, M., Hu, T., Wang, C., &amp; Londo, A. (2018). Utility of multitemporal lidar for forest and carbon monitoring: Tree growth, biomass dynamics, and carbon flux. </w:t>
      </w:r>
      <w:r>
        <w:rPr>
          <w:i/>
          <w:iCs/>
        </w:rPr>
        <w:t>Remote Sensing of Environment</w:t>
      </w:r>
      <w:r>
        <w:t xml:space="preserve">, </w:t>
      </w:r>
      <w:r>
        <w:rPr>
          <w:i/>
          <w:iCs/>
        </w:rPr>
        <w:t>204</w:t>
      </w:r>
      <w:r>
        <w:t>, 883–897. https://doi.org/10.1016/j.rse.2017.09.007</w:t>
      </w:r>
    </w:p>
    <w:p w14:paraId="42188C7A" w14:textId="77777777" w:rsidR="004E147F" w:rsidRDefault="004E147F" w:rsidP="004E147F">
      <w:pPr>
        <w:pStyle w:val="Bibliography"/>
      </w:pPr>
      <w:r>
        <w:t xml:space="preserve">Zhu, Z., &amp; Woodcock, C. E. (2014). Continuous change detection and classification of land cover using all available Landsat data. </w:t>
      </w:r>
      <w:r>
        <w:rPr>
          <w:i/>
          <w:iCs/>
        </w:rPr>
        <w:t>Remote Sensing of Environment</w:t>
      </w:r>
      <w:r>
        <w:t xml:space="preserve">, </w:t>
      </w:r>
      <w:r>
        <w:rPr>
          <w:i/>
          <w:iCs/>
        </w:rPr>
        <w:t>144</w:t>
      </w:r>
      <w:r>
        <w:t>, 152–171. https://doi.org/10.1016/j.rse.2014.01.011</w:t>
      </w:r>
    </w:p>
    <w:p w14:paraId="42D1F492" w14:textId="77777777" w:rsidR="004E147F" w:rsidRDefault="004E147F" w:rsidP="004E147F">
      <w:pPr>
        <w:pStyle w:val="Bibliography"/>
      </w:pPr>
      <w:r>
        <w:t xml:space="preserve">Zolkos, S. G., Goetz, S. J., &amp; Dubayah, R. (2013). A meta-analysis of terrestrial aboveground biomass estimation using lidar remote sensing. </w:t>
      </w:r>
      <w:r>
        <w:rPr>
          <w:i/>
          <w:iCs/>
        </w:rPr>
        <w:t>Remote Sensing of Environment</w:t>
      </w:r>
      <w:r>
        <w:t xml:space="preserve">, </w:t>
      </w:r>
      <w:r>
        <w:rPr>
          <w:i/>
          <w:iCs/>
        </w:rPr>
        <w:t>128</w:t>
      </w:r>
      <w:r>
        <w:t>, 289–298. https://doi.org/10.1016/j.rse.2012.10.017</w:t>
      </w:r>
    </w:p>
    <w:p w14:paraId="08FE90F2" w14:textId="1FBB6E10" w:rsidR="00FA3903" w:rsidRPr="00FA3903" w:rsidRDefault="00FA3903" w:rsidP="00FF639F">
      <w:pPr>
        <w:spacing w:line="360" w:lineRule="auto"/>
        <w:rPr>
          <w:b/>
          <w:bCs/>
        </w:rPr>
      </w:pPr>
      <w:r>
        <w:rPr>
          <w:b/>
          <w:bCs/>
        </w:rPr>
        <w:fldChar w:fldCharType="end"/>
      </w:r>
    </w:p>
    <w:p w14:paraId="2B3F2ABB" w14:textId="2A463CB8" w:rsidR="00806DA9" w:rsidRPr="008C696B" w:rsidRDefault="00FA3903" w:rsidP="008C696B">
      <w:pPr>
        <w:numPr>
          <w:ilvl w:val="0"/>
          <w:numId w:val="9"/>
        </w:numPr>
        <w:spacing w:line="360" w:lineRule="auto"/>
        <w:rPr>
          <w:b/>
          <w:bCs/>
        </w:rPr>
      </w:pPr>
      <w:bookmarkStart w:id="84" w:name="_Toc195197926"/>
      <w:bookmarkStart w:id="85" w:name="_Toc195198133"/>
      <w:bookmarkStart w:id="86" w:name="_Toc195460519"/>
      <w:r w:rsidRPr="00806DA9">
        <w:rPr>
          <w:b/>
          <w:bCs/>
        </w:rPr>
        <w:br w:type="page"/>
      </w:r>
      <w:bookmarkEnd w:id="84"/>
      <w:bookmarkEnd w:id="85"/>
      <w:bookmarkEnd w:id="86"/>
      <w:r w:rsidR="00806DA9" w:rsidRPr="008C696B">
        <w:rPr>
          <w:b/>
          <w:bCs/>
        </w:rPr>
        <w:lastRenderedPageBreak/>
        <w:t>Appendi</w:t>
      </w:r>
      <w:r w:rsidR="00E738D0" w:rsidRPr="008C696B">
        <w:rPr>
          <w:b/>
          <w:bCs/>
        </w:rPr>
        <w:t>x</w:t>
      </w:r>
    </w:p>
    <w:p w14:paraId="3B85C285" w14:textId="13F52993" w:rsidR="006574E5" w:rsidRPr="008C696B" w:rsidRDefault="006574E5" w:rsidP="008C696B">
      <w:pPr>
        <w:numPr>
          <w:ilvl w:val="1"/>
          <w:numId w:val="9"/>
        </w:numPr>
        <w:spacing w:line="360" w:lineRule="auto"/>
        <w:rPr>
          <w:b/>
          <w:bCs/>
        </w:rPr>
      </w:pPr>
      <w:r w:rsidRPr="008C696B">
        <w:rPr>
          <w:b/>
          <w:bCs/>
        </w:rPr>
        <w:t xml:space="preserve">Python Script to Extract Canopy Height Metrics from ALS Data </w:t>
      </w:r>
      <w:r w:rsidR="006D5360" w:rsidRPr="008C696B">
        <w:rPr>
          <w:b/>
          <w:bCs/>
        </w:rPr>
        <w:t>within Working Set of ATL08 Segments</w:t>
      </w:r>
    </w:p>
    <w:p w14:paraId="08E5D61D" w14:textId="77777777" w:rsidR="006574E5" w:rsidRPr="008C696B" w:rsidRDefault="006574E5" w:rsidP="008C696B">
      <w:pPr>
        <w:shd w:val="clear" w:color="auto" w:fill="FFFFFF"/>
        <w:spacing w:line="360" w:lineRule="auto"/>
        <w:rPr>
          <w:color w:val="000000"/>
        </w:rPr>
      </w:pPr>
      <w:r w:rsidRPr="008C696B">
        <w:rPr>
          <w:color w:val="008000"/>
        </w:rPr>
        <w:t xml:space="preserve"># THIS SCRIPT GATHERS USGS 3DEP LIDAR DATA IN PARALLEL </w:t>
      </w:r>
    </w:p>
    <w:p w14:paraId="7453DD6A" w14:textId="77777777" w:rsidR="006574E5" w:rsidRPr="008C696B" w:rsidRDefault="006574E5" w:rsidP="008C696B">
      <w:pPr>
        <w:shd w:val="clear" w:color="auto" w:fill="FFFFFF"/>
        <w:spacing w:line="360" w:lineRule="auto"/>
        <w:rPr>
          <w:color w:val="000000"/>
        </w:rPr>
      </w:pPr>
      <w:r w:rsidRPr="008C696B">
        <w:rPr>
          <w:color w:val="008000"/>
        </w:rPr>
        <w:t># USE IT FOR COMPARING SPACEBORNE AND AIRBORNE CANOPY HEIGHT OBSERVATIONS</w:t>
      </w:r>
    </w:p>
    <w:p w14:paraId="50622544" w14:textId="77777777" w:rsidR="006574E5" w:rsidRPr="008C696B" w:rsidRDefault="006574E5" w:rsidP="008C696B">
      <w:pPr>
        <w:shd w:val="clear" w:color="auto" w:fill="FFFFFF"/>
        <w:spacing w:line="360" w:lineRule="auto"/>
        <w:rPr>
          <w:color w:val="000000"/>
        </w:rPr>
      </w:pPr>
    </w:p>
    <w:p w14:paraId="603C81FC"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0C538A0D"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BE3BE9B"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B142EC0"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json</w:t>
      </w:r>
    </w:p>
    <w:p w14:paraId="0052721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EEA275"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copy</w:t>
      </w:r>
    </w:p>
    <w:p w14:paraId="5EDB49C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os</w:t>
      </w:r>
    </w:p>
    <w:p w14:paraId="1DA964E1"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68FD792"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574DA89F" w14:textId="77777777" w:rsidR="006574E5" w:rsidRPr="008C696B" w:rsidRDefault="006574E5" w:rsidP="008C696B">
      <w:pPr>
        <w:shd w:val="clear" w:color="auto" w:fill="FFFFFF"/>
        <w:spacing w:line="360" w:lineRule="auto"/>
        <w:rPr>
          <w:color w:val="000000"/>
        </w:rPr>
      </w:pPr>
    </w:p>
    <w:p w14:paraId="594AB886" w14:textId="77777777" w:rsidR="006574E5" w:rsidRPr="008C696B" w:rsidRDefault="006574E5" w:rsidP="008C696B">
      <w:pPr>
        <w:shd w:val="clear" w:color="auto" w:fill="FFFFFF"/>
        <w:spacing w:line="360" w:lineRule="auto"/>
        <w:rPr>
          <w:color w:val="000000"/>
        </w:rPr>
      </w:pPr>
      <w:r w:rsidRPr="008C696B">
        <w:rPr>
          <w:color w:val="000000"/>
        </w:rPr>
        <w:t>pipelineTemplate = {</w:t>
      </w:r>
    </w:p>
    <w:p w14:paraId="2295C19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662FF686" w14:textId="77777777" w:rsidR="006574E5" w:rsidRPr="008C696B" w:rsidRDefault="006574E5" w:rsidP="008C696B">
      <w:pPr>
        <w:shd w:val="clear" w:color="auto" w:fill="FFFFFF"/>
        <w:spacing w:line="360" w:lineRule="auto"/>
        <w:rPr>
          <w:color w:val="000000"/>
        </w:rPr>
      </w:pPr>
    </w:p>
    <w:p w14:paraId="59114F8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082456D2" w14:textId="77777777" w:rsidR="006574E5" w:rsidRPr="008C696B" w:rsidRDefault="006574E5" w:rsidP="008C696B">
      <w:pPr>
        <w:shd w:val="clear" w:color="auto" w:fill="FFFFFF"/>
        <w:spacing w:line="360" w:lineRule="auto"/>
        <w:rPr>
          <w:color w:val="000000"/>
        </w:rPr>
      </w:pPr>
      <w:r w:rsidRPr="008C696B">
        <w:rPr>
          <w:color w:val="000000"/>
        </w:rPr>
        <w:t>        {</w:t>
      </w:r>
    </w:p>
    <w:p w14:paraId="75235D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68D72A4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217EF1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1DF1EC65" w14:textId="77777777" w:rsidR="006574E5" w:rsidRPr="008C696B" w:rsidRDefault="006574E5" w:rsidP="008C696B">
      <w:pPr>
        <w:shd w:val="clear" w:color="auto" w:fill="FFFFFF"/>
        <w:spacing w:line="360" w:lineRule="auto"/>
        <w:rPr>
          <w:color w:val="000000"/>
        </w:rPr>
      </w:pPr>
      <w:r w:rsidRPr="008C696B">
        <w:rPr>
          <w:color w:val="000000"/>
        </w:rPr>
        <w:t>        },</w:t>
      </w:r>
    </w:p>
    <w:p w14:paraId="65069769" w14:textId="77777777" w:rsidR="006574E5" w:rsidRPr="008C696B" w:rsidRDefault="006574E5" w:rsidP="008C696B">
      <w:pPr>
        <w:shd w:val="clear" w:color="auto" w:fill="FFFFFF"/>
        <w:spacing w:line="360" w:lineRule="auto"/>
        <w:rPr>
          <w:color w:val="000000"/>
        </w:rPr>
      </w:pPr>
    </w:p>
    <w:p w14:paraId="48EB843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0E3D03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55CE9CA2" w14:textId="77777777" w:rsidR="006574E5" w:rsidRPr="008C696B" w:rsidRDefault="006574E5" w:rsidP="008C696B">
      <w:pPr>
        <w:shd w:val="clear" w:color="auto" w:fill="FFFFFF"/>
        <w:spacing w:line="360" w:lineRule="auto"/>
        <w:rPr>
          <w:color w:val="000000"/>
        </w:rPr>
      </w:pPr>
    </w:p>
    <w:p w14:paraId="725BD4A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HANDLES SMRF ERROR WITH NO RETURNS</w:t>
      </w:r>
    </w:p>
    <w:p w14:paraId="47F92644" w14:textId="77777777" w:rsidR="006574E5" w:rsidRPr="008C696B" w:rsidRDefault="006574E5" w:rsidP="008C696B">
      <w:pPr>
        <w:shd w:val="clear" w:color="auto" w:fill="FFFFFF"/>
        <w:spacing w:line="360" w:lineRule="auto"/>
        <w:rPr>
          <w:color w:val="000000"/>
        </w:rPr>
      </w:pPr>
      <w:r w:rsidRPr="008C696B">
        <w:rPr>
          <w:color w:val="000000"/>
        </w:rPr>
        <w:t>        {</w:t>
      </w:r>
    </w:p>
    <w:p w14:paraId="3C3DC9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295EB88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31DACF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325024F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47A665E7" w14:textId="77777777" w:rsidR="006574E5" w:rsidRPr="008C696B" w:rsidRDefault="006574E5" w:rsidP="008C696B">
      <w:pPr>
        <w:shd w:val="clear" w:color="auto" w:fill="FFFFFF"/>
        <w:spacing w:line="360" w:lineRule="auto"/>
        <w:rPr>
          <w:color w:val="000000"/>
        </w:rPr>
      </w:pPr>
      <w:r w:rsidRPr="008C696B">
        <w:rPr>
          <w:color w:val="000000"/>
        </w:rPr>
        <w:t>            ]</w:t>
      </w:r>
    </w:p>
    <w:p w14:paraId="55A030C6" w14:textId="77777777" w:rsidR="006574E5" w:rsidRPr="008C696B" w:rsidRDefault="006574E5" w:rsidP="008C696B">
      <w:pPr>
        <w:shd w:val="clear" w:color="auto" w:fill="FFFFFF"/>
        <w:spacing w:line="360" w:lineRule="auto"/>
        <w:rPr>
          <w:color w:val="000000"/>
        </w:rPr>
      </w:pPr>
      <w:r w:rsidRPr="008C696B">
        <w:rPr>
          <w:color w:val="000000"/>
        </w:rPr>
        <w:t>        },</w:t>
      </w:r>
    </w:p>
    <w:p w14:paraId="7D7BFE4F" w14:textId="77777777" w:rsidR="006574E5" w:rsidRPr="008C696B" w:rsidRDefault="006574E5" w:rsidP="008C696B">
      <w:pPr>
        <w:shd w:val="clear" w:color="auto" w:fill="FFFFFF"/>
        <w:spacing w:line="360" w:lineRule="auto"/>
        <w:rPr>
          <w:color w:val="000000"/>
        </w:rPr>
      </w:pPr>
    </w:p>
    <w:p w14:paraId="18D8097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32F11D1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66F5A7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792A1F9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00AF3B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1F34AA1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426E22CD" w14:textId="77777777" w:rsidR="006574E5" w:rsidRPr="008C696B" w:rsidRDefault="006574E5" w:rsidP="008C696B">
      <w:pPr>
        <w:shd w:val="clear" w:color="auto" w:fill="FFFFFF"/>
        <w:spacing w:line="360" w:lineRule="auto"/>
        <w:rPr>
          <w:color w:val="000000"/>
        </w:rPr>
      </w:pPr>
    </w:p>
    <w:p w14:paraId="1639E2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45AA5C10" w14:textId="77777777" w:rsidR="006574E5" w:rsidRPr="008C696B" w:rsidRDefault="006574E5" w:rsidP="008C696B">
      <w:pPr>
        <w:shd w:val="clear" w:color="auto" w:fill="FFFFFF"/>
        <w:spacing w:line="360" w:lineRule="auto"/>
        <w:rPr>
          <w:color w:val="000000"/>
        </w:rPr>
      </w:pPr>
      <w:r w:rsidRPr="008C696B">
        <w:rPr>
          <w:color w:val="000000"/>
        </w:rPr>
        <w:t>        {</w:t>
      </w:r>
    </w:p>
    <w:p w14:paraId="339ABA5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51EB5D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4D81B0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035F759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002F875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3A68BC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5F0B99D4" w14:textId="77777777" w:rsidR="006574E5" w:rsidRPr="008C696B" w:rsidRDefault="006574E5" w:rsidP="008C696B">
      <w:pPr>
        <w:shd w:val="clear" w:color="auto" w:fill="FFFFFF"/>
        <w:spacing w:line="360" w:lineRule="auto"/>
        <w:rPr>
          <w:color w:val="000000"/>
        </w:rPr>
      </w:pPr>
      <w:r w:rsidRPr="008C696B">
        <w:rPr>
          <w:color w:val="000000"/>
        </w:rPr>
        <w:t>        },</w:t>
      </w:r>
    </w:p>
    <w:p w14:paraId="5B193E6B" w14:textId="77777777" w:rsidR="006574E5" w:rsidRPr="008C696B" w:rsidRDefault="006574E5" w:rsidP="008C696B">
      <w:pPr>
        <w:shd w:val="clear" w:color="auto" w:fill="FFFFFF"/>
        <w:spacing w:line="360" w:lineRule="auto"/>
        <w:rPr>
          <w:color w:val="000000"/>
        </w:rPr>
      </w:pPr>
    </w:p>
    <w:p w14:paraId="727C77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CUTOFF FOR SMRF VS CSF FILTER ROUTES</w:t>
      </w:r>
    </w:p>
    <w:p w14:paraId="2C144568" w14:textId="77777777" w:rsidR="006574E5" w:rsidRPr="008C696B" w:rsidRDefault="006574E5" w:rsidP="008C696B">
      <w:pPr>
        <w:shd w:val="clear" w:color="auto" w:fill="FFFFFF"/>
        <w:spacing w:line="360" w:lineRule="auto"/>
        <w:rPr>
          <w:color w:val="000000"/>
        </w:rPr>
      </w:pPr>
      <w:r w:rsidRPr="008C696B">
        <w:rPr>
          <w:color w:val="000000"/>
        </w:rPr>
        <w:t>        {</w:t>
      </w:r>
    </w:p>
    <w:p w14:paraId="20B7839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3B412043" w14:textId="77777777" w:rsidR="006574E5" w:rsidRPr="008C696B" w:rsidRDefault="006574E5" w:rsidP="008C696B">
      <w:pPr>
        <w:shd w:val="clear" w:color="auto" w:fill="FFFFFF"/>
        <w:spacing w:line="360" w:lineRule="auto"/>
        <w:rPr>
          <w:color w:val="000000"/>
        </w:rPr>
      </w:pPr>
      <w:r w:rsidRPr="008C696B">
        <w:rPr>
          <w:color w:val="000000"/>
        </w:rPr>
        <w:t>        },</w:t>
      </w:r>
    </w:p>
    <w:p w14:paraId="4C7F7857" w14:textId="77777777" w:rsidR="006574E5" w:rsidRPr="008C696B" w:rsidRDefault="006574E5" w:rsidP="008C696B">
      <w:pPr>
        <w:shd w:val="clear" w:color="auto" w:fill="FFFFFF"/>
        <w:spacing w:line="360" w:lineRule="auto"/>
        <w:rPr>
          <w:color w:val="000000"/>
        </w:rPr>
      </w:pPr>
    </w:p>
    <w:p w14:paraId="51387ED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CROPPING TO BOUNDS OF SPECIFIC POLYGON        </w:t>
      </w:r>
    </w:p>
    <w:p w14:paraId="7F65F043" w14:textId="77777777" w:rsidR="006574E5" w:rsidRPr="008C696B" w:rsidRDefault="006574E5" w:rsidP="008C696B">
      <w:pPr>
        <w:shd w:val="clear" w:color="auto" w:fill="FFFFFF"/>
        <w:spacing w:line="360" w:lineRule="auto"/>
        <w:rPr>
          <w:color w:val="000000"/>
        </w:rPr>
      </w:pPr>
      <w:r w:rsidRPr="008C696B">
        <w:rPr>
          <w:color w:val="000000"/>
        </w:rPr>
        <w:t>        {</w:t>
      </w:r>
    </w:p>
    <w:p w14:paraId="04BF407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3818CE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2AA7901E" w14:textId="77777777" w:rsidR="006574E5" w:rsidRPr="008C696B" w:rsidRDefault="006574E5" w:rsidP="008C696B">
      <w:pPr>
        <w:shd w:val="clear" w:color="auto" w:fill="FFFFFF"/>
        <w:spacing w:line="360" w:lineRule="auto"/>
        <w:rPr>
          <w:color w:val="000000"/>
        </w:rPr>
      </w:pPr>
      <w:r w:rsidRPr="008C696B">
        <w:rPr>
          <w:color w:val="000000"/>
        </w:rPr>
        <w:t>        },</w:t>
      </w:r>
    </w:p>
    <w:p w14:paraId="79508C1D" w14:textId="77777777" w:rsidR="006574E5" w:rsidRPr="008C696B" w:rsidRDefault="006574E5" w:rsidP="008C696B">
      <w:pPr>
        <w:shd w:val="clear" w:color="auto" w:fill="FFFFFF"/>
        <w:spacing w:line="360" w:lineRule="auto"/>
        <w:rPr>
          <w:color w:val="000000"/>
        </w:rPr>
      </w:pPr>
    </w:p>
    <w:p w14:paraId="221C1DB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2BAD900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3C7B81D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930BD0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"filename":""</w:t>
      </w:r>
    </w:p>
    <w:p w14:paraId="0DD121B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2B0757B4" w14:textId="77777777" w:rsidR="006574E5" w:rsidRPr="008C696B" w:rsidRDefault="006574E5" w:rsidP="008C696B">
      <w:pPr>
        <w:shd w:val="clear" w:color="auto" w:fill="FFFFFF"/>
        <w:spacing w:line="360" w:lineRule="auto"/>
        <w:rPr>
          <w:color w:val="000000"/>
        </w:rPr>
      </w:pPr>
      <w:r w:rsidRPr="008C696B">
        <w:rPr>
          <w:color w:val="000000"/>
        </w:rPr>
        <w:t>    ]</w:t>
      </w:r>
    </w:p>
    <w:p w14:paraId="53BC4F49" w14:textId="77777777" w:rsidR="006574E5" w:rsidRPr="008C696B" w:rsidRDefault="006574E5" w:rsidP="008C696B">
      <w:pPr>
        <w:shd w:val="clear" w:color="auto" w:fill="FFFFFF"/>
        <w:spacing w:line="360" w:lineRule="auto"/>
        <w:rPr>
          <w:color w:val="000000"/>
        </w:rPr>
      </w:pPr>
      <w:r w:rsidRPr="008C696B">
        <w:rPr>
          <w:color w:val="000000"/>
        </w:rPr>
        <w:t>}</w:t>
      </w:r>
    </w:p>
    <w:p w14:paraId="7A3A7484" w14:textId="77777777" w:rsidR="006574E5" w:rsidRPr="008C696B" w:rsidRDefault="006574E5" w:rsidP="008C696B">
      <w:pPr>
        <w:shd w:val="clear" w:color="auto" w:fill="FFFFFF"/>
        <w:spacing w:line="360" w:lineRule="auto"/>
        <w:rPr>
          <w:color w:val="000000"/>
        </w:rPr>
      </w:pPr>
    </w:p>
    <w:p w14:paraId="2F94D35B"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7B7D1702" w14:textId="77777777" w:rsidR="006574E5" w:rsidRPr="008C696B" w:rsidRDefault="006574E5" w:rsidP="008C696B">
      <w:pPr>
        <w:shd w:val="clear" w:color="auto" w:fill="FFFFFF"/>
        <w:spacing w:line="360" w:lineRule="auto"/>
        <w:rPr>
          <w:color w:val="000000"/>
        </w:rPr>
      </w:pPr>
    </w:p>
    <w:p w14:paraId="08E8967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5DE1656A" w14:textId="77777777" w:rsidR="006574E5" w:rsidRPr="008C696B" w:rsidRDefault="006574E5"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2AFC7BF6"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332C47C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44CAC56F" w14:textId="77777777" w:rsidR="006574E5" w:rsidRPr="008C696B" w:rsidRDefault="006574E5"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3204FDE1" w14:textId="77777777" w:rsidR="006574E5" w:rsidRPr="008C696B" w:rsidRDefault="006574E5" w:rsidP="008C696B">
      <w:pPr>
        <w:shd w:val="clear" w:color="auto" w:fill="FFFFFF"/>
        <w:spacing w:line="360" w:lineRule="auto"/>
        <w:rPr>
          <w:color w:val="000000"/>
        </w:rPr>
      </w:pPr>
    </w:p>
    <w:p w14:paraId="048C70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1ABD8328" w14:textId="77777777" w:rsidR="006574E5" w:rsidRPr="008C696B" w:rsidRDefault="006574E5" w:rsidP="008C696B">
      <w:pPr>
        <w:shd w:val="clear" w:color="auto" w:fill="FFFFFF"/>
        <w:spacing w:line="360" w:lineRule="auto"/>
        <w:rPr>
          <w:color w:val="000000"/>
        </w:rPr>
      </w:pPr>
      <w:r w:rsidRPr="008C696B">
        <w:rPr>
          <w:color w:val="000000"/>
        </w:rPr>
        <w:t>    totalPoints = len(allReturns)</w:t>
      </w:r>
    </w:p>
    <w:p w14:paraId="735D640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60D454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CC2AC0C"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634F3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7032D56D"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p>
    <w:p w14:paraId="6932AD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582E9891" w14:textId="77777777" w:rsidR="006574E5" w:rsidRPr="008C696B" w:rsidRDefault="006574E5"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0E9FE4B8" w14:textId="77777777" w:rsidR="006574E5" w:rsidRPr="008C696B" w:rsidRDefault="006574E5"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27162BDB" w14:textId="77777777" w:rsidR="006574E5" w:rsidRPr="008C696B" w:rsidRDefault="006574E5"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189D2F34" w14:textId="77777777" w:rsidR="006574E5" w:rsidRPr="008C696B" w:rsidRDefault="006574E5" w:rsidP="008C696B">
      <w:pPr>
        <w:shd w:val="clear" w:color="auto" w:fill="FFFFFF"/>
        <w:spacing w:line="360" w:lineRule="auto"/>
        <w:rPr>
          <w:color w:val="000000"/>
        </w:rPr>
      </w:pPr>
      <w:r w:rsidRPr="008C696B">
        <w:rPr>
          <w:color w:val="000000"/>
        </w:rPr>
        <w:t>    totalVegPoints = len(heights)</w:t>
      </w:r>
    </w:p>
    <w:p w14:paraId="61288BAC" w14:textId="77777777" w:rsidR="006574E5" w:rsidRPr="008C696B" w:rsidRDefault="006574E5" w:rsidP="008C696B">
      <w:pPr>
        <w:shd w:val="clear" w:color="auto" w:fill="FFFFFF"/>
        <w:spacing w:line="360" w:lineRule="auto"/>
        <w:rPr>
          <w:color w:val="000000"/>
        </w:rPr>
      </w:pPr>
    </w:p>
    <w:p w14:paraId="6B831E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203BA5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2B5BB3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77F2BE4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67A1E0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05DEDE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521C7D3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number of GROUND returns</w:t>
      </w:r>
    </w:p>
    <w:p w14:paraId="29FBF4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this will use the number of GROUND returns</w:t>
      </w:r>
    </w:p>
    <w:p w14:paraId="41E77BC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68853C3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5A63F48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47A8C41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3078B4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21AC9B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5E6666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22F45E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13DC4A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'percentile_99'</w:t>
      </w:r>
      <w:r w:rsidRPr="008C696B">
        <w:rPr>
          <w:color w:val="000000"/>
        </w:rPr>
        <w:t>:</w:t>
      </w:r>
      <w:r w:rsidRPr="008C696B">
        <w:rPr>
          <w:color w:val="098658"/>
        </w:rPr>
        <w:t>0</w:t>
      </w:r>
    </w:p>
    <w:p w14:paraId="051A2D5C" w14:textId="77777777" w:rsidR="006574E5" w:rsidRPr="008C696B" w:rsidRDefault="006574E5" w:rsidP="008C696B">
      <w:pPr>
        <w:shd w:val="clear" w:color="auto" w:fill="FFFFFF"/>
        <w:spacing w:line="360" w:lineRule="auto"/>
        <w:rPr>
          <w:color w:val="000000"/>
        </w:rPr>
      </w:pPr>
      <w:r w:rsidRPr="008C696B">
        <w:rPr>
          <w:color w:val="000000"/>
        </w:rPr>
        <w:t>        }</w:t>
      </w:r>
    </w:p>
    <w:p w14:paraId="584AD24D" w14:textId="77777777" w:rsidR="006574E5" w:rsidRPr="008C696B" w:rsidRDefault="006574E5" w:rsidP="008C696B">
      <w:pPr>
        <w:shd w:val="clear" w:color="auto" w:fill="FFFFFF"/>
        <w:spacing w:line="360" w:lineRule="auto"/>
        <w:rPr>
          <w:color w:val="000000"/>
        </w:rPr>
      </w:pPr>
    </w:p>
    <w:p w14:paraId="4972B06F"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This is the case where there actually is vegetation</w:t>
      </w:r>
    </w:p>
    <w:p w14:paraId="4FE77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7D020F5B"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31417C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44E05780" w14:textId="77777777" w:rsidR="006574E5" w:rsidRPr="008C696B" w:rsidRDefault="006574E5" w:rsidP="008C696B">
      <w:pPr>
        <w:shd w:val="clear" w:color="auto" w:fill="FFFFFF"/>
        <w:spacing w:line="360" w:lineRule="auto"/>
        <w:rPr>
          <w:color w:val="000000"/>
        </w:rPr>
      </w:pPr>
      <w:r w:rsidRPr="008C696B">
        <w:rPr>
          <w:color w:val="000000"/>
        </w:rPr>
        <w:t>        max_height = np.max(heights)</w:t>
      </w:r>
    </w:p>
    <w:p w14:paraId="6D89A429" w14:textId="77777777" w:rsidR="006574E5" w:rsidRPr="008C696B" w:rsidRDefault="006574E5" w:rsidP="008C696B">
      <w:pPr>
        <w:shd w:val="clear" w:color="auto" w:fill="FFFFFF"/>
        <w:spacing w:line="360" w:lineRule="auto"/>
        <w:rPr>
          <w:color w:val="000000"/>
        </w:rPr>
      </w:pPr>
      <w:r w:rsidRPr="008C696B">
        <w:rPr>
          <w:color w:val="000000"/>
        </w:rPr>
        <w:t>        min_height = np.min(heights)</w:t>
      </w:r>
    </w:p>
    <w:p w14:paraId="546BB0DB" w14:textId="77777777" w:rsidR="006574E5" w:rsidRPr="008C696B" w:rsidRDefault="006574E5" w:rsidP="008C696B">
      <w:pPr>
        <w:shd w:val="clear" w:color="auto" w:fill="FFFFFF"/>
        <w:spacing w:line="360" w:lineRule="auto"/>
        <w:rPr>
          <w:color w:val="000000"/>
        </w:rPr>
      </w:pPr>
      <w:r w:rsidRPr="008C696B">
        <w:rPr>
          <w:color w:val="000000"/>
        </w:rPr>
        <w:t>        mean_height = np.mean(heights)</w:t>
      </w:r>
    </w:p>
    <w:p w14:paraId="426C940E" w14:textId="77777777" w:rsidR="006574E5" w:rsidRPr="008C696B" w:rsidRDefault="006574E5" w:rsidP="008C696B">
      <w:pPr>
        <w:shd w:val="clear" w:color="auto" w:fill="FFFFFF"/>
        <w:spacing w:line="360" w:lineRule="auto"/>
        <w:rPr>
          <w:color w:val="000000"/>
        </w:rPr>
      </w:pPr>
      <w:r w:rsidRPr="008C696B">
        <w:rPr>
          <w:color w:val="000000"/>
        </w:rPr>
        <w:t>        median_height = np.median(heights)</w:t>
      </w:r>
    </w:p>
    <w:p w14:paraId="5A78B666" w14:textId="77777777" w:rsidR="006574E5" w:rsidRPr="008C696B" w:rsidRDefault="006574E5" w:rsidP="008C696B">
      <w:pPr>
        <w:shd w:val="clear" w:color="auto" w:fill="FFFFFF"/>
        <w:spacing w:line="360" w:lineRule="auto"/>
        <w:rPr>
          <w:color w:val="000000"/>
        </w:rPr>
      </w:pPr>
    </w:p>
    <w:p w14:paraId="63FA54A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158F40B9" w14:textId="77777777" w:rsidR="006574E5" w:rsidRPr="008C696B" w:rsidRDefault="006574E5"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33B2C4D0" w14:textId="77777777" w:rsidR="006574E5" w:rsidRPr="008C696B" w:rsidRDefault="006574E5" w:rsidP="008C696B">
      <w:pPr>
        <w:shd w:val="clear" w:color="auto" w:fill="FFFFFF"/>
        <w:spacing w:line="360" w:lineRule="auto"/>
        <w:rPr>
          <w:color w:val="000000"/>
        </w:rPr>
      </w:pPr>
    </w:p>
    <w:p w14:paraId="6C351D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Have to convert to a pandas series to run these stats</w:t>
      </w:r>
    </w:p>
    <w:p w14:paraId="4CBD8612" w14:textId="77777777" w:rsidR="006574E5" w:rsidRPr="008C696B" w:rsidRDefault="006574E5" w:rsidP="008C696B">
      <w:pPr>
        <w:shd w:val="clear" w:color="auto" w:fill="FFFFFF"/>
        <w:spacing w:line="360" w:lineRule="auto"/>
        <w:rPr>
          <w:color w:val="000000"/>
        </w:rPr>
      </w:pPr>
      <w:r w:rsidRPr="008C696B">
        <w:rPr>
          <w:color w:val="000000"/>
        </w:rPr>
        <w:t>        pdSeries = pd.Series(heights)</w:t>
      </w:r>
    </w:p>
    <w:p w14:paraId="1DCD3463" w14:textId="77777777" w:rsidR="006574E5" w:rsidRPr="008C696B" w:rsidRDefault="006574E5" w:rsidP="008C696B">
      <w:pPr>
        <w:shd w:val="clear" w:color="auto" w:fill="FFFFFF"/>
        <w:spacing w:line="360" w:lineRule="auto"/>
        <w:rPr>
          <w:color w:val="000000"/>
        </w:rPr>
      </w:pPr>
    </w:p>
    <w:p w14:paraId="645F774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D6EE8C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62E517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09BAB1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total number returns</w:t>
      </w:r>
    </w:p>
    <w:p w14:paraId="5A33544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this will use the number of VEGETATION returns</w:t>
      </w:r>
    </w:p>
    <w:p w14:paraId="7E357F5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totalVegPoints / totalPoints,</w:t>
      </w:r>
    </w:p>
    <w:p w14:paraId="6563DC8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430F83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4538880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24C67F2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6E07FC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:p90,</w:t>
      </w:r>
    </w:p>
    <w:p w14:paraId="4381543F" w14:textId="77777777" w:rsidR="006574E5" w:rsidRPr="008C696B" w:rsidRDefault="006574E5"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'percentile_95'</w:t>
      </w:r>
      <w:r w:rsidRPr="008C696B">
        <w:rPr>
          <w:color w:val="000000"/>
          <w:lang w:val="fr-FR"/>
        </w:rPr>
        <w:t>:p95,</w:t>
      </w:r>
    </w:p>
    <w:p w14:paraId="5389C2BD" w14:textId="77777777" w:rsidR="006574E5" w:rsidRPr="008C696B" w:rsidRDefault="006574E5"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67009BEF" w14:textId="77777777" w:rsidR="006574E5" w:rsidRPr="008C696B" w:rsidRDefault="006574E5" w:rsidP="008C696B">
      <w:pPr>
        <w:shd w:val="clear" w:color="auto" w:fill="FFFFFF"/>
        <w:spacing w:line="360" w:lineRule="auto"/>
        <w:rPr>
          <w:color w:val="000000"/>
        </w:rPr>
      </w:pPr>
      <w:r w:rsidRPr="008C696B">
        <w:rPr>
          <w:color w:val="000000"/>
          <w:lang w:val="fr-FR"/>
        </w:rPr>
        <w:t xml:space="preserve">            </w:t>
      </w:r>
      <w:r w:rsidRPr="008C696B">
        <w:rPr>
          <w:color w:val="A31515"/>
        </w:rPr>
        <w:t>'percentile_99'</w:t>
      </w:r>
      <w:r w:rsidRPr="008C696B">
        <w:rPr>
          <w:color w:val="000000"/>
        </w:rPr>
        <w:t>:p99</w:t>
      </w:r>
    </w:p>
    <w:p w14:paraId="1D6B0069" w14:textId="77777777" w:rsidR="006574E5" w:rsidRPr="008C696B" w:rsidRDefault="006574E5" w:rsidP="008C696B">
      <w:pPr>
        <w:shd w:val="clear" w:color="auto" w:fill="FFFFFF"/>
        <w:spacing w:line="360" w:lineRule="auto"/>
        <w:rPr>
          <w:color w:val="000000"/>
        </w:rPr>
      </w:pPr>
      <w:r w:rsidRPr="008C696B">
        <w:rPr>
          <w:color w:val="000000"/>
        </w:rPr>
        <w:t>        }</w:t>
      </w:r>
    </w:p>
    <w:p w14:paraId="2CFB74CB" w14:textId="77777777" w:rsidR="006574E5" w:rsidRPr="008C696B" w:rsidRDefault="006574E5" w:rsidP="008C696B">
      <w:pPr>
        <w:shd w:val="clear" w:color="auto" w:fill="FFFFFF"/>
        <w:spacing w:line="360" w:lineRule="auto"/>
        <w:rPr>
          <w:color w:val="000000"/>
        </w:rPr>
      </w:pPr>
    </w:p>
    <w:p w14:paraId="45BC4F83" w14:textId="77777777" w:rsidR="006574E5" w:rsidRPr="008C696B" w:rsidRDefault="006574E5" w:rsidP="008C696B">
      <w:pPr>
        <w:shd w:val="clear" w:color="auto" w:fill="FFFFFF"/>
        <w:spacing w:line="360" w:lineRule="auto"/>
        <w:rPr>
          <w:color w:val="000000"/>
        </w:rPr>
      </w:pPr>
      <w:r w:rsidRPr="008C696B">
        <w:rPr>
          <w:color w:val="000000"/>
        </w:rPr>
        <w:t>    metricsDf = pd.DataFrame([geosegmentStats])</w:t>
      </w:r>
    </w:p>
    <w:p w14:paraId="64431E2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DE93F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783D74F7" w14:textId="77777777" w:rsidR="006574E5" w:rsidRPr="008C696B" w:rsidRDefault="006574E5" w:rsidP="008C696B">
      <w:pPr>
        <w:shd w:val="clear" w:color="auto" w:fill="FFFFFF"/>
        <w:spacing w:line="360" w:lineRule="auto"/>
        <w:rPr>
          <w:color w:val="000000"/>
        </w:rPr>
      </w:pPr>
    </w:p>
    <w:p w14:paraId="68BD17BF"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3944E982" w14:textId="77777777" w:rsidR="006574E5" w:rsidRPr="008C696B" w:rsidRDefault="006574E5" w:rsidP="008C696B">
      <w:pPr>
        <w:shd w:val="clear" w:color="auto" w:fill="FFFFFF"/>
        <w:spacing w:line="360" w:lineRule="auto"/>
        <w:rPr>
          <w:color w:val="000000"/>
        </w:rPr>
      </w:pPr>
    </w:p>
    <w:p w14:paraId="23BEE204" w14:textId="77777777" w:rsidR="006574E5" w:rsidRPr="008C696B" w:rsidRDefault="006574E5" w:rsidP="008C696B">
      <w:pPr>
        <w:shd w:val="clear" w:color="auto" w:fill="FFFFFF"/>
        <w:spacing w:line="360" w:lineRule="auto"/>
        <w:rPr>
          <w:color w:val="000000"/>
        </w:rPr>
      </w:pPr>
      <w:r w:rsidRPr="008C696B">
        <w:rPr>
          <w:color w:val="000000"/>
        </w:rPr>
        <w:t>    uid = dataframeRow[</w:t>
      </w:r>
      <w:r w:rsidRPr="008C696B">
        <w:rPr>
          <w:color w:val="A31515"/>
        </w:rPr>
        <w:t>'segmentUID'</w:t>
      </w:r>
      <w:r w:rsidRPr="008C696B">
        <w:rPr>
          <w:color w:val="000000"/>
        </w:rPr>
        <w:t>]</w:t>
      </w:r>
    </w:p>
    <w:p w14:paraId="6CF1795C" w14:textId="77777777" w:rsidR="006574E5" w:rsidRPr="008C696B" w:rsidRDefault="006574E5"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06C9AA53" w14:textId="77777777" w:rsidR="006574E5" w:rsidRPr="008C696B" w:rsidRDefault="006574E5"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0197D4D9" w14:textId="77777777" w:rsidR="006574E5" w:rsidRPr="008C696B" w:rsidRDefault="006574E5"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38CD4021" w14:textId="77777777" w:rsidR="006574E5" w:rsidRPr="008C696B" w:rsidRDefault="006574E5" w:rsidP="008C696B">
      <w:pPr>
        <w:shd w:val="clear" w:color="auto" w:fill="FFFFFF"/>
        <w:spacing w:line="360" w:lineRule="auto"/>
        <w:rPr>
          <w:color w:val="000000"/>
        </w:rPr>
      </w:pPr>
    </w:p>
    <w:p w14:paraId="35220DC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76775DC9" w14:textId="77777777" w:rsidR="006574E5" w:rsidRPr="008C696B" w:rsidRDefault="006574E5" w:rsidP="008C696B">
      <w:pPr>
        <w:shd w:val="clear" w:color="auto" w:fill="FFFFFF"/>
        <w:spacing w:line="360" w:lineRule="auto"/>
        <w:rPr>
          <w:color w:val="000000"/>
        </w:rPr>
      </w:pPr>
      <w:r w:rsidRPr="008C696B">
        <w:rPr>
          <w:color w:val="000000"/>
        </w:rPr>
        <w:t>    pipelineConfig = copy.deepcopy(pipelineTemplate)</w:t>
      </w:r>
    </w:p>
    <w:p w14:paraId="5C55E7B2"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66A685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1D541165" w14:textId="77777777" w:rsidR="006574E5" w:rsidRPr="008C696B" w:rsidRDefault="006574E5" w:rsidP="008C696B">
      <w:pPr>
        <w:shd w:val="clear" w:color="auto" w:fill="FFFFFF"/>
        <w:spacing w:line="360" w:lineRule="auto"/>
        <w:rPr>
          <w:color w:val="000000"/>
        </w:rPr>
      </w:pPr>
      <w:r w:rsidRPr="008C696B">
        <w:rPr>
          <w:color w:val="000000"/>
        </w:rPr>
        <w:t>    wkt = dataframeRow.geometry.wkt</w:t>
      </w:r>
    </w:p>
    <w:p w14:paraId="3D2C1B4B" w14:textId="77777777" w:rsidR="006574E5" w:rsidRPr="008C696B" w:rsidRDefault="006574E5" w:rsidP="008C696B">
      <w:pPr>
        <w:shd w:val="clear" w:color="auto" w:fill="FFFFFF"/>
        <w:spacing w:line="360" w:lineRule="auto"/>
        <w:rPr>
          <w:color w:val="000000"/>
        </w:rPr>
      </w:pPr>
    </w:p>
    <w:p w14:paraId="601FF0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45FF96E" w14:textId="77777777" w:rsidR="006574E5" w:rsidRPr="008C696B" w:rsidRDefault="006574E5"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30F0C4B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1FB8169F" w14:textId="77777777" w:rsidR="006574E5" w:rsidRPr="008C696B" w:rsidRDefault="006574E5" w:rsidP="008C696B">
      <w:pPr>
        <w:shd w:val="clear" w:color="auto" w:fill="FFFFFF"/>
        <w:spacing w:line="360" w:lineRule="auto"/>
        <w:rPr>
          <w:color w:val="000000"/>
        </w:rPr>
      </w:pPr>
    </w:p>
    <w:p w14:paraId="74489FA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2122F92F" w14:textId="77777777" w:rsidR="006574E5" w:rsidRPr="008C696B" w:rsidRDefault="006574E5"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5BE363F" w14:textId="77777777" w:rsidR="006574E5" w:rsidRPr="008C696B" w:rsidRDefault="006574E5" w:rsidP="008C696B">
      <w:pPr>
        <w:shd w:val="clear" w:color="auto" w:fill="FFFFFF"/>
        <w:spacing w:line="360" w:lineRule="auto"/>
        <w:rPr>
          <w:color w:val="000000"/>
        </w:rPr>
      </w:pPr>
    </w:p>
    <w:p w14:paraId="7D33F53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4D5403A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pipelineConfig['pipeline'][5]['filename'] = f"D:\\IceSat\\ETD\\segments\\pointCloudTesting\\{outputID}.las"</w:t>
      </w:r>
    </w:p>
    <w:p w14:paraId="2B1CACBB" w14:textId="77777777" w:rsidR="006574E5" w:rsidRPr="008C696B" w:rsidRDefault="006574E5" w:rsidP="008C696B">
      <w:pPr>
        <w:shd w:val="clear" w:color="auto" w:fill="FFFFFF"/>
        <w:spacing w:line="360" w:lineRule="auto"/>
        <w:rPr>
          <w:color w:val="000000"/>
        </w:rPr>
      </w:pPr>
    </w:p>
    <w:p w14:paraId="061B48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5FCB0D10" w14:textId="77777777" w:rsidR="006574E5" w:rsidRPr="008C696B" w:rsidRDefault="006574E5" w:rsidP="008C696B">
      <w:pPr>
        <w:shd w:val="clear" w:color="auto" w:fill="FFFFFF"/>
        <w:spacing w:line="360" w:lineRule="auto"/>
        <w:rPr>
          <w:color w:val="000000"/>
        </w:rPr>
      </w:pPr>
      <w:r w:rsidRPr="008C696B">
        <w:rPr>
          <w:color w:val="000000"/>
        </w:rPr>
        <w:lastRenderedPageBreak/>
        <w:t>    pipelineJSON = json.dumps(pipelineConfig)</w:t>
      </w:r>
    </w:p>
    <w:p w14:paraId="0BC0F6C8" w14:textId="77777777" w:rsidR="006574E5" w:rsidRPr="008C696B" w:rsidRDefault="006574E5" w:rsidP="008C696B">
      <w:pPr>
        <w:shd w:val="clear" w:color="auto" w:fill="FFFFFF"/>
        <w:spacing w:line="360" w:lineRule="auto"/>
        <w:rPr>
          <w:color w:val="000000"/>
        </w:rPr>
      </w:pPr>
    </w:p>
    <w:p w14:paraId="04C8139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0AA3BBBB" w14:textId="77777777" w:rsidR="006574E5" w:rsidRPr="008C696B" w:rsidRDefault="006574E5"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4665B9CB" w14:textId="77777777" w:rsidR="006574E5" w:rsidRPr="008C696B" w:rsidRDefault="006574E5"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79577D0" w14:textId="77777777" w:rsidR="006574E5" w:rsidRPr="008C696B" w:rsidRDefault="006574E5"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4C2242F3" w14:textId="77777777" w:rsidR="006574E5" w:rsidRPr="008C696B" w:rsidRDefault="006574E5"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96F3C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1B7839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 </w:t>
      </w:r>
      <w:r w:rsidRPr="008C696B">
        <w:rPr>
          <w:color w:val="008000"/>
        </w:rPr>
        <w:t># finally returns vegetation metrics array to main function</w:t>
      </w:r>
    </w:p>
    <w:p w14:paraId="6E309C8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9F0EE5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0AF41B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51C6676D"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437AA022"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main():</w:t>
      </w:r>
    </w:p>
    <w:p w14:paraId="525E028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Reading in ATL08 polygons</w:t>
      </w:r>
    </w:p>
    <w:p w14:paraId="7B93EE80" w14:textId="77777777" w:rsidR="006574E5" w:rsidRPr="008C696B" w:rsidRDefault="006574E5"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"D:\IceSat\ETD\segments\workingSetPolygonsWITHOUTALSMetrics.parquet"</w:t>
      </w:r>
      <w:r w:rsidRPr="008C696B">
        <w:rPr>
          <w:color w:val="000000"/>
        </w:rPr>
        <w:t>)</w:t>
      </w:r>
    </w:p>
    <w:p w14:paraId="75318F32" w14:textId="77777777" w:rsidR="006574E5" w:rsidRPr="008C696B" w:rsidRDefault="006574E5" w:rsidP="008C696B">
      <w:pPr>
        <w:shd w:val="clear" w:color="auto" w:fill="FFFFFF"/>
        <w:spacing w:line="360" w:lineRule="auto"/>
        <w:rPr>
          <w:color w:val="000000"/>
        </w:rPr>
      </w:pPr>
    </w:p>
    <w:p w14:paraId="094F642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45C30BA8"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66A308CA" w14:textId="77777777" w:rsidR="006574E5" w:rsidRPr="008C696B" w:rsidRDefault="006574E5"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79528A5" w14:textId="77777777" w:rsidR="006574E5" w:rsidRPr="008C696B" w:rsidRDefault="006574E5" w:rsidP="008C696B">
      <w:pPr>
        <w:shd w:val="clear" w:color="auto" w:fill="FFFFFF"/>
        <w:spacing w:line="360" w:lineRule="auto"/>
        <w:rPr>
          <w:color w:val="000000"/>
        </w:rPr>
      </w:pPr>
      <w:r w:rsidRPr="008C696B">
        <w:rPr>
          <w:color w:val="000000"/>
        </w:rPr>
        <w:t>    bounds = polygons3857.geometry.bounds</w:t>
      </w:r>
    </w:p>
    <w:p w14:paraId="5044EDB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print(bounds)</w:t>
      </w:r>
    </w:p>
    <w:p w14:paraId="7F5FC8DC" w14:textId="77777777" w:rsidR="006574E5" w:rsidRPr="008C696B" w:rsidRDefault="006574E5" w:rsidP="008C696B">
      <w:pPr>
        <w:shd w:val="clear" w:color="auto" w:fill="FFFFFF"/>
        <w:spacing w:line="360" w:lineRule="auto"/>
        <w:rPr>
          <w:color w:val="000000"/>
        </w:rPr>
      </w:pPr>
    </w:p>
    <w:p w14:paraId="18A9A22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3EBE59F5" w14:textId="77777777" w:rsidR="006574E5" w:rsidRPr="008C696B" w:rsidRDefault="006574E5"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278DD0C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p>
    <w:p w14:paraId="068FA57C"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4FCC403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69C76FD7" w14:textId="77777777" w:rsidR="006574E5" w:rsidRPr="008C696B" w:rsidRDefault="006574E5"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31A755B" w14:textId="77777777" w:rsidR="006574E5" w:rsidRPr="008C696B" w:rsidRDefault="006574E5" w:rsidP="008C696B">
      <w:pPr>
        <w:shd w:val="clear" w:color="auto" w:fill="FFFFFF"/>
        <w:spacing w:line="360" w:lineRule="auto"/>
        <w:rPr>
          <w:color w:val="000000"/>
        </w:rPr>
      </w:pPr>
    </w:p>
    <w:p w14:paraId="4914ED43" w14:textId="77777777" w:rsidR="006574E5" w:rsidRPr="008C696B" w:rsidRDefault="006574E5"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42DF0EF0"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024CE0BD"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EPT data for </w:t>
      </w:r>
      <w:r w:rsidRPr="008C696B">
        <w:rPr>
          <w:color w:val="000000"/>
        </w:rPr>
        <w:t>{len(polygons)}</w:t>
      </w:r>
      <w:r w:rsidRPr="008C696B">
        <w:rPr>
          <w:color w:val="A31515"/>
        </w:rPr>
        <w:t xml:space="preserve"> polygons..."</w:t>
      </w:r>
      <w:r w:rsidRPr="008C696B">
        <w:rPr>
          <w:color w:val="000000"/>
        </w:rPr>
        <w:t>)</w:t>
      </w:r>
    </w:p>
    <w:p w14:paraId="5A565414" w14:textId="77777777" w:rsidR="006574E5" w:rsidRPr="008C696B" w:rsidRDefault="006574E5" w:rsidP="008C696B">
      <w:pPr>
        <w:shd w:val="clear" w:color="auto" w:fill="FFFFFF"/>
        <w:spacing w:line="360" w:lineRule="auto"/>
        <w:rPr>
          <w:color w:val="000000"/>
        </w:rPr>
      </w:pPr>
    </w:p>
    <w:p w14:paraId="3CE45D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processing rows in parallel</w:t>
      </w:r>
    </w:p>
    <w:p w14:paraId="1FE5FC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15</w:t>
      </w:r>
      <w:r w:rsidRPr="008C696B">
        <w:rPr>
          <w:color w:val="000000"/>
        </w:rPr>
        <w:t xml:space="preserve">) </w:t>
      </w:r>
      <w:r w:rsidRPr="008C696B">
        <w:rPr>
          <w:color w:val="0000FF"/>
        </w:rPr>
        <w:t>as</w:t>
      </w:r>
      <w:r w:rsidRPr="008C696B">
        <w:rPr>
          <w:color w:val="000000"/>
        </w:rPr>
        <w:t xml:space="preserve"> executor:</w:t>
      </w:r>
    </w:p>
    <w:p w14:paraId="551C89B7" w14:textId="77777777" w:rsidR="006574E5" w:rsidRPr="008C696B" w:rsidRDefault="006574E5" w:rsidP="008C696B">
      <w:pPr>
        <w:shd w:val="clear" w:color="auto" w:fill="FFFFFF"/>
        <w:spacing w:line="360" w:lineRule="auto"/>
        <w:rPr>
          <w:color w:val="000000"/>
        </w:rPr>
      </w:pPr>
      <w:r w:rsidRPr="008C696B">
        <w:rPr>
          <w:color w:val="000000"/>
        </w:rPr>
        <w:t>        results = list(executor.map(executePipeline, rows))</w:t>
      </w:r>
    </w:p>
    <w:p w14:paraId="42DC02C7" w14:textId="77777777" w:rsidR="006574E5" w:rsidRPr="008C696B" w:rsidRDefault="006574E5" w:rsidP="008C696B">
      <w:pPr>
        <w:shd w:val="clear" w:color="auto" w:fill="FFFFFF"/>
        <w:spacing w:line="360" w:lineRule="auto"/>
        <w:rPr>
          <w:color w:val="000000"/>
        </w:rPr>
      </w:pPr>
    </w:p>
    <w:p w14:paraId="0D63693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39C7D2B9" w14:textId="77777777" w:rsidR="006574E5" w:rsidRPr="008C696B" w:rsidRDefault="006574E5"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41EBCD16" w14:textId="77777777" w:rsidR="006574E5" w:rsidRPr="008C696B" w:rsidRDefault="006574E5" w:rsidP="008C696B">
      <w:pPr>
        <w:shd w:val="clear" w:color="auto" w:fill="FFFFFF"/>
        <w:spacing w:line="360" w:lineRule="auto"/>
        <w:rPr>
          <w:color w:val="000000"/>
        </w:rPr>
      </w:pPr>
    </w:p>
    <w:p w14:paraId="0E27A29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2194DC96" w14:textId="77777777" w:rsidR="006574E5" w:rsidRPr="008C696B" w:rsidRDefault="006574E5"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66DF31A5"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"Merging with polygons"</w:t>
      </w:r>
      <w:r w:rsidRPr="008C696B">
        <w:rPr>
          <w:color w:val="000000"/>
        </w:rPr>
        <w:t>)</w:t>
      </w:r>
    </w:p>
    <w:p w14:paraId="1B8067E7" w14:textId="77777777" w:rsidR="006574E5" w:rsidRPr="008C696B" w:rsidRDefault="006574E5" w:rsidP="008C696B">
      <w:pPr>
        <w:shd w:val="clear" w:color="auto" w:fill="FFFFFF"/>
        <w:spacing w:line="360" w:lineRule="auto"/>
        <w:rPr>
          <w:color w:val="000000"/>
        </w:rPr>
      </w:pPr>
    </w:p>
    <w:p w14:paraId="281EBE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3E6D7D85" w14:textId="77777777" w:rsidR="006574E5" w:rsidRPr="008C696B" w:rsidRDefault="006574E5"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097522C6" w14:textId="77777777" w:rsidR="006574E5" w:rsidRPr="008C696B" w:rsidRDefault="006574E5" w:rsidP="008C696B">
      <w:pPr>
        <w:shd w:val="clear" w:color="auto" w:fill="FFFFFF"/>
        <w:spacing w:line="360" w:lineRule="auto"/>
        <w:rPr>
          <w:color w:val="000000"/>
        </w:rPr>
      </w:pPr>
    </w:p>
    <w:p w14:paraId="6DC3B6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082B4247" w14:textId="77777777" w:rsidR="006574E5" w:rsidRPr="008C696B" w:rsidRDefault="006574E5"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7E9A4A86" w14:textId="77777777" w:rsidR="006574E5" w:rsidRPr="008C696B" w:rsidRDefault="006574E5" w:rsidP="008C696B">
      <w:pPr>
        <w:shd w:val="clear" w:color="auto" w:fill="FFFFFF"/>
        <w:spacing w:line="360" w:lineRule="auto"/>
        <w:rPr>
          <w:color w:val="000000"/>
        </w:rPr>
      </w:pPr>
    </w:p>
    <w:p w14:paraId="0029E16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61B812E3" w14:textId="77777777" w:rsidR="006574E5" w:rsidRPr="008C696B" w:rsidRDefault="006574E5"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'segmentUID'</w:t>
      </w:r>
      <w:r w:rsidRPr="008C696B">
        <w:rPr>
          <w:color w:val="000000"/>
        </w:rPr>
        <w:t>)[</w:t>
      </w:r>
      <w:r w:rsidRPr="008C696B">
        <w:rPr>
          <w:color w:val="A31515"/>
        </w:rPr>
        <w:t>'total_veg_points'</w:t>
      </w:r>
      <w:r w:rsidRPr="008C696B">
        <w:rPr>
          <w:color w:val="000000"/>
        </w:rPr>
        <w:t>].idxmax()].reset_index(drop=</w:t>
      </w:r>
      <w:r w:rsidRPr="008C696B">
        <w:rPr>
          <w:color w:val="0000FF"/>
        </w:rPr>
        <w:t>True</w:t>
      </w:r>
      <w:r w:rsidRPr="008C696B">
        <w:rPr>
          <w:color w:val="000000"/>
        </w:rPr>
        <w:t xml:space="preserve">) </w:t>
      </w:r>
    </w:p>
    <w:p w14:paraId="6DB987B3" w14:textId="77777777" w:rsidR="006574E5" w:rsidRPr="008C696B" w:rsidRDefault="006574E5" w:rsidP="008C696B">
      <w:pPr>
        <w:shd w:val="clear" w:color="auto" w:fill="FFFFFF"/>
        <w:spacing w:line="360" w:lineRule="auto"/>
        <w:rPr>
          <w:color w:val="000000"/>
        </w:rPr>
      </w:pPr>
    </w:p>
    <w:p w14:paraId="0197C236"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reprojecting back to NC state plane</w:t>
      </w:r>
    </w:p>
    <w:p w14:paraId="36023F8D" w14:textId="77777777" w:rsidR="006574E5" w:rsidRPr="008C696B" w:rsidRDefault="006574E5" w:rsidP="008C696B">
      <w:pPr>
        <w:shd w:val="clear" w:color="auto" w:fill="FFFFFF"/>
        <w:spacing w:line="360" w:lineRule="auto"/>
        <w:rPr>
          <w:color w:val="000000"/>
        </w:rPr>
      </w:pPr>
      <w:r w:rsidRPr="008C696B">
        <w:rPr>
          <w:color w:val="000000"/>
        </w:rPr>
        <w:t>    reprojectedMaxVegPoints = mergedMaxVegPoints.to_crs(</w:t>
      </w:r>
      <w:r w:rsidRPr="008C696B">
        <w:rPr>
          <w:color w:val="098658"/>
        </w:rPr>
        <w:t>32119</w:t>
      </w:r>
      <w:r w:rsidRPr="008C696B">
        <w:rPr>
          <w:color w:val="000000"/>
        </w:rPr>
        <w:t xml:space="preserve">) </w:t>
      </w:r>
    </w:p>
    <w:p w14:paraId="0F4CC4F7" w14:textId="77777777" w:rsidR="006574E5" w:rsidRPr="008C696B" w:rsidRDefault="006574E5" w:rsidP="008C696B">
      <w:pPr>
        <w:shd w:val="clear" w:color="auto" w:fill="FFFFFF"/>
        <w:spacing w:line="360" w:lineRule="auto"/>
        <w:rPr>
          <w:color w:val="000000"/>
        </w:rPr>
      </w:pPr>
    </w:p>
    <w:p w14:paraId="0F2CF44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4AA3F247"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0E926743" w14:textId="77777777" w:rsidR="006574E5" w:rsidRPr="008C696B" w:rsidRDefault="006574E5" w:rsidP="008C696B">
      <w:pPr>
        <w:shd w:val="clear" w:color="auto" w:fill="FFFFFF"/>
        <w:spacing w:line="360" w:lineRule="auto"/>
        <w:rPr>
          <w:color w:val="000000"/>
        </w:rPr>
      </w:pPr>
      <w:r w:rsidRPr="008C696B">
        <w:rPr>
          <w:color w:val="000000"/>
        </w:rPr>
        <w:t>    reprojectedMaxVegPoints.to_parquet(</w:t>
      </w:r>
      <w:r w:rsidRPr="008C696B">
        <w:rPr>
          <w:color w:val="0000FF"/>
        </w:rPr>
        <w:t>r</w:t>
      </w:r>
      <w:r w:rsidRPr="008C696B">
        <w:rPr>
          <w:color w:val="811F3F"/>
        </w:rPr>
        <w:t>"D:\IceSat\ETD\segments\workingSetPolygonsWITHALSMetrics.parquet"</w:t>
      </w:r>
      <w:r w:rsidRPr="008C696B">
        <w:rPr>
          <w:color w:val="000000"/>
        </w:rPr>
        <w:t>)</w:t>
      </w:r>
    </w:p>
    <w:p w14:paraId="2190242C" w14:textId="77777777" w:rsidR="006574E5" w:rsidRPr="008C696B" w:rsidRDefault="006574E5" w:rsidP="008C696B">
      <w:pPr>
        <w:shd w:val="clear" w:color="auto" w:fill="FFFFFF"/>
        <w:spacing w:line="360" w:lineRule="auto"/>
        <w:rPr>
          <w:color w:val="000000"/>
        </w:rPr>
      </w:pPr>
      <w:r w:rsidRPr="008C696B">
        <w:rPr>
          <w:color w:val="000000"/>
        </w:rPr>
        <w:t>    reprojectedMaxVegPoints.to_file(</w:t>
      </w:r>
      <w:r w:rsidRPr="008C696B">
        <w:rPr>
          <w:color w:val="0000FF"/>
        </w:rPr>
        <w:t>r</w:t>
      </w:r>
      <w:r w:rsidRPr="008C696B">
        <w:rPr>
          <w:color w:val="811F3F"/>
        </w:rPr>
        <w:t>"D:\IceSat\ETD\segments\workingSetPolygonsWITHALSMetrics.GeoJSON"</w:t>
      </w:r>
      <w:r w:rsidRPr="008C696B">
        <w:rPr>
          <w:color w:val="000000"/>
        </w:rPr>
        <w:t>)</w:t>
      </w:r>
    </w:p>
    <w:p w14:paraId="31C8739E"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"Done. Results written to workingSetPolygonsWITHALSMetrics.parquet"</w:t>
      </w:r>
      <w:r w:rsidRPr="008C696B">
        <w:rPr>
          <w:color w:val="000000"/>
        </w:rPr>
        <w:t>)</w:t>
      </w:r>
    </w:p>
    <w:p w14:paraId="720840BF" w14:textId="77777777" w:rsidR="006574E5" w:rsidRPr="008C696B" w:rsidRDefault="006574E5" w:rsidP="008C696B">
      <w:pPr>
        <w:shd w:val="clear" w:color="auto" w:fill="FFFFFF"/>
        <w:spacing w:after="240" w:line="360" w:lineRule="auto"/>
        <w:rPr>
          <w:color w:val="000000"/>
        </w:rPr>
      </w:pPr>
    </w:p>
    <w:p w14:paraId="41A8E31C" w14:textId="77777777" w:rsidR="006574E5" w:rsidRPr="008C696B" w:rsidRDefault="006574E5"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4CC04F2" w14:textId="43671325" w:rsidR="006574E5" w:rsidRPr="008C696B" w:rsidRDefault="006574E5" w:rsidP="008C696B">
      <w:pPr>
        <w:shd w:val="clear" w:color="auto" w:fill="FFFFFF"/>
        <w:spacing w:line="360" w:lineRule="auto"/>
        <w:rPr>
          <w:color w:val="000000"/>
        </w:rPr>
      </w:pPr>
      <w:r w:rsidRPr="008C696B">
        <w:rPr>
          <w:color w:val="000000"/>
        </w:rPr>
        <w:t>    main()</w:t>
      </w:r>
      <w:r w:rsidRPr="008C696B">
        <w:rPr>
          <w:b/>
          <w:bCs/>
        </w:rPr>
        <w:br w:type="page"/>
      </w:r>
    </w:p>
    <w:p w14:paraId="3351DD8A" w14:textId="4C208B68" w:rsidR="00806DA9" w:rsidRPr="008C696B" w:rsidRDefault="00806DA9" w:rsidP="008C696B">
      <w:pPr>
        <w:numPr>
          <w:ilvl w:val="1"/>
          <w:numId w:val="9"/>
        </w:numPr>
        <w:spacing w:line="360" w:lineRule="auto"/>
        <w:rPr>
          <w:b/>
          <w:bCs/>
        </w:rPr>
      </w:pPr>
      <w:r w:rsidRPr="008C696B">
        <w:rPr>
          <w:b/>
          <w:bCs/>
        </w:rPr>
        <w:lastRenderedPageBreak/>
        <w:t xml:space="preserve">Python Script to Extract Canopy Height Metrics from </w:t>
      </w:r>
      <w:r w:rsidR="006574E5" w:rsidRPr="008C696B">
        <w:rPr>
          <w:b/>
          <w:bCs/>
        </w:rPr>
        <w:t>ATL08 Granules</w:t>
      </w:r>
    </w:p>
    <w:p w14:paraId="21EBB1A2"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6A0A6838"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4D1A6A"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24FB27D4"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5233C9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os</w:t>
      </w:r>
    </w:p>
    <w:p w14:paraId="27BCA94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 as_completed</w:t>
      </w:r>
    </w:p>
    <w:p w14:paraId="0BB669B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001C3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glob</w:t>
      </w:r>
    </w:p>
    <w:p w14:paraId="0EAC7C8B"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h5py </w:t>
      </w:r>
      <w:r w:rsidRPr="008C696B">
        <w:rPr>
          <w:color w:val="0000FF"/>
        </w:rPr>
        <w:t>as</w:t>
      </w:r>
      <w:r w:rsidRPr="008C696B">
        <w:rPr>
          <w:color w:val="000000"/>
        </w:rPr>
        <w:t xml:space="preserve"> h5</w:t>
      </w:r>
    </w:p>
    <w:p w14:paraId="0A329194" w14:textId="77777777" w:rsidR="005A52DF" w:rsidRPr="008C696B" w:rsidRDefault="005A52DF" w:rsidP="008C696B">
      <w:pPr>
        <w:shd w:val="clear" w:color="auto" w:fill="FFFFFF"/>
        <w:spacing w:line="360" w:lineRule="auto"/>
        <w:rPr>
          <w:color w:val="000000"/>
        </w:rPr>
      </w:pPr>
    </w:p>
    <w:p w14:paraId="51078D44" w14:textId="77777777" w:rsidR="005A52DF" w:rsidRPr="008C696B" w:rsidRDefault="005A52DF" w:rsidP="008C696B">
      <w:pPr>
        <w:shd w:val="clear" w:color="auto" w:fill="FFFFFF"/>
        <w:spacing w:line="360" w:lineRule="auto"/>
        <w:rPr>
          <w:color w:val="000000"/>
        </w:rPr>
      </w:pPr>
      <w:r w:rsidRPr="008C696B">
        <w:rPr>
          <w:color w:val="008000"/>
        </w:rPr>
        <w:t xml:space="preserve"># Change this to directory of raw .h5 files. </w:t>
      </w:r>
    </w:p>
    <w:p w14:paraId="29C353E1" w14:textId="77777777" w:rsidR="005A52DF" w:rsidRPr="008C696B" w:rsidRDefault="005A52DF" w:rsidP="008C696B">
      <w:pPr>
        <w:shd w:val="clear" w:color="auto" w:fill="FFFFFF"/>
        <w:spacing w:line="360" w:lineRule="auto"/>
        <w:rPr>
          <w:color w:val="000000"/>
        </w:rPr>
      </w:pPr>
      <w:r w:rsidRPr="008C696B">
        <w:rPr>
          <w:color w:val="000000"/>
        </w:rPr>
        <w:t xml:space="preserve">rawGranuleDirectory = </w:t>
      </w:r>
      <w:r w:rsidRPr="008C696B">
        <w:rPr>
          <w:color w:val="0000FF"/>
        </w:rPr>
        <w:t>r</w:t>
      </w:r>
      <w:r w:rsidRPr="008C696B">
        <w:rPr>
          <w:color w:val="811F3F"/>
        </w:rPr>
        <w:t>"D:\IceSat\ETD\granules\*.h5"</w:t>
      </w:r>
      <w:r w:rsidRPr="008C696B">
        <w:rPr>
          <w:color w:val="000000"/>
        </w:rPr>
        <w:t xml:space="preserve"> </w:t>
      </w:r>
    </w:p>
    <w:p w14:paraId="4575A0FA" w14:textId="77777777" w:rsidR="005A52DF" w:rsidRPr="008C696B" w:rsidRDefault="005A52DF" w:rsidP="008C696B">
      <w:pPr>
        <w:shd w:val="clear" w:color="auto" w:fill="FFFFFF"/>
        <w:spacing w:line="360" w:lineRule="auto"/>
        <w:rPr>
          <w:color w:val="000000"/>
        </w:rPr>
      </w:pPr>
    </w:p>
    <w:p w14:paraId="4CAD602D" w14:textId="77777777" w:rsidR="005A52DF" w:rsidRPr="008C696B" w:rsidRDefault="005A52DF" w:rsidP="008C696B">
      <w:pPr>
        <w:shd w:val="clear" w:color="auto" w:fill="FFFFFF"/>
        <w:spacing w:line="360" w:lineRule="auto"/>
        <w:rPr>
          <w:color w:val="000000"/>
        </w:rPr>
      </w:pPr>
      <w:r w:rsidRPr="008C696B">
        <w:rPr>
          <w:color w:val="008000"/>
        </w:rPr>
        <w:t># Change this to the directory of extracted ICESat-2 granules. Ouputs will be in .parquet format</w:t>
      </w:r>
    </w:p>
    <w:p w14:paraId="324F7185" w14:textId="77777777" w:rsidR="005A52DF" w:rsidRPr="008C696B" w:rsidRDefault="005A52DF" w:rsidP="008C696B">
      <w:pPr>
        <w:shd w:val="clear" w:color="auto" w:fill="FFFFFF"/>
        <w:spacing w:line="360" w:lineRule="auto"/>
        <w:rPr>
          <w:color w:val="000000"/>
        </w:rPr>
      </w:pPr>
      <w:r w:rsidRPr="008C696B">
        <w:rPr>
          <w:color w:val="000000"/>
        </w:rPr>
        <w:t xml:space="preserve">outputDirectory = </w:t>
      </w:r>
      <w:r w:rsidRPr="008C696B">
        <w:rPr>
          <w:color w:val="0000FF"/>
        </w:rPr>
        <w:t>r</w:t>
      </w:r>
      <w:r w:rsidRPr="008C696B">
        <w:rPr>
          <w:color w:val="811F3F"/>
        </w:rPr>
        <w:t>"D:\IceSat\ETD\extracted"</w:t>
      </w:r>
    </w:p>
    <w:p w14:paraId="2CC2C69F" w14:textId="77777777" w:rsidR="005A52DF" w:rsidRPr="008C696B" w:rsidRDefault="005A52DF" w:rsidP="008C696B">
      <w:pPr>
        <w:shd w:val="clear" w:color="auto" w:fill="FFFFFF"/>
        <w:spacing w:line="360" w:lineRule="auto"/>
        <w:rPr>
          <w:color w:val="000000"/>
        </w:rPr>
      </w:pPr>
    </w:p>
    <w:p w14:paraId="474A8A4B" w14:textId="77777777" w:rsidR="005A52DF" w:rsidRPr="008C696B" w:rsidRDefault="005A52DF" w:rsidP="008C696B">
      <w:pPr>
        <w:shd w:val="clear" w:color="auto" w:fill="FFFFFF"/>
        <w:spacing w:line="360" w:lineRule="auto"/>
        <w:rPr>
          <w:color w:val="000000"/>
        </w:rPr>
      </w:pPr>
      <w:r w:rsidRPr="008C696B">
        <w:rPr>
          <w:color w:val="008000"/>
        </w:rPr>
        <w:t># Here we define a project-wide CRS for all our ICESat-2 segments, as well as any geometry we want to clip our segments to</w:t>
      </w:r>
    </w:p>
    <w:p w14:paraId="11A8327F" w14:textId="77777777" w:rsidR="005A52DF" w:rsidRPr="008C696B" w:rsidRDefault="005A52DF" w:rsidP="008C696B">
      <w:pPr>
        <w:shd w:val="clear" w:color="auto" w:fill="FFFFFF"/>
        <w:spacing w:line="360" w:lineRule="auto"/>
        <w:rPr>
          <w:color w:val="000000"/>
        </w:rPr>
      </w:pPr>
      <w:r w:rsidRPr="008C696B">
        <w:rPr>
          <w:color w:val="008000"/>
        </w:rPr>
        <w:t># For our purposes, we're using NC state plane</w:t>
      </w:r>
    </w:p>
    <w:p w14:paraId="7CA5DE0B" w14:textId="77777777" w:rsidR="005A52DF" w:rsidRPr="008C696B" w:rsidRDefault="005A52DF"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024436C6" w14:textId="77777777" w:rsidR="005A52DF" w:rsidRPr="008C696B" w:rsidRDefault="005A52DF" w:rsidP="008C696B">
      <w:pPr>
        <w:shd w:val="clear" w:color="auto" w:fill="FFFFFF"/>
        <w:spacing w:line="360" w:lineRule="auto"/>
        <w:rPr>
          <w:color w:val="000000"/>
        </w:rPr>
      </w:pPr>
    </w:p>
    <w:p w14:paraId="0DF5F744" w14:textId="77777777" w:rsidR="005A52DF" w:rsidRPr="008C696B" w:rsidRDefault="005A52DF" w:rsidP="008C696B">
      <w:pPr>
        <w:shd w:val="clear" w:color="auto" w:fill="FFFFFF"/>
        <w:spacing w:line="360" w:lineRule="auto"/>
        <w:rPr>
          <w:color w:val="000000"/>
        </w:rPr>
      </w:pPr>
      <w:r w:rsidRPr="008C696B">
        <w:rPr>
          <w:color w:val="008000"/>
        </w:rPr>
        <w:t xml:space="preserve"># Commonly, we need to clip ICESat-2 data to only the segments collected within a focus area. Provide a path for a shapefile to read in </w:t>
      </w:r>
    </w:p>
    <w:p w14:paraId="301B9B10" w14:textId="77777777" w:rsidR="005A52DF" w:rsidRPr="008C696B" w:rsidRDefault="005A52DF" w:rsidP="008C696B">
      <w:pPr>
        <w:shd w:val="clear" w:color="auto" w:fill="FFFFFF"/>
        <w:spacing w:line="360" w:lineRule="auto"/>
        <w:rPr>
          <w:color w:val="000000"/>
        </w:rPr>
      </w:pPr>
      <w:r w:rsidRPr="008C696B">
        <w:rPr>
          <w:color w:val="008000"/>
        </w:rPr>
        <w:t># We're using the bounds of the 2020 usgs 3dep hurricane florence als projects</w:t>
      </w:r>
    </w:p>
    <w:p w14:paraId="2E187780" w14:textId="77777777" w:rsidR="005A52DF" w:rsidRPr="008C696B" w:rsidRDefault="005A52DF" w:rsidP="008C696B">
      <w:pPr>
        <w:shd w:val="clear" w:color="auto" w:fill="FFFFFF"/>
        <w:spacing w:line="360" w:lineRule="auto"/>
        <w:rPr>
          <w:color w:val="000000"/>
        </w:rPr>
      </w:pPr>
      <w:r w:rsidRPr="008C696B">
        <w:rPr>
          <w:color w:val="000000"/>
        </w:rPr>
        <w:t>clippingGeometry = gpd.read_file(</w:t>
      </w:r>
      <w:r w:rsidRPr="008C696B">
        <w:rPr>
          <w:color w:val="0000FF"/>
        </w:rPr>
        <w:t>r</w:t>
      </w:r>
      <w:r w:rsidRPr="008C696B">
        <w:rPr>
          <w:color w:val="811F3F"/>
        </w:rPr>
        <w:t>"D:\IceSat\ETD\mapping\ALSdata\dissolvedProjects.parquet"</w:t>
      </w:r>
      <w:r w:rsidRPr="008C696B">
        <w:rPr>
          <w:color w:val="000000"/>
        </w:rPr>
        <w:t>).to_crs(projectCRS)</w:t>
      </w:r>
    </w:p>
    <w:p w14:paraId="7BAD364C" w14:textId="77777777" w:rsidR="005A52DF" w:rsidRPr="008C696B" w:rsidRDefault="005A52DF" w:rsidP="008C696B">
      <w:pPr>
        <w:shd w:val="clear" w:color="auto" w:fill="FFFFFF"/>
        <w:spacing w:line="360" w:lineRule="auto"/>
        <w:rPr>
          <w:color w:val="000000"/>
        </w:rPr>
      </w:pPr>
    </w:p>
    <w:p w14:paraId="3F0908C8"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extractFileData(filePath):</w:t>
      </w:r>
    </w:p>
    <w:p w14:paraId="58A2AE35"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7402010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BEDE78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h5.File(filePath, </w:t>
      </w:r>
      <w:r w:rsidRPr="008C696B">
        <w:rPr>
          <w:color w:val="A31515"/>
        </w:rPr>
        <w:t>'r'</w:t>
      </w:r>
      <w:r w:rsidRPr="008C696B">
        <w:rPr>
          <w:color w:val="000000"/>
        </w:rPr>
        <w:t xml:space="preserve">) </w:t>
      </w:r>
      <w:r w:rsidRPr="008C696B">
        <w:rPr>
          <w:color w:val="0000FF"/>
        </w:rPr>
        <w:t>as</w:t>
      </w:r>
      <w:r w:rsidRPr="008C696B">
        <w:rPr>
          <w:color w:val="000000"/>
        </w:rPr>
        <w:t xml:space="preserve"> file:</w:t>
      </w:r>
    </w:p>
    <w:p w14:paraId="40D7B6E7" w14:textId="77777777" w:rsidR="005A52DF" w:rsidRPr="008C696B" w:rsidRDefault="005A52DF" w:rsidP="008C696B">
      <w:pPr>
        <w:shd w:val="clear" w:color="auto" w:fill="FFFFFF"/>
        <w:spacing w:line="360" w:lineRule="auto"/>
        <w:rPr>
          <w:color w:val="000000"/>
        </w:rPr>
      </w:pPr>
    </w:p>
    <w:p w14:paraId="2E9090BD" w14:textId="77777777" w:rsidR="005A52DF" w:rsidRPr="008C696B" w:rsidRDefault="005A52DF" w:rsidP="008C696B">
      <w:pPr>
        <w:shd w:val="clear" w:color="auto" w:fill="FFFFFF"/>
        <w:spacing w:line="360" w:lineRule="auto"/>
        <w:rPr>
          <w:color w:val="000000"/>
        </w:rPr>
      </w:pPr>
      <w:r w:rsidRPr="008C696B">
        <w:rPr>
          <w:color w:val="000000"/>
        </w:rPr>
        <w:t xml:space="preserve">            filename = file.filename </w:t>
      </w:r>
      <w:r w:rsidRPr="008C696B">
        <w:rPr>
          <w:color w:val="008000"/>
        </w:rPr>
        <w:t># grabbing the file name from the H5 file object</w:t>
      </w:r>
    </w:p>
    <w:p w14:paraId="7B0D6DCF" w14:textId="77777777" w:rsidR="005A52DF" w:rsidRPr="008C696B" w:rsidRDefault="005A52DF" w:rsidP="008C696B">
      <w:pPr>
        <w:shd w:val="clear" w:color="auto" w:fill="FFFFFF"/>
        <w:spacing w:line="360" w:lineRule="auto"/>
        <w:rPr>
          <w:color w:val="000000"/>
        </w:rPr>
      </w:pPr>
      <w:r w:rsidRPr="008C696B">
        <w:rPr>
          <w:color w:val="000000"/>
        </w:rPr>
        <w:t>            outputDataframePath = filename.replace(</w:t>
      </w:r>
      <w:r w:rsidRPr="008C696B">
        <w:rPr>
          <w:color w:val="A31515"/>
        </w:rPr>
        <w:t>'granules'</w:t>
      </w:r>
      <w:r w:rsidRPr="008C696B">
        <w:rPr>
          <w:color w:val="000000"/>
        </w:rPr>
        <w:t xml:space="preserve">, </w:t>
      </w:r>
      <w:r w:rsidRPr="008C696B">
        <w:rPr>
          <w:color w:val="A31515"/>
        </w:rPr>
        <w:t>'extracted'</w:t>
      </w:r>
      <w:r w:rsidRPr="008C696B">
        <w:rPr>
          <w:color w:val="000000"/>
        </w:rPr>
        <w:t>).replace(</w:t>
      </w:r>
      <w:r w:rsidRPr="008C696B">
        <w:rPr>
          <w:color w:val="A31515"/>
        </w:rPr>
        <w:t>'h5'</w:t>
      </w:r>
      <w:r w:rsidRPr="008C696B">
        <w:rPr>
          <w:color w:val="000000"/>
        </w:rPr>
        <w:t xml:space="preserve">, </w:t>
      </w:r>
      <w:r w:rsidRPr="008C696B">
        <w:rPr>
          <w:color w:val="A31515"/>
        </w:rPr>
        <w:t>'parquet'</w:t>
      </w:r>
      <w:r w:rsidRPr="008C696B">
        <w:rPr>
          <w:color w:val="000000"/>
        </w:rPr>
        <w:t xml:space="preserve">) </w:t>
      </w:r>
      <w:r w:rsidRPr="008C696B">
        <w:rPr>
          <w:color w:val="008000"/>
        </w:rPr>
        <w:t># file extension for the extacted parquet</w:t>
      </w:r>
    </w:p>
    <w:p w14:paraId="4D3AA58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print('input:', filename, 'output:', outputDataframePath)</w:t>
      </w:r>
    </w:p>
    <w:p w14:paraId="5DECBAF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DCD0219" w14:textId="77777777" w:rsidR="005A52DF" w:rsidRPr="008C696B" w:rsidRDefault="005A52DF" w:rsidP="008C696B">
      <w:pPr>
        <w:shd w:val="clear" w:color="auto" w:fill="FFFFFF"/>
        <w:spacing w:line="360" w:lineRule="auto"/>
        <w:rPr>
          <w:color w:val="000000"/>
        </w:rPr>
      </w:pPr>
      <w:r w:rsidRPr="008C696B">
        <w:rPr>
          <w:color w:val="000000"/>
        </w:rPr>
        <w:t>            validBeams = getBeams(file)</w:t>
      </w:r>
    </w:p>
    <w:p w14:paraId="1CD662A9" w14:textId="77777777" w:rsidR="005A52DF" w:rsidRPr="008C696B" w:rsidRDefault="005A52DF" w:rsidP="008C696B">
      <w:pPr>
        <w:shd w:val="clear" w:color="auto" w:fill="FFFFFF"/>
        <w:spacing w:line="360" w:lineRule="auto"/>
        <w:rPr>
          <w:color w:val="000000"/>
        </w:rPr>
      </w:pPr>
    </w:p>
    <w:p w14:paraId="67939E3F" w14:textId="77777777" w:rsidR="005A52DF" w:rsidRPr="008C696B" w:rsidRDefault="005A52DF" w:rsidP="008C696B">
      <w:pPr>
        <w:shd w:val="clear" w:color="auto" w:fill="FFFFFF"/>
        <w:spacing w:line="360" w:lineRule="auto"/>
        <w:rPr>
          <w:color w:val="000000"/>
        </w:rPr>
      </w:pPr>
      <w:r w:rsidRPr="008C696B">
        <w:rPr>
          <w:color w:val="000000"/>
        </w:rPr>
        <w:t>            allBeamDataframes = []</w:t>
      </w:r>
    </w:p>
    <w:p w14:paraId="252AC136" w14:textId="77777777" w:rsidR="005A52DF" w:rsidRPr="008C696B" w:rsidRDefault="005A52DF" w:rsidP="008C696B">
      <w:pPr>
        <w:shd w:val="clear" w:color="auto" w:fill="FFFFFF"/>
        <w:spacing w:line="360" w:lineRule="auto"/>
        <w:rPr>
          <w:color w:val="000000"/>
        </w:rPr>
      </w:pPr>
    </w:p>
    <w:p w14:paraId="744304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validBeams:</w:t>
      </w:r>
    </w:p>
    <w:p w14:paraId="4A1BA0DC" w14:textId="77777777" w:rsidR="005A52DF" w:rsidRPr="008C696B" w:rsidRDefault="005A52DF" w:rsidP="008C696B">
      <w:pPr>
        <w:shd w:val="clear" w:color="auto" w:fill="FFFFFF"/>
        <w:spacing w:line="360" w:lineRule="auto"/>
        <w:rPr>
          <w:color w:val="000000"/>
        </w:rPr>
      </w:pPr>
    </w:p>
    <w:p w14:paraId="20F6EBE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Reading in ICESat-2 data from key groups to reduce file opening/closing</w:t>
      </w:r>
    </w:p>
    <w:p w14:paraId="3BC5619A" w14:textId="77777777" w:rsidR="005A52DF" w:rsidRPr="008C696B" w:rsidRDefault="005A52DF" w:rsidP="008C696B">
      <w:pPr>
        <w:shd w:val="clear" w:color="auto" w:fill="FFFFFF"/>
        <w:spacing w:line="360" w:lineRule="auto"/>
        <w:rPr>
          <w:color w:val="000000"/>
        </w:rPr>
      </w:pPr>
      <w:r w:rsidRPr="008C696B">
        <w:rPr>
          <w:color w:val="000000"/>
        </w:rPr>
        <w:t xml:space="preserve">                land_segments = file[beam + </w:t>
      </w:r>
      <w:r w:rsidRPr="008C696B">
        <w:rPr>
          <w:color w:val="A31515"/>
        </w:rPr>
        <w:t>'/land_segments'</w:t>
      </w:r>
      <w:r w:rsidRPr="008C696B">
        <w:rPr>
          <w:color w:val="000000"/>
        </w:rPr>
        <w:t>]</w:t>
      </w:r>
    </w:p>
    <w:p w14:paraId="1E3E1283" w14:textId="77777777" w:rsidR="005A52DF" w:rsidRPr="008C696B" w:rsidRDefault="005A52DF" w:rsidP="008C696B">
      <w:pPr>
        <w:shd w:val="clear" w:color="auto" w:fill="FFFFFF"/>
        <w:spacing w:line="360" w:lineRule="auto"/>
        <w:rPr>
          <w:color w:val="000000"/>
        </w:rPr>
      </w:pPr>
      <w:r w:rsidRPr="008C696B">
        <w:rPr>
          <w:color w:val="000000"/>
        </w:rPr>
        <w:t>                orbit_info = file[</w:t>
      </w:r>
      <w:r w:rsidRPr="008C696B">
        <w:rPr>
          <w:color w:val="A31515"/>
        </w:rPr>
        <w:t>'orbit_info'</w:t>
      </w:r>
      <w:r w:rsidRPr="008C696B">
        <w:rPr>
          <w:color w:val="000000"/>
        </w:rPr>
        <w:t>]</w:t>
      </w:r>
    </w:p>
    <w:p w14:paraId="4E58DC98" w14:textId="77777777" w:rsidR="005A52DF" w:rsidRPr="008C696B" w:rsidRDefault="005A52DF" w:rsidP="008C696B">
      <w:pPr>
        <w:shd w:val="clear" w:color="auto" w:fill="FFFFFF"/>
        <w:spacing w:line="360" w:lineRule="auto"/>
        <w:rPr>
          <w:color w:val="000000"/>
        </w:rPr>
      </w:pPr>
      <w:r w:rsidRPr="008C696B">
        <w:rPr>
          <w:color w:val="000000"/>
        </w:rPr>
        <w:t>                ancillary_data = file[</w:t>
      </w:r>
      <w:r w:rsidRPr="008C696B">
        <w:rPr>
          <w:color w:val="A31515"/>
        </w:rPr>
        <w:t>'/ancillary_data'</w:t>
      </w:r>
      <w:r w:rsidRPr="008C696B">
        <w:rPr>
          <w:color w:val="000000"/>
        </w:rPr>
        <w:t>]</w:t>
      </w:r>
    </w:p>
    <w:p w14:paraId="4213851E" w14:textId="77777777" w:rsidR="005A52DF" w:rsidRPr="008C696B" w:rsidRDefault="005A52DF" w:rsidP="008C696B">
      <w:pPr>
        <w:shd w:val="clear" w:color="auto" w:fill="FFFFFF"/>
        <w:spacing w:line="360" w:lineRule="auto"/>
        <w:rPr>
          <w:color w:val="000000"/>
        </w:rPr>
      </w:pPr>
    </w:p>
    <w:p w14:paraId="01E697D5" w14:textId="77777777" w:rsidR="005A52DF" w:rsidRPr="008C696B" w:rsidRDefault="005A52DF" w:rsidP="008C696B">
      <w:pPr>
        <w:shd w:val="clear" w:color="auto" w:fill="FFFFFF"/>
        <w:spacing w:line="360" w:lineRule="auto"/>
        <w:rPr>
          <w:color w:val="000000"/>
        </w:rPr>
      </w:pPr>
      <w:r w:rsidRPr="008C696B">
        <w:rPr>
          <w:color w:val="000000"/>
        </w:rPr>
        <w:t>                rowCount = len(land_segments[</w:t>
      </w:r>
      <w:r w:rsidRPr="008C696B">
        <w:rPr>
          <w:color w:val="A31515"/>
        </w:rPr>
        <w:t>'delta_time'</w:t>
      </w:r>
      <w:r w:rsidRPr="008C696B">
        <w:rPr>
          <w:color w:val="000000"/>
        </w:rPr>
        <w:t>][:])</w:t>
      </w:r>
    </w:p>
    <w:p w14:paraId="065B883F" w14:textId="77777777" w:rsidR="005A52DF" w:rsidRPr="008C696B" w:rsidRDefault="005A52DF" w:rsidP="008C696B">
      <w:pPr>
        <w:shd w:val="clear" w:color="auto" w:fill="FFFFFF"/>
        <w:spacing w:line="360" w:lineRule="auto"/>
        <w:rPr>
          <w:color w:val="000000"/>
        </w:rPr>
      </w:pPr>
    </w:p>
    <w:p w14:paraId="00867F68" w14:textId="77777777" w:rsidR="005A52DF" w:rsidRPr="008C696B" w:rsidRDefault="005A52DF" w:rsidP="008C696B">
      <w:pPr>
        <w:shd w:val="clear" w:color="auto" w:fill="FFFFFF"/>
        <w:spacing w:line="360" w:lineRule="auto"/>
        <w:rPr>
          <w:color w:val="000000"/>
        </w:rPr>
      </w:pPr>
      <w:r w:rsidRPr="008C696B">
        <w:rPr>
          <w:color w:val="000000"/>
        </w:rPr>
        <w:t>                data = {</w:t>
      </w:r>
    </w:p>
    <w:p w14:paraId="42D26AD3" w14:textId="77777777" w:rsidR="005A52DF" w:rsidRPr="008C696B" w:rsidRDefault="005A52DF" w:rsidP="008C696B">
      <w:pPr>
        <w:shd w:val="clear" w:color="auto" w:fill="FFFFFF"/>
        <w:spacing w:line="360" w:lineRule="auto"/>
        <w:rPr>
          <w:color w:val="000000"/>
        </w:rPr>
      </w:pPr>
    </w:p>
    <w:p w14:paraId="1D58F8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COLLECTION DATA ---------------|</w:t>
      </w:r>
    </w:p>
    <w:p w14:paraId="7933A9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'delta_time'</w:t>
      </w:r>
      <w:r w:rsidRPr="008C696B">
        <w:rPr>
          <w:color w:val="000000"/>
        </w:rPr>
        <w:t>: land_segments[</w:t>
      </w:r>
      <w:r w:rsidRPr="008C696B">
        <w:rPr>
          <w:color w:val="A31515"/>
        </w:rPr>
        <w:t>'delta_time'</w:t>
      </w:r>
      <w:r w:rsidRPr="008C696B">
        <w:rPr>
          <w:color w:val="000000"/>
        </w:rPr>
        <w:t>][:],</w:t>
      </w:r>
    </w:p>
    <w:p w14:paraId="4DE7933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 [filename] * rowCount,</w:t>
      </w:r>
    </w:p>
    <w:p w14:paraId="48073E3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'sc_orient'</w:t>
      </w:r>
      <w:r w:rsidRPr="008C696B">
        <w:rPr>
          <w:color w:val="000000"/>
        </w:rPr>
        <w:t>: [orbit_info[</w:t>
      </w:r>
      <w:r w:rsidRPr="008C696B">
        <w:rPr>
          <w:color w:val="A31515"/>
        </w:rPr>
        <w:t>'sc_orient'</w:t>
      </w:r>
      <w:r w:rsidRPr="008C696B">
        <w:rPr>
          <w:color w:val="000000"/>
        </w:rPr>
        <w:t>][</w:t>
      </w:r>
      <w:r w:rsidRPr="008C696B">
        <w:rPr>
          <w:color w:val="098658"/>
        </w:rPr>
        <w:t>0</w:t>
      </w:r>
      <w:r w:rsidRPr="008C696B">
        <w:rPr>
          <w:color w:val="000000"/>
        </w:rPr>
        <w:t>]] * rowCount,</w:t>
      </w:r>
    </w:p>
    <w:p w14:paraId="58EB3F7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'beam'</w:t>
      </w:r>
      <w:r w:rsidRPr="008C696B">
        <w:rPr>
          <w:color w:val="000000"/>
        </w:rPr>
        <w:t>: [beam] * rowCount,</w:t>
      </w:r>
    </w:p>
    <w:p w14:paraId="53ED9C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'segment_landcover'</w:t>
      </w:r>
      <w:r w:rsidRPr="008C696B">
        <w:rPr>
          <w:color w:val="000000"/>
        </w:rPr>
        <w:t xml:space="preserve"> : land_segments[</w:t>
      </w:r>
      <w:r w:rsidRPr="008C696B">
        <w:rPr>
          <w:color w:val="A31515"/>
        </w:rPr>
        <w:t>'segment_landcover'</w:t>
      </w:r>
      <w:r w:rsidRPr="008C696B">
        <w:rPr>
          <w:color w:val="000000"/>
        </w:rPr>
        <w:t>][:],</w:t>
      </w:r>
    </w:p>
    <w:p w14:paraId="5D86B6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'rgt'</w:t>
      </w:r>
      <w:r w:rsidRPr="008C696B">
        <w:rPr>
          <w:color w:val="000000"/>
        </w:rPr>
        <w:t xml:space="preserve"> : land_segments[</w:t>
      </w:r>
      <w:r w:rsidRPr="008C696B">
        <w:rPr>
          <w:color w:val="A31515"/>
        </w:rPr>
        <w:t>'rgt'</w:t>
      </w:r>
      <w:r w:rsidRPr="008C696B">
        <w:rPr>
          <w:color w:val="000000"/>
        </w:rPr>
        <w:t>][:],</w:t>
      </w:r>
    </w:p>
    <w:p w14:paraId="14242612"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'start_cycle'</w:t>
      </w:r>
      <w:r w:rsidRPr="008C696B">
        <w:rPr>
          <w:color w:val="000000"/>
        </w:rPr>
        <w:t xml:space="preserve"> : [ancillary_data[</w:t>
      </w:r>
      <w:r w:rsidRPr="008C696B">
        <w:rPr>
          <w:color w:val="A31515"/>
        </w:rPr>
        <w:t>'start_cycle'</w:t>
      </w:r>
      <w:r w:rsidRPr="008C696B">
        <w:rPr>
          <w:color w:val="000000"/>
        </w:rPr>
        <w:t>][</w:t>
      </w:r>
      <w:r w:rsidRPr="008C696B">
        <w:rPr>
          <w:color w:val="098658"/>
        </w:rPr>
        <w:t>0</w:t>
      </w:r>
      <w:r w:rsidRPr="008C696B">
        <w:rPr>
          <w:color w:val="000000"/>
        </w:rPr>
        <w:t>]] * rowCount,</w:t>
      </w:r>
    </w:p>
    <w:p w14:paraId="49D54C1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'end_cycle'</w:t>
      </w:r>
      <w:r w:rsidRPr="008C696B">
        <w:rPr>
          <w:color w:val="000000"/>
        </w:rPr>
        <w:t xml:space="preserve"> : [ancillary_data[</w:t>
      </w:r>
      <w:r w:rsidRPr="008C696B">
        <w:rPr>
          <w:color w:val="A31515"/>
        </w:rPr>
        <w:t>'end_cycle'</w:t>
      </w:r>
      <w:r w:rsidRPr="008C696B">
        <w:rPr>
          <w:color w:val="000000"/>
        </w:rPr>
        <w:t>][</w:t>
      </w:r>
      <w:r w:rsidRPr="008C696B">
        <w:rPr>
          <w:color w:val="098658"/>
        </w:rPr>
        <w:t>0</w:t>
      </w:r>
      <w:r w:rsidRPr="008C696B">
        <w:rPr>
          <w:color w:val="000000"/>
        </w:rPr>
        <w:t>]] * rowCount,</w:t>
      </w:r>
    </w:p>
    <w:p w14:paraId="16D4059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'segment_id_beg'</w:t>
      </w:r>
      <w:r w:rsidRPr="008C696B">
        <w:rPr>
          <w:color w:val="000000"/>
        </w:rPr>
        <w:t xml:space="preserve"> : land_segments[</w:t>
      </w:r>
      <w:r w:rsidRPr="008C696B">
        <w:rPr>
          <w:color w:val="A31515"/>
        </w:rPr>
        <w:t>'segment_id_beg'</w:t>
      </w:r>
      <w:r w:rsidRPr="008C696B">
        <w:rPr>
          <w:color w:val="000000"/>
        </w:rPr>
        <w:t>][:],</w:t>
      </w:r>
    </w:p>
    <w:p w14:paraId="5EE81E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'segment_id_end'</w:t>
      </w:r>
      <w:r w:rsidRPr="008C696B">
        <w:rPr>
          <w:color w:val="000000"/>
        </w:rPr>
        <w:t xml:space="preserve"> : land_segments[</w:t>
      </w:r>
      <w:r w:rsidRPr="008C696B">
        <w:rPr>
          <w:color w:val="A31515"/>
        </w:rPr>
        <w:t>'segment_id_end'</w:t>
      </w:r>
      <w:r w:rsidRPr="008C696B">
        <w:rPr>
          <w:color w:val="000000"/>
        </w:rPr>
        <w:t>][:],</w:t>
      </w:r>
    </w:p>
    <w:p w14:paraId="09F6F0C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w:t>
      </w:r>
      <w:r w:rsidRPr="008C696B">
        <w:rPr>
          <w:color w:val="000000"/>
        </w:rPr>
        <w:t xml:space="preserve"> : land_segments[</w:t>
      </w:r>
      <w:r w:rsidRPr="008C696B">
        <w:rPr>
          <w:color w:val="A31515"/>
        </w:rPr>
        <w:t>'latitude'</w:t>
      </w:r>
      <w:r w:rsidRPr="008C696B">
        <w:rPr>
          <w:color w:val="000000"/>
        </w:rPr>
        <w:t>][:],</w:t>
      </w:r>
    </w:p>
    <w:p w14:paraId="617F6F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w:t>
      </w:r>
      <w:r w:rsidRPr="008C696B">
        <w:rPr>
          <w:color w:val="000000"/>
        </w:rPr>
        <w:t xml:space="preserve"> : land_segments[</w:t>
      </w:r>
      <w:r w:rsidRPr="008C696B">
        <w:rPr>
          <w:color w:val="A31515"/>
        </w:rPr>
        <w:t>'longitude'</w:t>
      </w:r>
      <w:r w:rsidRPr="008C696B">
        <w:rPr>
          <w:color w:val="000000"/>
        </w:rPr>
        <w:t>][:],</w:t>
      </w:r>
    </w:p>
    <w:p w14:paraId="70E1F1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7014E3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DATA ---------------|</w:t>
      </w:r>
    </w:p>
    <w:p w14:paraId="7822823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w:t>
      </w:r>
      <w:r w:rsidRPr="008C696B">
        <w:rPr>
          <w:color w:val="000000"/>
        </w:rPr>
        <w:t>:land_segments[</w:t>
      </w:r>
      <w:r w:rsidRPr="008C696B">
        <w:rPr>
          <w:color w:val="A31515"/>
        </w:rPr>
        <w:t>'canopy/h_canopy'</w:t>
      </w:r>
      <w:r w:rsidRPr="008C696B">
        <w:rPr>
          <w:color w:val="000000"/>
        </w:rPr>
        <w:t>][:],</w:t>
      </w:r>
    </w:p>
    <w:p w14:paraId="5EE9BF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'canopy_openness'</w:t>
      </w:r>
      <w:r w:rsidRPr="008C696B">
        <w:rPr>
          <w:color w:val="000000"/>
        </w:rPr>
        <w:t>:land_segments[</w:t>
      </w:r>
      <w:r w:rsidRPr="008C696B">
        <w:rPr>
          <w:color w:val="A31515"/>
        </w:rPr>
        <w:t>'canopy/canopy_openness'</w:t>
      </w:r>
      <w:r w:rsidRPr="008C696B">
        <w:rPr>
          <w:color w:val="000000"/>
        </w:rPr>
        <w:t>][:],</w:t>
      </w:r>
    </w:p>
    <w:p w14:paraId="486F532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'h_mean_canopy'</w:t>
      </w:r>
      <w:r w:rsidRPr="008C696B">
        <w:rPr>
          <w:color w:val="000000"/>
        </w:rPr>
        <w:t>:land_segments[</w:t>
      </w:r>
      <w:r w:rsidRPr="008C696B">
        <w:rPr>
          <w:color w:val="A31515"/>
        </w:rPr>
        <w:t>'canopy/h_mean_canopy'</w:t>
      </w:r>
      <w:r w:rsidRPr="008C696B">
        <w:rPr>
          <w:color w:val="000000"/>
        </w:rPr>
        <w:t>][:],</w:t>
      </w:r>
    </w:p>
    <w:p w14:paraId="71D6679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'h_median_canopy'</w:t>
      </w:r>
      <w:r w:rsidRPr="008C696B">
        <w:rPr>
          <w:color w:val="000000"/>
        </w:rPr>
        <w:t>:land_segments[</w:t>
      </w:r>
      <w:r w:rsidRPr="008C696B">
        <w:rPr>
          <w:color w:val="A31515"/>
        </w:rPr>
        <w:t>'canopy/h_median_canopy'</w:t>
      </w:r>
      <w:r w:rsidRPr="008C696B">
        <w:rPr>
          <w:color w:val="000000"/>
        </w:rPr>
        <w:t>][:],</w:t>
      </w:r>
    </w:p>
    <w:p w14:paraId="49511D4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'h_dif_canopy'</w:t>
      </w:r>
      <w:r w:rsidRPr="008C696B">
        <w:rPr>
          <w:color w:val="000000"/>
        </w:rPr>
        <w:t>:land_segments[</w:t>
      </w:r>
      <w:r w:rsidRPr="008C696B">
        <w:rPr>
          <w:color w:val="A31515"/>
        </w:rPr>
        <w:t>'canopy/h_dif_canopy'</w:t>
      </w:r>
      <w:r w:rsidRPr="008C696B">
        <w:rPr>
          <w:color w:val="000000"/>
        </w:rPr>
        <w:t>][:],</w:t>
      </w:r>
    </w:p>
    <w:p w14:paraId="47DD8F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'h_min_canopy'</w:t>
      </w:r>
      <w:r w:rsidRPr="008C696B">
        <w:rPr>
          <w:color w:val="000000"/>
        </w:rPr>
        <w:t>:land_segments[</w:t>
      </w:r>
      <w:r w:rsidRPr="008C696B">
        <w:rPr>
          <w:color w:val="A31515"/>
        </w:rPr>
        <w:t>'canopy/h_min_canopy'</w:t>
      </w:r>
      <w:r w:rsidRPr="008C696B">
        <w:rPr>
          <w:color w:val="000000"/>
        </w:rPr>
        <w:t>][:],</w:t>
      </w:r>
    </w:p>
    <w:p w14:paraId="19D51A6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'h_max_canopy'</w:t>
      </w:r>
      <w:r w:rsidRPr="008C696B">
        <w:rPr>
          <w:color w:val="000000"/>
        </w:rPr>
        <w:t>:land_segments[</w:t>
      </w:r>
      <w:r w:rsidRPr="008C696B">
        <w:rPr>
          <w:color w:val="A31515"/>
        </w:rPr>
        <w:t>'canopy/h_max_canopy'</w:t>
      </w:r>
      <w:r w:rsidRPr="008C696B">
        <w:rPr>
          <w:color w:val="000000"/>
        </w:rPr>
        <w:t>][:],</w:t>
      </w:r>
    </w:p>
    <w:p w14:paraId="1F61A8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'toc_roughness'</w:t>
      </w:r>
      <w:r w:rsidRPr="008C696B">
        <w:rPr>
          <w:color w:val="000000"/>
        </w:rPr>
        <w:t>:land_segments[</w:t>
      </w:r>
      <w:r w:rsidRPr="008C696B">
        <w:rPr>
          <w:color w:val="A31515"/>
        </w:rPr>
        <w:t>'canopy/toc_roughness'</w:t>
      </w:r>
      <w:r w:rsidRPr="008C696B">
        <w:rPr>
          <w:color w:val="000000"/>
        </w:rPr>
        <w:t>][:],</w:t>
      </w:r>
    </w:p>
    <w:p w14:paraId="0086FF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'h_canopy_quad'</w:t>
      </w:r>
      <w:r w:rsidRPr="008C696B">
        <w:rPr>
          <w:color w:val="000000"/>
        </w:rPr>
        <w:t>:land_segments[</w:t>
      </w:r>
      <w:r w:rsidRPr="008C696B">
        <w:rPr>
          <w:color w:val="A31515"/>
        </w:rPr>
        <w:t>'canopy/h_canopy_quad'</w:t>
      </w:r>
      <w:r w:rsidRPr="008C696B">
        <w:rPr>
          <w:color w:val="000000"/>
        </w:rPr>
        <w:t>][:],</w:t>
      </w:r>
    </w:p>
    <w:p w14:paraId="55F216B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'n_ca_photons'</w:t>
      </w:r>
      <w:r w:rsidRPr="008C696B">
        <w:rPr>
          <w:color w:val="000000"/>
        </w:rPr>
        <w:t>:land_segments[</w:t>
      </w:r>
      <w:r w:rsidRPr="008C696B">
        <w:rPr>
          <w:color w:val="A31515"/>
        </w:rPr>
        <w:t>'canopy/n_ca_photons'</w:t>
      </w:r>
      <w:r w:rsidRPr="008C696B">
        <w:rPr>
          <w:color w:val="000000"/>
        </w:rPr>
        <w:t>][:],</w:t>
      </w:r>
    </w:p>
    <w:p w14:paraId="435F4C2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'n_toc_photons'</w:t>
      </w:r>
      <w:r w:rsidRPr="008C696B">
        <w:rPr>
          <w:color w:val="000000"/>
        </w:rPr>
        <w:t>:land_segments[</w:t>
      </w:r>
      <w:r w:rsidRPr="008C696B">
        <w:rPr>
          <w:color w:val="A31515"/>
        </w:rPr>
        <w:t>'canopy/n_toc_photons'</w:t>
      </w:r>
      <w:r w:rsidRPr="008C696B">
        <w:rPr>
          <w:color w:val="000000"/>
        </w:rPr>
        <w:t>][:],</w:t>
      </w:r>
    </w:p>
    <w:p w14:paraId="39F8F3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'centroid_height'</w:t>
      </w:r>
      <w:r w:rsidRPr="008C696B">
        <w:rPr>
          <w:color w:val="000000"/>
        </w:rPr>
        <w:t>:land_segments[</w:t>
      </w:r>
      <w:r w:rsidRPr="008C696B">
        <w:rPr>
          <w:color w:val="A31515"/>
        </w:rPr>
        <w:t>'canopy/centroid_height'</w:t>
      </w:r>
      <w:r w:rsidRPr="008C696B">
        <w:rPr>
          <w:color w:val="000000"/>
        </w:rPr>
        <w:t>][:],</w:t>
      </w:r>
    </w:p>
    <w:p w14:paraId="1EA4F07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'h_canopy_uncertainty'</w:t>
      </w:r>
      <w:r w:rsidRPr="008C696B">
        <w:rPr>
          <w:color w:val="000000"/>
        </w:rPr>
        <w:t>:land_segments[</w:t>
      </w:r>
      <w:r w:rsidRPr="008C696B">
        <w:rPr>
          <w:color w:val="A31515"/>
        </w:rPr>
        <w:t>'canopy/h_canopy_uncertainty'</w:t>
      </w:r>
      <w:r w:rsidRPr="008C696B">
        <w:rPr>
          <w:color w:val="000000"/>
        </w:rPr>
        <w:t>][:],</w:t>
      </w:r>
    </w:p>
    <w:p w14:paraId="38AB04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'can_noise'</w:t>
      </w:r>
      <w:r w:rsidRPr="008C696B">
        <w:rPr>
          <w:color w:val="000000"/>
        </w:rPr>
        <w:t>:land_segments[</w:t>
      </w:r>
      <w:r w:rsidRPr="008C696B">
        <w:rPr>
          <w:color w:val="A31515"/>
        </w:rPr>
        <w:t>'canopy/can_noise'</w:t>
      </w:r>
      <w:r w:rsidRPr="008C696B">
        <w:rPr>
          <w:color w:val="000000"/>
        </w:rPr>
        <w:t>][:],</w:t>
      </w:r>
    </w:p>
    <w:p w14:paraId="13D52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'dem_h'</w:t>
      </w:r>
      <w:r w:rsidRPr="008C696B">
        <w:rPr>
          <w:color w:val="000000"/>
        </w:rPr>
        <w:t>:land_segments[</w:t>
      </w:r>
      <w:r w:rsidRPr="008C696B">
        <w:rPr>
          <w:color w:val="A31515"/>
        </w:rPr>
        <w:t>'dem_h'</w:t>
      </w:r>
      <w:r w:rsidRPr="008C696B">
        <w:rPr>
          <w:color w:val="000000"/>
        </w:rPr>
        <w:t>][:],</w:t>
      </w:r>
    </w:p>
    <w:p w14:paraId="74285DF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w:t>
      </w:r>
      <w:r w:rsidRPr="008C696B">
        <w:rPr>
          <w:color w:val="000000"/>
        </w:rPr>
        <w:t>:land_segments[</w:t>
      </w:r>
      <w:r w:rsidRPr="008C696B">
        <w:rPr>
          <w:color w:val="A31515"/>
        </w:rPr>
        <w:t>'terrain/h_te_best_fit'</w:t>
      </w:r>
      <w:r w:rsidRPr="008C696B">
        <w:rPr>
          <w:color w:val="000000"/>
        </w:rPr>
        <w:t>][:],</w:t>
      </w:r>
    </w:p>
    <w:p w14:paraId="4BA930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'h_te_interp'</w:t>
      </w:r>
      <w:r w:rsidRPr="008C696B">
        <w:rPr>
          <w:color w:val="000000"/>
        </w:rPr>
        <w:t>:land_segments[</w:t>
      </w:r>
      <w:r w:rsidRPr="008C696B">
        <w:rPr>
          <w:color w:val="A31515"/>
        </w:rPr>
        <w:t>'terrain/h_te_interp'</w:t>
      </w:r>
      <w:r w:rsidRPr="008C696B">
        <w:rPr>
          <w:color w:val="000000"/>
        </w:rPr>
        <w:t>][:],</w:t>
      </w:r>
    </w:p>
    <w:p w14:paraId="34C14C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'h_te_mean'</w:t>
      </w:r>
      <w:r w:rsidRPr="008C696B">
        <w:rPr>
          <w:color w:val="000000"/>
        </w:rPr>
        <w:t>:land_segments[</w:t>
      </w:r>
      <w:r w:rsidRPr="008C696B">
        <w:rPr>
          <w:color w:val="A31515"/>
        </w:rPr>
        <w:t>'terrain/h_te_mean'</w:t>
      </w:r>
      <w:r w:rsidRPr="008C696B">
        <w:rPr>
          <w:color w:val="000000"/>
        </w:rPr>
        <w:t>][:],</w:t>
      </w:r>
    </w:p>
    <w:p w14:paraId="7690C34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'h_te_median'</w:t>
      </w:r>
      <w:r w:rsidRPr="008C696B">
        <w:rPr>
          <w:color w:val="000000"/>
        </w:rPr>
        <w:t>:land_segments[</w:t>
      </w:r>
      <w:r w:rsidRPr="008C696B">
        <w:rPr>
          <w:color w:val="A31515"/>
        </w:rPr>
        <w:t>'terrain/h_te_median'</w:t>
      </w:r>
      <w:r w:rsidRPr="008C696B">
        <w:rPr>
          <w:color w:val="000000"/>
        </w:rPr>
        <w:t>][:],</w:t>
      </w:r>
    </w:p>
    <w:p w14:paraId="2A9F7798" w14:textId="77777777" w:rsidR="005A52DF" w:rsidRPr="008C696B" w:rsidRDefault="005A52DF" w:rsidP="008C696B">
      <w:pPr>
        <w:shd w:val="clear" w:color="auto" w:fill="FFFFFF"/>
        <w:spacing w:line="360" w:lineRule="auto"/>
        <w:rPr>
          <w:color w:val="000000"/>
          <w:lang w:val="fr-FR"/>
        </w:rPr>
      </w:pPr>
      <w:r w:rsidRPr="008C696B">
        <w:rPr>
          <w:color w:val="000000"/>
        </w:rPr>
        <w:t xml:space="preserve">                    </w:t>
      </w:r>
      <w:r w:rsidRPr="008C696B">
        <w:rPr>
          <w:color w:val="A31515"/>
          <w:lang w:val="fr-FR"/>
        </w:rPr>
        <w:t>'h_te_max'</w:t>
      </w:r>
      <w:r w:rsidRPr="008C696B">
        <w:rPr>
          <w:color w:val="000000"/>
          <w:lang w:val="fr-FR"/>
        </w:rPr>
        <w:t>:land_segments[</w:t>
      </w:r>
      <w:r w:rsidRPr="008C696B">
        <w:rPr>
          <w:color w:val="A31515"/>
          <w:lang w:val="fr-FR"/>
        </w:rPr>
        <w:t>'terrain/h_te_max'</w:t>
      </w:r>
      <w:r w:rsidRPr="008C696B">
        <w:rPr>
          <w:color w:val="000000"/>
          <w:lang w:val="fr-FR"/>
        </w:rPr>
        <w:t>][:],</w:t>
      </w:r>
    </w:p>
    <w:p w14:paraId="42BBDA1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'h_te_min'</w:t>
      </w:r>
      <w:r w:rsidRPr="008C696B">
        <w:rPr>
          <w:color w:val="000000"/>
          <w:lang w:val="fr-FR"/>
        </w:rPr>
        <w:t>:land_segments[</w:t>
      </w:r>
      <w:r w:rsidRPr="008C696B">
        <w:rPr>
          <w:color w:val="A31515"/>
          <w:lang w:val="fr-FR"/>
        </w:rPr>
        <w:t>'terrain/h_te_min'</w:t>
      </w:r>
      <w:r w:rsidRPr="008C696B">
        <w:rPr>
          <w:color w:val="000000"/>
          <w:lang w:val="fr-FR"/>
        </w:rPr>
        <w:t>][:],</w:t>
      </w:r>
    </w:p>
    <w:p w14:paraId="3BAB407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'n_te_photons'</w:t>
      </w:r>
      <w:r w:rsidRPr="008C696B">
        <w:rPr>
          <w:color w:val="000000"/>
          <w:lang w:val="fr-FR"/>
        </w:rPr>
        <w:t>:land_segments[</w:t>
      </w:r>
      <w:r w:rsidRPr="008C696B">
        <w:rPr>
          <w:color w:val="A31515"/>
          <w:lang w:val="fr-FR"/>
        </w:rPr>
        <w:t>'terrain/n_te_photons'</w:t>
      </w:r>
      <w:r w:rsidRPr="008C696B">
        <w:rPr>
          <w:color w:val="000000"/>
          <w:lang w:val="fr-FR"/>
        </w:rPr>
        <w:t>][:],</w:t>
      </w:r>
    </w:p>
    <w:p w14:paraId="33D5A67F" w14:textId="77777777" w:rsidR="005A52DF" w:rsidRPr="008C696B" w:rsidRDefault="005A52DF" w:rsidP="008C696B">
      <w:pPr>
        <w:shd w:val="clear" w:color="auto" w:fill="FFFFFF"/>
        <w:spacing w:line="360" w:lineRule="auto"/>
        <w:rPr>
          <w:color w:val="000000"/>
        </w:rPr>
      </w:pPr>
      <w:r w:rsidRPr="008C696B">
        <w:rPr>
          <w:color w:val="000000"/>
          <w:lang w:val="fr-FR"/>
        </w:rPr>
        <w:t xml:space="preserve">                    </w:t>
      </w:r>
      <w:r w:rsidRPr="008C696B">
        <w:rPr>
          <w:color w:val="A31515"/>
        </w:rPr>
        <w:t>'terrain_slope'</w:t>
      </w:r>
      <w:r w:rsidRPr="008C696B">
        <w:rPr>
          <w:color w:val="000000"/>
        </w:rPr>
        <w:t>:land_segments[</w:t>
      </w:r>
      <w:r w:rsidRPr="008C696B">
        <w:rPr>
          <w:color w:val="A31515"/>
        </w:rPr>
        <w:t>'terrain/terrain_slope'</w:t>
      </w:r>
      <w:r w:rsidRPr="008C696B">
        <w:rPr>
          <w:color w:val="000000"/>
        </w:rPr>
        <w:t>][:],</w:t>
      </w:r>
    </w:p>
    <w:p w14:paraId="26611AA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p>
    <w:p w14:paraId="7647205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QUALITY FLAGS ---------------|</w:t>
      </w:r>
    </w:p>
    <w:p w14:paraId="21B0E7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'brightness_flag'</w:t>
      </w:r>
      <w:r w:rsidRPr="008C696B">
        <w:rPr>
          <w:color w:val="000000"/>
        </w:rPr>
        <w:t>:land_segments[</w:t>
      </w:r>
      <w:r w:rsidRPr="008C696B">
        <w:rPr>
          <w:color w:val="A31515"/>
        </w:rPr>
        <w:t>'brightness_flag'</w:t>
      </w:r>
      <w:r w:rsidRPr="008C696B">
        <w:rPr>
          <w:color w:val="000000"/>
        </w:rPr>
        <w:t>][:],</w:t>
      </w:r>
    </w:p>
    <w:p w14:paraId="1AA731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'cloud_flag'</w:t>
      </w:r>
      <w:r w:rsidRPr="008C696B">
        <w:rPr>
          <w:color w:val="000000"/>
        </w:rPr>
        <w:t>:land_segments[</w:t>
      </w:r>
      <w:r w:rsidRPr="008C696B">
        <w:rPr>
          <w:color w:val="A31515"/>
        </w:rPr>
        <w:t>'cloud_flag_atm'</w:t>
      </w:r>
      <w:r w:rsidRPr="008C696B">
        <w:rPr>
          <w:color w:val="000000"/>
        </w:rPr>
        <w:t>][:],</w:t>
      </w:r>
    </w:p>
    <w:p w14:paraId="1B2A4BA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'cloud_fold_flag'</w:t>
      </w:r>
      <w:r w:rsidRPr="008C696B">
        <w:rPr>
          <w:color w:val="000000"/>
        </w:rPr>
        <w:t>:land_segments[</w:t>
      </w:r>
      <w:r w:rsidRPr="008C696B">
        <w:rPr>
          <w:color w:val="A31515"/>
        </w:rPr>
        <w:t>'cloud_fold_flag'</w:t>
      </w:r>
      <w:r w:rsidRPr="008C696B">
        <w:rPr>
          <w:color w:val="000000"/>
        </w:rPr>
        <w:t>][:],</w:t>
      </w:r>
    </w:p>
    <w:p w14:paraId="40A47B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'dem_flag'</w:t>
      </w:r>
      <w:r w:rsidRPr="008C696B">
        <w:rPr>
          <w:color w:val="000000"/>
        </w:rPr>
        <w:t>:land_segments[</w:t>
      </w:r>
      <w:r w:rsidRPr="008C696B">
        <w:rPr>
          <w:color w:val="A31515"/>
        </w:rPr>
        <w:t>'dem_flag'</w:t>
      </w:r>
      <w:r w:rsidRPr="008C696B">
        <w:rPr>
          <w:color w:val="000000"/>
        </w:rPr>
        <w:t>][:],</w:t>
      </w:r>
    </w:p>
    <w:p w14:paraId="0113EBA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'dem_removal_flag'</w:t>
      </w:r>
      <w:r w:rsidRPr="008C696B">
        <w:rPr>
          <w:color w:val="000000"/>
        </w:rPr>
        <w:t>:land_segments[</w:t>
      </w:r>
      <w:r w:rsidRPr="008C696B">
        <w:rPr>
          <w:color w:val="A31515"/>
        </w:rPr>
        <w:t>'dem_removal_flag'</w:t>
      </w:r>
      <w:r w:rsidRPr="008C696B">
        <w:rPr>
          <w:color w:val="000000"/>
        </w:rPr>
        <w:t>][:],</w:t>
      </w:r>
    </w:p>
    <w:p w14:paraId="7443BFD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'layer_flag'</w:t>
      </w:r>
      <w:r w:rsidRPr="008C696B">
        <w:rPr>
          <w:color w:val="000000"/>
        </w:rPr>
        <w:t>:land_segments[</w:t>
      </w:r>
      <w:r w:rsidRPr="008C696B">
        <w:rPr>
          <w:color w:val="A31515"/>
        </w:rPr>
        <w:t>'layer_flag'</w:t>
      </w:r>
      <w:r w:rsidRPr="008C696B">
        <w:rPr>
          <w:color w:val="000000"/>
        </w:rPr>
        <w:t>][:],</w:t>
      </w:r>
    </w:p>
    <w:p w14:paraId="66230C4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'msw_flag'</w:t>
      </w:r>
      <w:r w:rsidRPr="008C696B">
        <w:rPr>
          <w:color w:val="000000"/>
        </w:rPr>
        <w:t>:land_segments[</w:t>
      </w:r>
      <w:r w:rsidRPr="008C696B">
        <w:rPr>
          <w:color w:val="A31515"/>
        </w:rPr>
        <w:t>'msw_flag'</w:t>
      </w:r>
      <w:r w:rsidRPr="008C696B">
        <w:rPr>
          <w:color w:val="000000"/>
        </w:rPr>
        <w:t>][:],</w:t>
      </w:r>
    </w:p>
    <w:p w14:paraId="699A99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'night_flag'</w:t>
      </w:r>
      <w:r w:rsidRPr="008C696B">
        <w:rPr>
          <w:color w:val="000000"/>
        </w:rPr>
        <w:t>:land_segments[</w:t>
      </w:r>
      <w:r w:rsidRPr="008C696B">
        <w:rPr>
          <w:color w:val="A31515"/>
        </w:rPr>
        <w:t>'night_flag'</w:t>
      </w:r>
      <w:r w:rsidRPr="008C696B">
        <w:rPr>
          <w:color w:val="000000"/>
        </w:rPr>
        <w:t>][:],</w:t>
      </w:r>
    </w:p>
    <w:p w14:paraId="6B0ADBB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'ph_removal_flag'</w:t>
      </w:r>
      <w:r w:rsidRPr="008C696B">
        <w:rPr>
          <w:color w:val="000000"/>
        </w:rPr>
        <w:t>:land_segments[</w:t>
      </w:r>
      <w:r w:rsidRPr="008C696B">
        <w:rPr>
          <w:color w:val="A31515"/>
        </w:rPr>
        <w:t>'ph_removal_flag'</w:t>
      </w:r>
      <w:r w:rsidRPr="008C696B">
        <w:rPr>
          <w:color w:val="000000"/>
        </w:rPr>
        <w:t>][:],</w:t>
      </w:r>
    </w:p>
    <w:p w14:paraId="1A9B9C3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'psf_flag'</w:t>
      </w:r>
      <w:r w:rsidRPr="008C696B">
        <w:rPr>
          <w:color w:val="000000"/>
        </w:rPr>
        <w:t>:land_segments[</w:t>
      </w:r>
      <w:r w:rsidRPr="008C696B">
        <w:rPr>
          <w:color w:val="A31515"/>
        </w:rPr>
        <w:t>'psf_flag'</w:t>
      </w:r>
      <w:r w:rsidRPr="008C696B">
        <w:rPr>
          <w:color w:val="000000"/>
        </w:rPr>
        <w:t>][:],</w:t>
      </w:r>
    </w:p>
    <w:p w14:paraId="5EC51F1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'sat_flag'</w:t>
      </w:r>
      <w:r w:rsidRPr="008C696B">
        <w:rPr>
          <w:color w:val="000000"/>
        </w:rPr>
        <w:t>:land_segments[</w:t>
      </w:r>
      <w:r w:rsidRPr="008C696B">
        <w:rPr>
          <w:color w:val="A31515"/>
        </w:rPr>
        <w:t>'sat_flag'</w:t>
      </w:r>
      <w:r w:rsidRPr="008C696B">
        <w:rPr>
          <w:color w:val="000000"/>
        </w:rPr>
        <w:t>][:],</w:t>
      </w:r>
    </w:p>
    <w:p w14:paraId="4B4643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'segment_watermask'</w:t>
      </w:r>
      <w:r w:rsidRPr="008C696B">
        <w:rPr>
          <w:color w:val="000000"/>
        </w:rPr>
        <w:t>:land_segments[</w:t>
      </w:r>
      <w:r w:rsidRPr="008C696B">
        <w:rPr>
          <w:color w:val="A31515"/>
        </w:rPr>
        <w:t>'segment_watermask'</w:t>
      </w:r>
      <w:r w:rsidRPr="008C696B">
        <w:rPr>
          <w:color w:val="000000"/>
        </w:rPr>
        <w:t>][:],</w:t>
      </w:r>
    </w:p>
    <w:p w14:paraId="6196259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'snr'</w:t>
      </w:r>
      <w:r w:rsidRPr="008C696B">
        <w:rPr>
          <w:color w:val="000000"/>
        </w:rPr>
        <w:t>:land_segments[</w:t>
      </w:r>
      <w:r w:rsidRPr="008C696B">
        <w:rPr>
          <w:color w:val="A31515"/>
        </w:rPr>
        <w:t>'snr'</w:t>
      </w:r>
      <w:r w:rsidRPr="008C696B">
        <w:rPr>
          <w:color w:val="000000"/>
        </w:rPr>
        <w:t>][:],</w:t>
      </w:r>
    </w:p>
    <w:p w14:paraId="582CB5A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'terrain_flag'</w:t>
      </w:r>
      <w:r w:rsidRPr="008C696B">
        <w:rPr>
          <w:color w:val="000000"/>
        </w:rPr>
        <w:t>:land_segments[</w:t>
      </w:r>
      <w:r w:rsidRPr="008C696B">
        <w:rPr>
          <w:color w:val="A31515"/>
        </w:rPr>
        <w:t>'terrain_flg'</w:t>
      </w:r>
      <w:r w:rsidRPr="008C696B">
        <w:rPr>
          <w:color w:val="000000"/>
        </w:rPr>
        <w:t>][:],</w:t>
      </w:r>
    </w:p>
    <w:p w14:paraId="46425A9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'urban_flag'</w:t>
      </w:r>
      <w:r w:rsidRPr="008C696B">
        <w:rPr>
          <w:color w:val="000000"/>
        </w:rPr>
        <w:t>:land_segments[</w:t>
      </w:r>
      <w:r w:rsidRPr="008C696B">
        <w:rPr>
          <w:color w:val="A31515"/>
        </w:rPr>
        <w:t>'urban_flag'</w:t>
      </w:r>
      <w:r w:rsidRPr="008C696B">
        <w:rPr>
          <w:color w:val="000000"/>
        </w:rPr>
        <w:t>][:],</w:t>
      </w:r>
    </w:p>
    <w:p w14:paraId="7A99CA7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78F903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GEOSEGMENT DATA ---------------|</w:t>
      </w:r>
    </w:p>
    <w:p w14:paraId="0416C80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LATITUDE COORDS</w:t>
      </w:r>
    </w:p>
    <w:p w14:paraId="7905513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'lat_0_20'</w:t>
      </w:r>
      <w:r w:rsidRPr="008C696B">
        <w:rPr>
          <w:color w:val="000000"/>
        </w:rPr>
        <w:t>:land_segments[</w:t>
      </w:r>
      <w:r w:rsidRPr="008C696B">
        <w:rPr>
          <w:color w:val="A31515"/>
        </w:rPr>
        <w:t>'latitude_20m/'</w:t>
      </w:r>
      <w:r w:rsidRPr="008C696B">
        <w:rPr>
          <w:color w:val="000000"/>
        </w:rPr>
        <w:t xml:space="preserve">][:, </w:t>
      </w:r>
      <w:r w:rsidRPr="008C696B">
        <w:rPr>
          <w:color w:val="098658"/>
        </w:rPr>
        <w:t>0</w:t>
      </w:r>
      <w:r w:rsidRPr="008C696B">
        <w:rPr>
          <w:color w:val="000000"/>
        </w:rPr>
        <w:t>],</w:t>
      </w:r>
    </w:p>
    <w:p w14:paraId="5C08C70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'lat_20_40'</w:t>
      </w:r>
      <w:r w:rsidRPr="008C696B">
        <w:rPr>
          <w:color w:val="000000"/>
        </w:rPr>
        <w:t>:land_segments[</w:t>
      </w:r>
      <w:r w:rsidRPr="008C696B">
        <w:rPr>
          <w:color w:val="A31515"/>
        </w:rPr>
        <w:t>'latitude_20m/'</w:t>
      </w:r>
      <w:r w:rsidRPr="008C696B">
        <w:rPr>
          <w:color w:val="000000"/>
        </w:rPr>
        <w:t xml:space="preserve">][:, </w:t>
      </w:r>
      <w:r w:rsidRPr="008C696B">
        <w:rPr>
          <w:color w:val="098658"/>
        </w:rPr>
        <w:t>1</w:t>
      </w:r>
      <w:r w:rsidRPr="008C696B">
        <w:rPr>
          <w:color w:val="000000"/>
        </w:rPr>
        <w:t>],</w:t>
      </w:r>
    </w:p>
    <w:p w14:paraId="57C825B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'lat_40_60'</w:t>
      </w:r>
      <w:r w:rsidRPr="008C696B">
        <w:rPr>
          <w:color w:val="000000"/>
        </w:rPr>
        <w:t>:land_segments[</w:t>
      </w:r>
      <w:r w:rsidRPr="008C696B">
        <w:rPr>
          <w:color w:val="A31515"/>
        </w:rPr>
        <w:t>'latitude_20m/'</w:t>
      </w:r>
      <w:r w:rsidRPr="008C696B">
        <w:rPr>
          <w:color w:val="000000"/>
        </w:rPr>
        <w:t xml:space="preserve">][:, </w:t>
      </w:r>
      <w:r w:rsidRPr="008C696B">
        <w:rPr>
          <w:color w:val="098658"/>
        </w:rPr>
        <w:t>2</w:t>
      </w:r>
      <w:r w:rsidRPr="008C696B">
        <w:rPr>
          <w:color w:val="000000"/>
        </w:rPr>
        <w:t>],</w:t>
      </w:r>
    </w:p>
    <w:p w14:paraId="345AE2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'lat_60_80'</w:t>
      </w:r>
      <w:r w:rsidRPr="008C696B">
        <w:rPr>
          <w:color w:val="000000"/>
        </w:rPr>
        <w:t>:land_segments[</w:t>
      </w:r>
      <w:r w:rsidRPr="008C696B">
        <w:rPr>
          <w:color w:val="A31515"/>
        </w:rPr>
        <w:t>'latitude_20m/'</w:t>
      </w:r>
      <w:r w:rsidRPr="008C696B">
        <w:rPr>
          <w:color w:val="000000"/>
        </w:rPr>
        <w:t xml:space="preserve">][:, </w:t>
      </w:r>
      <w:r w:rsidRPr="008C696B">
        <w:rPr>
          <w:color w:val="098658"/>
        </w:rPr>
        <w:t>3</w:t>
      </w:r>
      <w:r w:rsidRPr="008C696B">
        <w:rPr>
          <w:color w:val="000000"/>
        </w:rPr>
        <w:t>],</w:t>
      </w:r>
    </w:p>
    <w:p w14:paraId="1DAE25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'lat_80_100'</w:t>
      </w:r>
      <w:r w:rsidRPr="008C696B">
        <w:rPr>
          <w:color w:val="000000"/>
        </w:rPr>
        <w:t>:land_segments[</w:t>
      </w:r>
      <w:r w:rsidRPr="008C696B">
        <w:rPr>
          <w:color w:val="A31515"/>
        </w:rPr>
        <w:t>'latitude_20m/'</w:t>
      </w:r>
      <w:r w:rsidRPr="008C696B">
        <w:rPr>
          <w:color w:val="000000"/>
        </w:rPr>
        <w:t xml:space="preserve">][:, </w:t>
      </w:r>
      <w:r w:rsidRPr="008C696B">
        <w:rPr>
          <w:color w:val="098658"/>
        </w:rPr>
        <w:t>4</w:t>
      </w:r>
      <w:r w:rsidRPr="008C696B">
        <w:rPr>
          <w:color w:val="000000"/>
        </w:rPr>
        <w:t>],</w:t>
      </w:r>
    </w:p>
    <w:p w14:paraId="3CEFE2E2"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DFD02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LONGITUDE COORDS</w:t>
      </w:r>
    </w:p>
    <w:p w14:paraId="7A40DF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'long_0_20'</w:t>
      </w:r>
      <w:r w:rsidRPr="008C696B">
        <w:rPr>
          <w:color w:val="000000"/>
        </w:rPr>
        <w:t>:land_segments[</w:t>
      </w:r>
      <w:r w:rsidRPr="008C696B">
        <w:rPr>
          <w:color w:val="A31515"/>
        </w:rPr>
        <w:t>'longitude_20m/'</w:t>
      </w:r>
      <w:r w:rsidRPr="008C696B">
        <w:rPr>
          <w:color w:val="000000"/>
        </w:rPr>
        <w:t xml:space="preserve">][:, </w:t>
      </w:r>
      <w:r w:rsidRPr="008C696B">
        <w:rPr>
          <w:color w:val="098658"/>
        </w:rPr>
        <w:t>0</w:t>
      </w:r>
      <w:r w:rsidRPr="008C696B">
        <w:rPr>
          <w:color w:val="000000"/>
        </w:rPr>
        <w:t>],</w:t>
      </w:r>
    </w:p>
    <w:p w14:paraId="25C462B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'long_20_40'</w:t>
      </w:r>
      <w:r w:rsidRPr="008C696B">
        <w:rPr>
          <w:color w:val="000000"/>
        </w:rPr>
        <w:t>:land_segments[</w:t>
      </w:r>
      <w:r w:rsidRPr="008C696B">
        <w:rPr>
          <w:color w:val="A31515"/>
        </w:rPr>
        <w:t>'longitude_20m/'</w:t>
      </w:r>
      <w:r w:rsidRPr="008C696B">
        <w:rPr>
          <w:color w:val="000000"/>
        </w:rPr>
        <w:t xml:space="preserve">][:, </w:t>
      </w:r>
      <w:r w:rsidRPr="008C696B">
        <w:rPr>
          <w:color w:val="098658"/>
        </w:rPr>
        <w:t>1</w:t>
      </w:r>
      <w:r w:rsidRPr="008C696B">
        <w:rPr>
          <w:color w:val="000000"/>
        </w:rPr>
        <w:t>],</w:t>
      </w:r>
    </w:p>
    <w:p w14:paraId="7A0C188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'long_40_60'</w:t>
      </w:r>
      <w:r w:rsidRPr="008C696B">
        <w:rPr>
          <w:color w:val="000000"/>
        </w:rPr>
        <w:t>:land_segments[</w:t>
      </w:r>
      <w:r w:rsidRPr="008C696B">
        <w:rPr>
          <w:color w:val="A31515"/>
        </w:rPr>
        <w:t>'longitude_20m/'</w:t>
      </w:r>
      <w:r w:rsidRPr="008C696B">
        <w:rPr>
          <w:color w:val="000000"/>
        </w:rPr>
        <w:t xml:space="preserve">][:, </w:t>
      </w:r>
      <w:r w:rsidRPr="008C696B">
        <w:rPr>
          <w:color w:val="098658"/>
        </w:rPr>
        <w:t>2</w:t>
      </w:r>
      <w:r w:rsidRPr="008C696B">
        <w:rPr>
          <w:color w:val="000000"/>
        </w:rPr>
        <w:t>],</w:t>
      </w:r>
    </w:p>
    <w:p w14:paraId="3D155A7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'long_60_80'</w:t>
      </w:r>
      <w:r w:rsidRPr="008C696B">
        <w:rPr>
          <w:color w:val="000000"/>
        </w:rPr>
        <w:t>:land_segments[</w:t>
      </w:r>
      <w:r w:rsidRPr="008C696B">
        <w:rPr>
          <w:color w:val="A31515"/>
        </w:rPr>
        <w:t>'longitude_20m/'</w:t>
      </w:r>
      <w:r w:rsidRPr="008C696B">
        <w:rPr>
          <w:color w:val="000000"/>
        </w:rPr>
        <w:t xml:space="preserve">][:, </w:t>
      </w:r>
      <w:r w:rsidRPr="008C696B">
        <w:rPr>
          <w:color w:val="098658"/>
        </w:rPr>
        <w:t>3</w:t>
      </w:r>
      <w:r w:rsidRPr="008C696B">
        <w:rPr>
          <w:color w:val="000000"/>
        </w:rPr>
        <w:t>],</w:t>
      </w:r>
    </w:p>
    <w:p w14:paraId="773C714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'long_80_100'</w:t>
      </w:r>
      <w:r w:rsidRPr="008C696B">
        <w:rPr>
          <w:color w:val="000000"/>
        </w:rPr>
        <w:t>:land_segments[</w:t>
      </w:r>
      <w:r w:rsidRPr="008C696B">
        <w:rPr>
          <w:color w:val="A31515"/>
        </w:rPr>
        <w:t>'longitude_20m/'</w:t>
      </w:r>
      <w:r w:rsidRPr="008C696B">
        <w:rPr>
          <w:color w:val="000000"/>
        </w:rPr>
        <w:t xml:space="preserve">][:, </w:t>
      </w:r>
      <w:r w:rsidRPr="008C696B">
        <w:rPr>
          <w:color w:val="098658"/>
        </w:rPr>
        <w:t>4</w:t>
      </w:r>
      <w:r w:rsidRPr="008C696B">
        <w:rPr>
          <w:color w:val="000000"/>
        </w:rPr>
        <w:t>],</w:t>
      </w:r>
    </w:p>
    <w:p w14:paraId="64D1A54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BE668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CANOPY HEIGHTS</w:t>
      </w:r>
    </w:p>
    <w:p w14:paraId="78709C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'h_canopy_0_20'</w:t>
      </w:r>
      <w:r w:rsidRPr="008C696B">
        <w:rPr>
          <w:color w:val="000000"/>
        </w:rPr>
        <w:t>:land_segments[</w:t>
      </w:r>
      <w:r w:rsidRPr="008C696B">
        <w:rPr>
          <w:color w:val="A31515"/>
        </w:rPr>
        <w:t>'canopy/h_canopy_20m/'</w:t>
      </w:r>
      <w:r w:rsidRPr="008C696B">
        <w:rPr>
          <w:color w:val="000000"/>
        </w:rPr>
        <w:t xml:space="preserve">][:, </w:t>
      </w:r>
      <w:r w:rsidRPr="008C696B">
        <w:rPr>
          <w:color w:val="098658"/>
        </w:rPr>
        <w:t>0</w:t>
      </w:r>
      <w:r w:rsidRPr="008C696B">
        <w:rPr>
          <w:color w:val="000000"/>
        </w:rPr>
        <w:t>],</w:t>
      </w:r>
    </w:p>
    <w:p w14:paraId="133057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'h_canopy_20_40'</w:t>
      </w:r>
      <w:r w:rsidRPr="008C696B">
        <w:rPr>
          <w:color w:val="000000"/>
        </w:rPr>
        <w:t>:land_segments[</w:t>
      </w:r>
      <w:r w:rsidRPr="008C696B">
        <w:rPr>
          <w:color w:val="A31515"/>
        </w:rPr>
        <w:t>'canopy/h_canopy_20m/'</w:t>
      </w:r>
      <w:r w:rsidRPr="008C696B">
        <w:rPr>
          <w:color w:val="000000"/>
        </w:rPr>
        <w:t xml:space="preserve">][:, </w:t>
      </w:r>
      <w:r w:rsidRPr="008C696B">
        <w:rPr>
          <w:color w:val="098658"/>
        </w:rPr>
        <w:t>1</w:t>
      </w:r>
      <w:r w:rsidRPr="008C696B">
        <w:rPr>
          <w:color w:val="000000"/>
        </w:rPr>
        <w:t>],</w:t>
      </w:r>
    </w:p>
    <w:p w14:paraId="40A81EF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'h_canopy_40_60'</w:t>
      </w:r>
      <w:r w:rsidRPr="008C696B">
        <w:rPr>
          <w:color w:val="000000"/>
        </w:rPr>
        <w:t>:land_segments[</w:t>
      </w:r>
      <w:r w:rsidRPr="008C696B">
        <w:rPr>
          <w:color w:val="A31515"/>
        </w:rPr>
        <w:t>'canopy/h_canopy_20m/'</w:t>
      </w:r>
      <w:r w:rsidRPr="008C696B">
        <w:rPr>
          <w:color w:val="000000"/>
        </w:rPr>
        <w:t xml:space="preserve">][:, </w:t>
      </w:r>
      <w:r w:rsidRPr="008C696B">
        <w:rPr>
          <w:color w:val="098658"/>
        </w:rPr>
        <w:t>2</w:t>
      </w:r>
      <w:r w:rsidRPr="008C696B">
        <w:rPr>
          <w:color w:val="000000"/>
        </w:rPr>
        <w:t>],</w:t>
      </w:r>
    </w:p>
    <w:p w14:paraId="0CB7D2F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'h_canopy_60_80'</w:t>
      </w:r>
      <w:r w:rsidRPr="008C696B">
        <w:rPr>
          <w:color w:val="000000"/>
        </w:rPr>
        <w:t>:land_segments[</w:t>
      </w:r>
      <w:r w:rsidRPr="008C696B">
        <w:rPr>
          <w:color w:val="A31515"/>
        </w:rPr>
        <w:t>'canopy/h_canopy_20m/'</w:t>
      </w:r>
      <w:r w:rsidRPr="008C696B">
        <w:rPr>
          <w:color w:val="000000"/>
        </w:rPr>
        <w:t xml:space="preserve">][:, </w:t>
      </w:r>
      <w:r w:rsidRPr="008C696B">
        <w:rPr>
          <w:color w:val="098658"/>
        </w:rPr>
        <w:t>3</w:t>
      </w:r>
      <w:r w:rsidRPr="008C696B">
        <w:rPr>
          <w:color w:val="000000"/>
        </w:rPr>
        <w:t>],</w:t>
      </w:r>
    </w:p>
    <w:p w14:paraId="032588F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'h_canopy_80_100'</w:t>
      </w:r>
      <w:r w:rsidRPr="008C696B">
        <w:rPr>
          <w:color w:val="000000"/>
        </w:rPr>
        <w:t>:land_segments[</w:t>
      </w:r>
      <w:r w:rsidRPr="008C696B">
        <w:rPr>
          <w:color w:val="A31515"/>
        </w:rPr>
        <w:t>'canopy/h_canopy_20m/'</w:t>
      </w:r>
      <w:r w:rsidRPr="008C696B">
        <w:rPr>
          <w:color w:val="000000"/>
        </w:rPr>
        <w:t xml:space="preserve">][:, </w:t>
      </w:r>
      <w:r w:rsidRPr="008C696B">
        <w:rPr>
          <w:color w:val="098658"/>
        </w:rPr>
        <w:t>4</w:t>
      </w:r>
      <w:r w:rsidRPr="008C696B">
        <w:rPr>
          <w:color w:val="000000"/>
        </w:rPr>
        <w:t>],</w:t>
      </w:r>
    </w:p>
    <w:p w14:paraId="5204B59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9B7226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TERRAIN ESTIMATES</w:t>
      </w:r>
    </w:p>
    <w:p w14:paraId="21AE70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'h_te_best_fit_0_20'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0</w:t>
      </w:r>
      <w:r w:rsidRPr="008C696B">
        <w:rPr>
          <w:color w:val="000000"/>
        </w:rPr>
        <w:t>],</w:t>
      </w:r>
    </w:p>
    <w:p w14:paraId="3C0D7EE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'h_te_best_fit_20_40'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1</w:t>
      </w:r>
      <w:r w:rsidRPr="008C696B">
        <w:rPr>
          <w:color w:val="000000"/>
        </w:rPr>
        <w:t>],</w:t>
      </w:r>
    </w:p>
    <w:p w14:paraId="6CC98D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'h_te_best_fit_40_60'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2</w:t>
      </w:r>
      <w:r w:rsidRPr="008C696B">
        <w:rPr>
          <w:color w:val="000000"/>
        </w:rPr>
        <w:t>],</w:t>
      </w:r>
    </w:p>
    <w:p w14:paraId="0B587C8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'h_te_best_fit_60_80'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3</w:t>
      </w:r>
      <w:r w:rsidRPr="008C696B">
        <w:rPr>
          <w:color w:val="000000"/>
        </w:rPr>
        <w:t>],</w:t>
      </w:r>
    </w:p>
    <w:p w14:paraId="5CAEE0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'h_te_best_fit_80_100'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4</w:t>
      </w:r>
      <w:r w:rsidRPr="008C696B">
        <w:rPr>
          <w:color w:val="000000"/>
        </w:rPr>
        <w:t>],</w:t>
      </w:r>
    </w:p>
    <w:p w14:paraId="3BEF04B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B9420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HEIGHT METRICS ---------------|</w:t>
      </w:r>
    </w:p>
    <w:p w14:paraId="5CAC771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'canopy_h_metrics_10'</w:t>
      </w:r>
      <w:r w:rsidRPr="008C696B">
        <w:rPr>
          <w:color w:val="000000"/>
        </w:rPr>
        <w:t>:land_segments[</w:t>
      </w:r>
      <w:r w:rsidRPr="008C696B">
        <w:rPr>
          <w:color w:val="A31515"/>
        </w:rPr>
        <w:t>'canopy/canopy_h_metrics/'</w:t>
      </w:r>
      <w:r w:rsidRPr="008C696B">
        <w:rPr>
          <w:color w:val="000000"/>
        </w:rPr>
        <w:t>][:,</w:t>
      </w:r>
      <w:r w:rsidRPr="008C696B">
        <w:rPr>
          <w:color w:val="098658"/>
        </w:rPr>
        <w:t>0</w:t>
      </w:r>
      <w:r w:rsidRPr="008C696B">
        <w:rPr>
          <w:color w:val="000000"/>
        </w:rPr>
        <w:t>],</w:t>
      </w:r>
    </w:p>
    <w:p w14:paraId="5F61C5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'canopy_h_metrics_15'</w:t>
      </w:r>
      <w:r w:rsidRPr="008C696B">
        <w:rPr>
          <w:color w:val="000000"/>
        </w:rPr>
        <w:t>:land_segments[</w:t>
      </w:r>
      <w:r w:rsidRPr="008C696B">
        <w:rPr>
          <w:color w:val="A31515"/>
        </w:rPr>
        <w:t>'canopy/canopy_h_metrics/'</w:t>
      </w:r>
      <w:r w:rsidRPr="008C696B">
        <w:rPr>
          <w:color w:val="000000"/>
        </w:rPr>
        <w:t>][:,</w:t>
      </w:r>
      <w:r w:rsidRPr="008C696B">
        <w:rPr>
          <w:color w:val="098658"/>
        </w:rPr>
        <w:t>1</w:t>
      </w:r>
      <w:r w:rsidRPr="008C696B">
        <w:rPr>
          <w:color w:val="000000"/>
        </w:rPr>
        <w:t>],</w:t>
      </w:r>
    </w:p>
    <w:p w14:paraId="44EF6E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'canopy_h_metrics_20'</w:t>
      </w:r>
      <w:r w:rsidRPr="008C696B">
        <w:rPr>
          <w:color w:val="000000"/>
        </w:rPr>
        <w:t>:land_segments[</w:t>
      </w:r>
      <w:r w:rsidRPr="008C696B">
        <w:rPr>
          <w:color w:val="A31515"/>
        </w:rPr>
        <w:t>'canopy/canopy_h_metrics/'</w:t>
      </w:r>
      <w:r w:rsidRPr="008C696B">
        <w:rPr>
          <w:color w:val="000000"/>
        </w:rPr>
        <w:t>][:,</w:t>
      </w:r>
      <w:r w:rsidRPr="008C696B">
        <w:rPr>
          <w:color w:val="098658"/>
        </w:rPr>
        <w:t>2</w:t>
      </w:r>
      <w:r w:rsidRPr="008C696B">
        <w:rPr>
          <w:color w:val="000000"/>
        </w:rPr>
        <w:t>],</w:t>
      </w:r>
    </w:p>
    <w:p w14:paraId="307769B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'canopy_h_metrics_25'</w:t>
      </w:r>
      <w:r w:rsidRPr="008C696B">
        <w:rPr>
          <w:color w:val="000000"/>
        </w:rPr>
        <w:t>:land_segments[</w:t>
      </w:r>
      <w:r w:rsidRPr="008C696B">
        <w:rPr>
          <w:color w:val="A31515"/>
        </w:rPr>
        <w:t>'canopy/canopy_h_metrics/'</w:t>
      </w:r>
      <w:r w:rsidRPr="008C696B">
        <w:rPr>
          <w:color w:val="000000"/>
        </w:rPr>
        <w:t>][:,</w:t>
      </w:r>
      <w:r w:rsidRPr="008C696B">
        <w:rPr>
          <w:color w:val="098658"/>
        </w:rPr>
        <w:t>3</w:t>
      </w:r>
      <w:r w:rsidRPr="008C696B">
        <w:rPr>
          <w:color w:val="000000"/>
        </w:rPr>
        <w:t>],</w:t>
      </w:r>
    </w:p>
    <w:p w14:paraId="701FD9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'canopy_h_metrics_30'</w:t>
      </w:r>
      <w:r w:rsidRPr="008C696B">
        <w:rPr>
          <w:color w:val="000000"/>
        </w:rPr>
        <w:t>:land_segments[</w:t>
      </w:r>
      <w:r w:rsidRPr="008C696B">
        <w:rPr>
          <w:color w:val="A31515"/>
        </w:rPr>
        <w:t>'canopy/canopy_h_metrics/'</w:t>
      </w:r>
      <w:r w:rsidRPr="008C696B">
        <w:rPr>
          <w:color w:val="000000"/>
        </w:rPr>
        <w:t>][:,</w:t>
      </w:r>
      <w:r w:rsidRPr="008C696B">
        <w:rPr>
          <w:color w:val="098658"/>
        </w:rPr>
        <w:t>4</w:t>
      </w:r>
      <w:r w:rsidRPr="008C696B">
        <w:rPr>
          <w:color w:val="000000"/>
        </w:rPr>
        <w:t>],</w:t>
      </w:r>
    </w:p>
    <w:p w14:paraId="10D81D0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'canopy_h_metrics_35'</w:t>
      </w:r>
      <w:r w:rsidRPr="008C696B">
        <w:rPr>
          <w:color w:val="000000"/>
        </w:rPr>
        <w:t>:land_segments[</w:t>
      </w:r>
      <w:r w:rsidRPr="008C696B">
        <w:rPr>
          <w:color w:val="A31515"/>
        </w:rPr>
        <w:t>'canopy/canopy_h_metrics/'</w:t>
      </w:r>
      <w:r w:rsidRPr="008C696B">
        <w:rPr>
          <w:color w:val="000000"/>
        </w:rPr>
        <w:t>][:,</w:t>
      </w:r>
      <w:r w:rsidRPr="008C696B">
        <w:rPr>
          <w:color w:val="098658"/>
        </w:rPr>
        <w:t>5</w:t>
      </w:r>
      <w:r w:rsidRPr="008C696B">
        <w:rPr>
          <w:color w:val="000000"/>
        </w:rPr>
        <w:t>],</w:t>
      </w:r>
    </w:p>
    <w:p w14:paraId="4DDD54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'canopy_h_metrics_40'</w:t>
      </w:r>
      <w:r w:rsidRPr="008C696B">
        <w:rPr>
          <w:color w:val="000000"/>
        </w:rPr>
        <w:t>:land_segments[</w:t>
      </w:r>
      <w:r w:rsidRPr="008C696B">
        <w:rPr>
          <w:color w:val="A31515"/>
        </w:rPr>
        <w:t>'canopy/canopy_h_metrics/'</w:t>
      </w:r>
      <w:r w:rsidRPr="008C696B">
        <w:rPr>
          <w:color w:val="000000"/>
        </w:rPr>
        <w:t>][:,</w:t>
      </w:r>
      <w:r w:rsidRPr="008C696B">
        <w:rPr>
          <w:color w:val="098658"/>
        </w:rPr>
        <w:t>6</w:t>
      </w:r>
      <w:r w:rsidRPr="008C696B">
        <w:rPr>
          <w:color w:val="000000"/>
        </w:rPr>
        <w:t>],</w:t>
      </w:r>
    </w:p>
    <w:p w14:paraId="3EF23D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'canopy_h_metrics_45'</w:t>
      </w:r>
      <w:r w:rsidRPr="008C696B">
        <w:rPr>
          <w:color w:val="000000"/>
        </w:rPr>
        <w:t>:land_segments[</w:t>
      </w:r>
      <w:r w:rsidRPr="008C696B">
        <w:rPr>
          <w:color w:val="A31515"/>
        </w:rPr>
        <w:t>'canopy/canopy_h_metrics/'</w:t>
      </w:r>
      <w:r w:rsidRPr="008C696B">
        <w:rPr>
          <w:color w:val="000000"/>
        </w:rPr>
        <w:t>][:,</w:t>
      </w:r>
      <w:r w:rsidRPr="008C696B">
        <w:rPr>
          <w:color w:val="098658"/>
        </w:rPr>
        <w:t>7</w:t>
      </w:r>
      <w:r w:rsidRPr="008C696B">
        <w:rPr>
          <w:color w:val="000000"/>
        </w:rPr>
        <w:t>],</w:t>
      </w:r>
    </w:p>
    <w:p w14:paraId="6E1FD01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'canopy_h_metrics_50'</w:t>
      </w:r>
      <w:r w:rsidRPr="008C696B">
        <w:rPr>
          <w:color w:val="000000"/>
        </w:rPr>
        <w:t>:land_segments[</w:t>
      </w:r>
      <w:r w:rsidRPr="008C696B">
        <w:rPr>
          <w:color w:val="A31515"/>
        </w:rPr>
        <w:t>'canopy/canopy_h_metrics/'</w:t>
      </w:r>
      <w:r w:rsidRPr="008C696B">
        <w:rPr>
          <w:color w:val="000000"/>
        </w:rPr>
        <w:t>][:,</w:t>
      </w:r>
      <w:r w:rsidRPr="008C696B">
        <w:rPr>
          <w:color w:val="098658"/>
        </w:rPr>
        <w:t>8</w:t>
      </w:r>
      <w:r w:rsidRPr="008C696B">
        <w:rPr>
          <w:color w:val="000000"/>
        </w:rPr>
        <w:t>],</w:t>
      </w:r>
    </w:p>
    <w:p w14:paraId="557FBA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'canopy_h_metrics_55'</w:t>
      </w:r>
      <w:r w:rsidRPr="008C696B">
        <w:rPr>
          <w:color w:val="000000"/>
        </w:rPr>
        <w:t>:land_segments[</w:t>
      </w:r>
      <w:r w:rsidRPr="008C696B">
        <w:rPr>
          <w:color w:val="A31515"/>
        </w:rPr>
        <w:t>'canopy/canopy_h_metrics/'</w:t>
      </w:r>
      <w:r w:rsidRPr="008C696B">
        <w:rPr>
          <w:color w:val="000000"/>
        </w:rPr>
        <w:t>][:,</w:t>
      </w:r>
      <w:r w:rsidRPr="008C696B">
        <w:rPr>
          <w:color w:val="098658"/>
        </w:rPr>
        <w:t>9</w:t>
      </w:r>
      <w:r w:rsidRPr="008C696B">
        <w:rPr>
          <w:color w:val="000000"/>
        </w:rPr>
        <w:t>],</w:t>
      </w:r>
    </w:p>
    <w:p w14:paraId="20119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'canopy_h_metrics_60'</w:t>
      </w:r>
      <w:r w:rsidRPr="008C696B">
        <w:rPr>
          <w:color w:val="000000"/>
        </w:rPr>
        <w:t>:land_segments[</w:t>
      </w:r>
      <w:r w:rsidRPr="008C696B">
        <w:rPr>
          <w:color w:val="A31515"/>
        </w:rPr>
        <w:t>'canopy/canopy_h_metrics/'</w:t>
      </w:r>
      <w:r w:rsidRPr="008C696B">
        <w:rPr>
          <w:color w:val="000000"/>
        </w:rPr>
        <w:t>][:,</w:t>
      </w:r>
      <w:r w:rsidRPr="008C696B">
        <w:rPr>
          <w:color w:val="098658"/>
        </w:rPr>
        <w:t>10</w:t>
      </w:r>
      <w:r w:rsidRPr="008C696B">
        <w:rPr>
          <w:color w:val="000000"/>
        </w:rPr>
        <w:t>],</w:t>
      </w:r>
    </w:p>
    <w:p w14:paraId="5EBD206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'canopy_h_metrics_65'</w:t>
      </w:r>
      <w:r w:rsidRPr="008C696B">
        <w:rPr>
          <w:color w:val="000000"/>
        </w:rPr>
        <w:t>:land_segments[</w:t>
      </w:r>
      <w:r w:rsidRPr="008C696B">
        <w:rPr>
          <w:color w:val="A31515"/>
        </w:rPr>
        <w:t>'canopy/canopy_h_metrics/'</w:t>
      </w:r>
      <w:r w:rsidRPr="008C696B">
        <w:rPr>
          <w:color w:val="000000"/>
        </w:rPr>
        <w:t>][:,</w:t>
      </w:r>
      <w:r w:rsidRPr="008C696B">
        <w:rPr>
          <w:color w:val="098658"/>
        </w:rPr>
        <w:t>11</w:t>
      </w:r>
      <w:r w:rsidRPr="008C696B">
        <w:rPr>
          <w:color w:val="000000"/>
        </w:rPr>
        <w:t>],</w:t>
      </w:r>
    </w:p>
    <w:p w14:paraId="189040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'canopy_h_metrics_70'</w:t>
      </w:r>
      <w:r w:rsidRPr="008C696B">
        <w:rPr>
          <w:color w:val="000000"/>
        </w:rPr>
        <w:t>:land_segments[</w:t>
      </w:r>
      <w:r w:rsidRPr="008C696B">
        <w:rPr>
          <w:color w:val="A31515"/>
        </w:rPr>
        <w:t>'canopy/canopy_h_metrics/'</w:t>
      </w:r>
      <w:r w:rsidRPr="008C696B">
        <w:rPr>
          <w:color w:val="000000"/>
        </w:rPr>
        <w:t>][:,</w:t>
      </w:r>
      <w:r w:rsidRPr="008C696B">
        <w:rPr>
          <w:color w:val="098658"/>
        </w:rPr>
        <w:t>12</w:t>
      </w:r>
      <w:r w:rsidRPr="008C696B">
        <w:rPr>
          <w:color w:val="000000"/>
        </w:rPr>
        <w:t>],</w:t>
      </w:r>
    </w:p>
    <w:p w14:paraId="71193D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'canopy_h_metrics_75'</w:t>
      </w:r>
      <w:r w:rsidRPr="008C696B">
        <w:rPr>
          <w:color w:val="000000"/>
        </w:rPr>
        <w:t>:land_segments[</w:t>
      </w:r>
      <w:r w:rsidRPr="008C696B">
        <w:rPr>
          <w:color w:val="A31515"/>
        </w:rPr>
        <w:t>'canopy/canopy_h_metrics/'</w:t>
      </w:r>
      <w:r w:rsidRPr="008C696B">
        <w:rPr>
          <w:color w:val="000000"/>
        </w:rPr>
        <w:t>][:,</w:t>
      </w:r>
      <w:r w:rsidRPr="008C696B">
        <w:rPr>
          <w:color w:val="098658"/>
        </w:rPr>
        <w:t>13</w:t>
      </w:r>
      <w:r w:rsidRPr="008C696B">
        <w:rPr>
          <w:color w:val="000000"/>
        </w:rPr>
        <w:t>],</w:t>
      </w:r>
    </w:p>
    <w:p w14:paraId="704A6543"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'canopy_h_metrics_80'</w:t>
      </w:r>
      <w:r w:rsidRPr="008C696B">
        <w:rPr>
          <w:color w:val="000000"/>
        </w:rPr>
        <w:t>:land_segments[</w:t>
      </w:r>
      <w:r w:rsidRPr="008C696B">
        <w:rPr>
          <w:color w:val="A31515"/>
        </w:rPr>
        <w:t>'canopy/canopy_h_metrics/'</w:t>
      </w:r>
      <w:r w:rsidRPr="008C696B">
        <w:rPr>
          <w:color w:val="000000"/>
        </w:rPr>
        <w:t>][:,</w:t>
      </w:r>
      <w:r w:rsidRPr="008C696B">
        <w:rPr>
          <w:color w:val="098658"/>
        </w:rPr>
        <w:t>14</w:t>
      </w:r>
      <w:r w:rsidRPr="008C696B">
        <w:rPr>
          <w:color w:val="000000"/>
        </w:rPr>
        <w:t>],</w:t>
      </w:r>
    </w:p>
    <w:p w14:paraId="711BB28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'canopy_h_metrics_85'</w:t>
      </w:r>
      <w:r w:rsidRPr="008C696B">
        <w:rPr>
          <w:color w:val="000000"/>
        </w:rPr>
        <w:t>:land_segments[</w:t>
      </w:r>
      <w:r w:rsidRPr="008C696B">
        <w:rPr>
          <w:color w:val="A31515"/>
        </w:rPr>
        <w:t>'canopy/canopy_h_metrics/'</w:t>
      </w:r>
      <w:r w:rsidRPr="008C696B">
        <w:rPr>
          <w:color w:val="000000"/>
        </w:rPr>
        <w:t>][:,</w:t>
      </w:r>
      <w:r w:rsidRPr="008C696B">
        <w:rPr>
          <w:color w:val="098658"/>
        </w:rPr>
        <w:t>15</w:t>
      </w:r>
      <w:r w:rsidRPr="008C696B">
        <w:rPr>
          <w:color w:val="000000"/>
        </w:rPr>
        <w:t>],</w:t>
      </w:r>
    </w:p>
    <w:p w14:paraId="4E9DA4C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'canopy_h_metrics_90'</w:t>
      </w:r>
      <w:r w:rsidRPr="008C696B">
        <w:rPr>
          <w:color w:val="000000"/>
        </w:rPr>
        <w:t>:land_segments[</w:t>
      </w:r>
      <w:r w:rsidRPr="008C696B">
        <w:rPr>
          <w:color w:val="A31515"/>
        </w:rPr>
        <w:t>'canopy/canopy_h_metrics/'</w:t>
      </w:r>
      <w:r w:rsidRPr="008C696B">
        <w:rPr>
          <w:color w:val="000000"/>
        </w:rPr>
        <w:t>][:,</w:t>
      </w:r>
      <w:r w:rsidRPr="008C696B">
        <w:rPr>
          <w:color w:val="098658"/>
        </w:rPr>
        <w:t>16</w:t>
      </w:r>
      <w:r w:rsidRPr="008C696B">
        <w:rPr>
          <w:color w:val="000000"/>
        </w:rPr>
        <w:t>],</w:t>
      </w:r>
    </w:p>
    <w:p w14:paraId="10C6A91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'canopy_h_metrics_95'</w:t>
      </w:r>
      <w:r w:rsidRPr="008C696B">
        <w:rPr>
          <w:color w:val="000000"/>
        </w:rPr>
        <w:t>:land_segments[</w:t>
      </w:r>
      <w:r w:rsidRPr="008C696B">
        <w:rPr>
          <w:color w:val="A31515"/>
        </w:rPr>
        <w:t>'canopy/canopy_h_metrics/'</w:t>
      </w:r>
      <w:r w:rsidRPr="008C696B">
        <w:rPr>
          <w:color w:val="000000"/>
        </w:rPr>
        <w:t>][:,</w:t>
      </w:r>
      <w:r w:rsidRPr="008C696B">
        <w:rPr>
          <w:color w:val="098658"/>
        </w:rPr>
        <w:t>17</w:t>
      </w:r>
      <w:r w:rsidRPr="008C696B">
        <w:rPr>
          <w:color w:val="000000"/>
        </w:rPr>
        <w:t>]</w:t>
      </w:r>
    </w:p>
    <w:p w14:paraId="30512EBF" w14:textId="77777777" w:rsidR="005A52DF" w:rsidRPr="008C696B" w:rsidRDefault="005A52DF" w:rsidP="008C696B">
      <w:pPr>
        <w:shd w:val="clear" w:color="auto" w:fill="FFFFFF"/>
        <w:spacing w:line="360" w:lineRule="auto"/>
        <w:rPr>
          <w:color w:val="000000"/>
        </w:rPr>
      </w:pPr>
      <w:r w:rsidRPr="008C696B">
        <w:rPr>
          <w:color w:val="000000"/>
        </w:rPr>
        <w:t>                }</w:t>
      </w:r>
    </w:p>
    <w:p w14:paraId="357B1DFE" w14:textId="77777777" w:rsidR="005A52DF" w:rsidRPr="008C696B" w:rsidRDefault="005A52DF" w:rsidP="008C696B">
      <w:pPr>
        <w:shd w:val="clear" w:color="auto" w:fill="FFFFFF"/>
        <w:spacing w:line="360" w:lineRule="auto"/>
        <w:rPr>
          <w:color w:val="000000"/>
        </w:rPr>
      </w:pPr>
    </w:p>
    <w:p w14:paraId="4F3A73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Converting dictionary to dataframe to hold granule data</w:t>
      </w:r>
    </w:p>
    <w:p w14:paraId="106D5090" w14:textId="77777777" w:rsidR="005A52DF" w:rsidRPr="008C696B" w:rsidRDefault="005A52DF" w:rsidP="008C696B">
      <w:pPr>
        <w:shd w:val="clear" w:color="auto" w:fill="FFFFFF"/>
        <w:spacing w:line="360" w:lineRule="auto"/>
        <w:rPr>
          <w:color w:val="000000"/>
        </w:rPr>
      </w:pPr>
      <w:r w:rsidRPr="008C696B">
        <w:rPr>
          <w:color w:val="000000"/>
        </w:rPr>
        <w:t xml:space="preserve">                beamDataframe = pd.DataFrame(data) </w:t>
      </w:r>
    </w:p>
    <w:p w14:paraId="4CB86919" w14:textId="77777777" w:rsidR="005A52DF" w:rsidRPr="008C696B" w:rsidRDefault="005A52DF" w:rsidP="008C696B">
      <w:pPr>
        <w:shd w:val="clear" w:color="auto" w:fill="FFFFFF"/>
        <w:spacing w:line="360" w:lineRule="auto"/>
        <w:rPr>
          <w:color w:val="000000"/>
        </w:rPr>
      </w:pPr>
    </w:p>
    <w:p w14:paraId="59A4B42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Describing spacecraft orientation</w:t>
      </w:r>
    </w:p>
    <w:p w14:paraId="1EA12939"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'orientation'</w:t>
      </w:r>
      <w:r w:rsidRPr="008C696B">
        <w:rPr>
          <w:color w:val="000000"/>
        </w:rPr>
        <w:t>] = beamDataframe[</w:t>
      </w:r>
      <w:r w:rsidRPr="008C696B">
        <w:rPr>
          <w:color w:val="A31515"/>
        </w:rPr>
        <w:t>'sc_orient'</w:t>
      </w:r>
      <w:r w:rsidRPr="008C696B">
        <w:rPr>
          <w:color w:val="000000"/>
        </w:rPr>
        <w:t>].map({</w:t>
      </w:r>
      <w:r w:rsidRPr="008C696B">
        <w:rPr>
          <w:color w:val="098658"/>
        </w:rPr>
        <w:t>0</w:t>
      </w:r>
      <w:r w:rsidRPr="008C696B">
        <w:rPr>
          <w:color w:val="000000"/>
        </w:rPr>
        <w:t xml:space="preserve">: </w:t>
      </w:r>
      <w:r w:rsidRPr="008C696B">
        <w:rPr>
          <w:color w:val="A31515"/>
        </w:rPr>
        <w:t>'backward'</w:t>
      </w:r>
      <w:r w:rsidRPr="008C696B">
        <w:rPr>
          <w:color w:val="000000"/>
        </w:rPr>
        <w:t xml:space="preserve">, </w:t>
      </w:r>
      <w:r w:rsidRPr="008C696B">
        <w:rPr>
          <w:color w:val="098658"/>
        </w:rPr>
        <w:t>1</w:t>
      </w:r>
      <w:r w:rsidRPr="008C696B">
        <w:rPr>
          <w:color w:val="000000"/>
        </w:rPr>
        <w:t xml:space="preserve">: </w:t>
      </w:r>
      <w:r w:rsidRPr="008C696B">
        <w:rPr>
          <w:color w:val="A31515"/>
        </w:rPr>
        <w:t>'forward'</w:t>
      </w:r>
      <w:r w:rsidRPr="008C696B">
        <w:rPr>
          <w:color w:val="000000"/>
        </w:rPr>
        <w:t xml:space="preserve">, </w:t>
      </w:r>
      <w:r w:rsidRPr="008C696B">
        <w:rPr>
          <w:color w:val="098658"/>
        </w:rPr>
        <w:t>2</w:t>
      </w:r>
      <w:r w:rsidRPr="008C696B">
        <w:rPr>
          <w:color w:val="000000"/>
        </w:rPr>
        <w:t xml:space="preserve">: </w:t>
      </w:r>
      <w:r w:rsidRPr="008C696B">
        <w:rPr>
          <w:color w:val="A31515"/>
        </w:rPr>
        <w:t>'transition'</w:t>
      </w:r>
      <w:r w:rsidRPr="008C696B">
        <w:rPr>
          <w:color w:val="000000"/>
        </w:rPr>
        <w:t>})</w:t>
      </w:r>
    </w:p>
    <w:p w14:paraId="27B7216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78896D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Gathering datetime information based on delta time, uses seconds since 2018/01/01 00:00:00 </w:t>
      </w:r>
    </w:p>
    <w:p w14:paraId="0E0FF26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'datetime'</w:t>
      </w:r>
      <w:r w:rsidRPr="008C696B">
        <w:rPr>
          <w:color w:val="000000"/>
        </w:rPr>
        <w:t>] = pd.to_datetime(beamDataframe[</w:t>
      </w:r>
      <w:r w:rsidRPr="008C696B">
        <w:rPr>
          <w:color w:val="A31515"/>
        </w:rPr>
        <w:t>'delta_time'</w:t>
      </w:r>
      <w:r w:rsidRPr="008C696B">
        <w:rPr>
          <w:color w:val="000000"/>
        </w:rPr>
        <w:t>], unit=</w:t>
      </w:r>
      <w:r w:rsidRPr="008C696B">
        <w:rPr>
          <w:color w:val="A31515"/>
        </w:rPr>
        <w:t>'s'</w:t>
      </w:r>
      <w:r w:rsidRPr="008C696B">
        <w:rPr>
          <w:color w:val="000000"/>
        </w:rPr>
        <w:t>, origin=</w:t>
      </w:r>
      <w:r w:rsidRPr="008C696B">
        <w:rPr>
          <w:color w:val="A31515"/>
        </w:rPr>
        <w:t>'2018-01-01'</w:t>
      </w:r>
      <w:r w:rsidRPr="008C696B">
        <w:rPr>
          <w:color w:val="000000"/>
        </w:rPr>
        <w:t>)</w:t>
      </w:r>
    </w:p>
    <w:p w14:paraId="14D31EA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'year'</w:t>
      </w:r>
      <w:r w:rsidRPr="008C696B">
        <w:rPr>
          <w:color w:val="000000"/>
        </w:rPr>
        <w:t>] = beamDataframe[</w:t>
      </w:r>
      <w:r w:rsidRPr="008C696B">
        <w:rPr>
          <w:color w:val="A31515"/>
        </w:rPr>
        <w:t>'datetime'</w:t>
      </w:r>
      <w:r w:rsidRPr="008C696B">
        <w:rPr>
          <w:color w:val="000000"/>
        </w:rPr>
        <w:t>].dt.year</w:t>
      </w:r>
    </w:p>
    <w:p w14:paraId="024BC03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'month'</w:t>
      </w:r>
      <w:r w:rsidRPr="008C696B">
        <w:rPr>
          <w:color w:val="000000"/>
        </w:rPr>
        <w:t>] = beamDataframe[</w:t>
      </w:r>
      <w:r w:rsidRPr="008C696B">
        <w:rPr>
          <w:color w:val="A31515"/>
        </w:rPr>
        <w:t>'datetime'</w:t>
      </w:r>
      <w:r w:rsidRPr="008C696B">
        <w:rPr>
          <w:color w:val="000000"/>
        </w:rPr>
        <w:t>].dt.month</w:t>
      </w:r>
    </w:p>
    <w:p w14:paraId="2F19C5C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AC4A42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Determining beam strength of collection</w:t>
      </w:r>
    </w:p>
    <w:p w14:paraId="34D9721C"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'beam_strength'</w:t>
      </w:r>
      <w:r w:rsidRPr="008C696B">
        <w:rPr>
          <w:color w:val="000000"/>
        </w:rPr>
        <w:t>] = beamDataframe.apply(determineBeamStrength, axis=</w:t>
      </w:r>
      <w:r w:rsidRPr="008C696B">
        <w:rPr>
          <w:color w:val="098658"/>
        </w:rPr>
        <w:t>1</w:t>
      </w:r>
      <w:r w:rsidRPr="008C696B">
        <w:rPr>
          <w:color w:val="000000"/>
        </w:rPr>
        <w:t>)</w:t>
      </w:r>
    </w:p>
    <w:p w14:paraId="14FB7A23" w14:textId="77777777" w:rsidR="005A52DF" w:rsidRPr="008C696B" w:rsidRDefault="005A52DF" w:rsidP="008C696B">
      <w:pPr>
        <w:shd w:val="clear" w:color="auto" w:fill="FFFFFF"/>
        <w:spacing w:line="360" w:lineRule="auto"/>
        <w:rPr>
          <w:color w:val="000000"/>
        </w:rPr>
      </w:pPr>
    </w:p>
    <w:p w14:paraId="0E893BA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Assigning a unique ID to the segment describing its collection scheme</w:t>
      </w:r>
    </w:p>
    <w:p w14:paraId="41C22C3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'segmentUID'</w:t>
      </w:r>
      <w:r w:rsidRPr="008C696B">
        <w:rPr>
          <w:color w:val="000000"/>
        </w:rPr>
        <w:t>] = beamDataframe[[</w:t>
      </w:r>
      <w:r w:rsidRPr="008C696B">
        <w:rPr>
          <w:color w:val="A31515"/>
        </w:rPr>
        <w:t>'start_cycle'</w:t>
      </w:r>
      <w:r w:rsidRPr="008C696B">
        <w:rPr>
          <w:color w:val="000000"/>
        </w:rPr>
        <w:t xml:space="preserve">, </w:t>
      </w:r>
      <w:r w:rsidRPr="008C696B">
        <w:rPr>
          <w:color w:val="A31515"/>
        </w:rPr>
        <w:t>'rgt'</w:t>
      </w:r>
      <w:r w:rsidRPr="008C696B">
        <w:rPr>
          <w:color w:val="000000"/>
        </w:rPr>
        <w:t xml:space="preserve">, </w:t>
      </w:r>
      <w:r w:rsidRPr="008C696B">
        <w:rPr>
          <w:color w:val="A31515"/>
        </w:rPr>
        <w:t>'segment_id_beg'</w:t>
      </w:r>
      <w:r w:rsidRPr="008C696B">
        <w:rPr>
          <w:color w:val="000000"/>
        </w:rPr>
        <w:t xml:space="preserve">, </w:t>
      </w:r>
      <w:r w:rsidRPr="008C696B">
        <w:rPr>
          <w:color w:val="A31515"/>
        </w:rPr>
        <w:t>'beam'</w:t>
      </w:r>
      <w:r w:rsidRPr="008C696B">
        <w:rPr>
          <w:color w:val="000000"/>
        </w:rPr>
        <w:t xml:space="preserve">, </w:t>
      </w:r>
      <w:r w:rsidRPr="008C696B">
        <w:rPr>
          <w:color w:val="A31515"/>
        </w:rPr>
        <w:t>'year'</w:t>
      </w:r>
      <w:r w:rsidRPr="008C696B">
        <w:rPr>
          <w:color w:val="000000"/>
        </w:rPr>
        <w:t>]].astype(str).agg(</w:t>
      </w:r>
      <w:r w:rsidRPr="008C696B">
        <w:rPr>
          <w:color w:val="A31515"/>
        </w:rPr>
        <w:t>'_'</w:t>
      </w:r>
      <w:r w:rsidRPr="008C696B">
        <w:rPr>
          <w:color w:val="000000"/>
        </w:rPr>
        <w:t>.join, axis=</w:t>
      </w:r>
      <w:r w:rsidRPr="008C696B">
        <w:rPr>
          <w:color w:val="098658"/>
        </w:rPr>
        <w:t>1</w:t>
      </w:r>
      <w:r w:rsidRPr="008C696B">
        <w:rPr>
          <w:color w:val="000000"/>
        </w:rPr>
        <w:t xml:space="preserve">) </w:t>
      </w:r>
      <w:r w:rsidRPr="008C696B">
        <w:rPr>
          <w:color w:val="008000"/>
        </w:rPr>
        <w:t># creating unique ID for each 100m segment</w:t>
      </w:r>
    </w:p>
    <w:p w14:paraId="51271CCF"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648921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Append current beam dataframe to array holding all beam dataframes</w:t>
      </w:r>
    </w:p>
    <w:p w14:paraId="7BD4C9A2" w14:textId="77777777" w:rsidR="005A52DF" w:rsidRPr="008C696B" w:rsidRDefault="005A52DF" w:rsidP="008C696B">
      <w:pPr>
        <w:shd w:val="clear" w:color="auto" w:fill="FFFFFF"/>
        <w:spacing w:line="360" w:lineRule="auto"/>
        <w:rPr>
          <w:color w:val="000000"/>
        </w:rPr>
      </w:pPr>
      <w:r w:rsidRPr="008C696B">
        <w:rPr>
          <w:color w:val="000000"/>
        </w:rPr>
        <w:t>                allBeamDataframes.append(beamDataframe)</w:t>
      </w:r>
    </w:p>
    <w:p w14:paraId="2D484709" w14:textId="77777777" w:rsidR="005A52DF" w:rsidRPr="008C696B" w:rsidRDefault="005A52DF" w:rsidP="008C696B">
      <w:pPr>
        <w:shd w:val="clear" w:color="auto" w:fill="FFFFFF"/>
        <w:spacing w:line="360" w:lineRule="auto"/>
        <w:rPr>
          <w:color w:val="000000"/>
        </w:rPr>
      </w:pPr>
    </w:p>
    <w:p w14:paraId="48D9EF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Stacking all beam dataframes into single dataframe</w:t>
      </w:r>
    </w:p>
    <w:p w14:paraId="6BC2E330" w14:textId="77777777" w:rsidR="005A52DF" w:rsidRPr="008C696B" w:rsidRDefault="005A52DF" w:rsidP="008C696B">
      <w:pPr>
        <w:shd w:val="clear" w:color="auto" w:fill="FFFFFF"/>
        <w:spacing w:line="360" w:lineRule="auto"/>
        <w:rPr>
          <w:color w:val="000000"/>
        </w:rPr>
      </w:pPr>
      <w:r w:rsidRPr="008C696B">
        <w:rPr>
          <w:color w:val="000000"/>
        </w:rPr>
        <w:t>            finalDataframe = pd.concat(allBeamDataframes, ignore_index=</w:t>
      </w:r>
      <w:r w:rsidRPr="008C696B">
        <w:rPr>
          <w:color w:val="0000FF"/>
        </w:rPr>
        <w:t>True</w:t>
      </w:r>
      <w:r w:rsidRPr="008C696B">
        <w:rPr>
          <w:color w:val="000000"/>
        </w:rPr>
        <w:t>)</w:t>
      </w:r>
    </w:p>
    <w:p w14:paraId="2E92AA4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4B9BAA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Here we convert our beam dataframe into a geodataframe to allow for clipping</w:t>
      </w:r>
    </w:p>
    <w:p w14:paraId="2DE8031B" w14:textId="77777777" w:rsidR="005A52DF" w:rsidRPr="008C696B" w:rsidRDefault="005A52DF" w:rsidP="008C696B">
      <w:pPr>
        <w:shd w:val="clear" w:color="auto" w:fill="FFFFFF"/>
        <w:spacing w:line="360" w:lineRule="auto"/>
        <w:rPr>
          <w:color w:val="000000"/>
        </w:rPr>
      </w:pPr>
      <w:r w:rsidRPr="008C696B">
        <w:rPr>
          <w:color w:val="000000"/>
        </w:rPr>
        <w:t>            fileGeodataframe = gpd.GeoDataFrame(</w:t>
      </w:r>
    </w:p>
    <w:p w14:paraId="38CBF528" w14:textId="77777777" w:rsidR="005A52DF" w:rsidRPr="008C696B" w:rsidRDefault="005A52DF" w:rsidP="008C696B">
      <w:pPr>
        <w:shd w:val="clear" w:color="auto" w:fill="FFFFFF"/>
        <w:spacing w:line="360" w:lineRule="auto"/>
        <w:rPr>
          <w:color w:val="000000"/>
        </w:rPr>
      </w:pPr>
      <w:r w:rsidRPr="008C696B">
        <w:rPr>
          <w:color w:val="000000"/>
        </w:rPr>
        <w:t>                finalDataframe, geometry=gpd.points_from_xy(finalDataframe.lon, finalDataframe.lat), crs=</w:t>
      </w:r>
      <w:r w:rsidRPr="008C696B">
        <w:rPr>
          <w:color w:val="A31515"/>
        </w:rPr>
        <w:t>"EPSG:4326"</w:t>
      </w:r>
    </w:p>
    <w:p w14:paraId="0388CAEA" w14:textId="77777777" w:rsidR="005A52DF" w:rsidRPr="008C696B" w:rsidRDefault="005A52DF" w:rsidP="008C696B">
      <w:pPr>
        <w:shd w:val="clear" w:color="auto" w:fill="FFFFFF"/>
        <w:spacing w:line="360" w:lineRule="auto"/>
        <w:rPr>
          <w:color w:val="000000"/>
        </w:rPr>
      </w:pPr>
      <w:r w:rsidRPr="008C696B">
        <w:rPr>
          <w:color w:val="000000"/>
        </w:rPr>
        <w:t>            ).to_crs(projectCRS)</w:t>
      </w:r>
    </w:p>
    <w:p w14:paraId="31DD1C25" w14:textId="77777777" w:rsidR="005A52DF" w:rsidRPr="008C696B" w:rsidRDefault="005A52DF" w:rsidP="008C696B">
      <w:pPr>
        <w:shd w:val="clear" w:color="auto" w:fill="FFFFFF"/>
        <w:spacing w:line="360" w:lineRule="auto"/>
        <w:rPr>
          <w:color w:val="000000"/>
        </w:rPr>
      </w:pPr>
    </w:p>
    <w:p w14:paraId="0A8D86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Clipping to our geometry of interest</w:t>
      </w:r>
    </w:p>
    <w:p w14:paraId="72703B52" w14:textId="77777777" w:rsidR="005A52DF" w:rsidRPr="008C696B" w:rsidRDefault="005A52DF" w:rsidP="008C696B">
      <w:pPr>
        <w:shd w:val="clear" w:color="auto" w:fill="FFFFFF"/>
        <w:spacing w:line="360" w:lineRule="auto"/>
        <w:rPr>
          <w:color w:val="000000"/>
        </w:rPr>
      </w:pPr>
      <w:r w:rsidRPr="008C696B">
        <w:rPr>
          <w:color w:val="000000"/>
        </w:rPr>
        <w:t>            clippedGeodataframe = fileGeodataframe.clip(clippingGeometry).reset_index(drop=</w:t>
      </w:r>
      <w:r w:rsidRPr="008C696B">
        <w:rPr>
          <w:color w:val="0000FF"/>
        </w:rPr>
        <w:t>True</w:t>
      </w:r>
      <w:r w:rsidRPr="008C696B">
        <w:rPr>
          <w:color w:val="000000"/>
        </w:rPr>
        <w:t>)</w:t>
      </w:r>
    </w:p>
    <w:p w14:paraId="56A0A00A" w14:textId="77777777" w:rsidR="005A52DF" w:rsidRPr="008C696B" w:rsidRDefault="005A52DF" w:rsidP="008C696B">
      <w:pPr>
        <w:shd w:val="clear" w:color="auto" w:fill="FFFFFF"/>
        <w:spacing w:line="360" w:lineRule="auto"/>
        <w:rPr>
          <w:color w:val="000000"/>
        </w:rPr>
      </w:pPr>
    </w:p>
    <w:p w14:paraId="6B28852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Skips writing a file for files that have no ICESat-2 segments after clipping to our geometry</w:t>
      </w:r>
    </w:p>
    <w:p w14:paraId="0C89547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clippedGeodataframe.empty:</w:t>
      </w:r>
    </w:p>
    <w:p w14:paraId="0B79C8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'empty dataframe after clip for </w:t>
      </w:r>
      <w:r w:rsidRPr="008C696B">
        <w:rPr>
          <w:color w:val="000000"/>
        </w:rPr>
        <w:t>{filename}</w:t>
      </w:r>
      <w:r w:rsidRPr="008C696B">
        <w:rPr>
          <w:color w:val="A31515"/>
        </w:rPr>
        <w:t>'</w:t>
      </w:r>
      <w:r w:rsidRPr="008C696B">
        <w:rPr>
          <w:color w:val="000000"/>
        </w:rPr>
        <w:t>)</w:t>
      </w:r>
    </w:p>
    <w:p w14:paraId="5A1FC25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F6F3A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If its not empty, we write to parquet</w:t>
      </w:r>
    </w:p>
    <w:p w14:paraId="3930ABD6" w14:textId="77777777" w:rsidR="005A52DF" w:rsidRPr="008C696B" w:rsidRDefault="005A52DF" w:rsidP="008C696B">
      <w:pPr>
        <w:shd w:val="clear" w:color="auto" w:fill="FFFFFF"/>
        <w:spacing w:line="360" w:lineRule="auto"/>
        <w:rPr>
          <w:color w:val="000000"/>
        </w:rPr>
      </w:pPr>
      <w:r w:rsidRPr="008C696B">
        <w:rPr>
          <w:color w:val="000000"/>
        </w:rPr>
        <w:t xml:space="preserve">            clippedGeodataframe.to_parquet(outputDataframePath) </w:t>
      </w:r>
      <w:r w:rsidRPr="008C696B">
        <w:rPr>
          <w:color w:val="008000"/>
        </w:rPr>
        <w:t># writing our clipped geodataframe to parquet file</w:t>
      </w:r>
    </w:p>
    <w:p w14:paraId="1B3CFBE6" w14:textId="77777777" w:rsidR="005A52DF" w:rsidRPr="008C696B" w:rsidRDefault="005A52DF" w:rsidP="008C696B">
      <w:pPr>
        <w:shd w:val="clear" w:color="auto" w:fill="FFFFFF"/>
        <w:spacing w:line="360" w:lineRule="auto"/>
        <w:rPr>
          <w:color w:val="000000"/>
        </w:rPr>
      </w:pPr>
    </w:p>
    <w:p w14:paraId="0D9861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'Successful extraction of </w:t>
      </w:r>
      <w:r w:rsidRPr="008C696B">
        <w:rPr>
          <w:color w:val="000000"/>
        </w:rPr>
        <w:t>{outputDataframePath}</w:t>
      </w:r>
      <w:r w:rsidRPr="008C696B">
        <w:rPr>
          <w:color w:val="A31515"/>
        </w:rPr>
        <w:t xml:space="preserve"> to dataframe of length </w:t>
      </w:r>
      <w:r w:rsidRPr="008C696B">
        <w:rPr>
          <w:color w:val="000000"/>
        </w:rPr>
        <w:t>{len(clippedGeodataframe)}</w:t>
      </w:r>
      <w:r w:rsidRPr="008C696B">
        <w:rPr>
          <w:color w:val="A31515"/>
        </w:rPr>
        <w:t>'</w:t>
      </w:r>
      <w:r w:rsidRPr="008C696B">
        <w:rPr>
          <w:color w:val="000000"/>
        </w:rPr>
        <w:t>)</w:t>
      </w:r>
    </w:p>
    <w:p w14:paraId="29D3CA4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D0470C5" w14:textId="77777777" w:rsidR="005A52DF" w:rsidRPr="008C696B" w:rsidRDefault="005A52DF" w:rsidP="008C696B">
      <w:pPr>
        <w:shd w:val="clear" w:color="auto" w:fill="FFFFFF"/>
        <w:spacing w:line="360" w:lineRule="auto"/>
        <w:rPr>
          <w:color w:val="000000"/>
        </w:rPr>
      </w:pPr>
    </w:p>
    <w:p w14:paraId="6E67010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Error handling if the file could not be opened </w:t>
      </w:r>
    </w:p>
    <w:p w14:paraId="009EF34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IOError </w:t>
      </w:r>
      <w:r w:rsidRPr="008C696B">
        <w:rPr>
          <w:color w:val="0000FF"/>
        </w:rPr>
        <w:t>as</w:t>
      </w:r>
      <w:r w:rsidRPr="008C696B">
        <w:rPr>
          <w:color w:val="000000"/>
        </w:rPr>
        <w:t xml:space="preserve"> errorMessage:</w:t>
      </w:r>
    </w:p>
    <w:p w14:paraId="6CE802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BBB617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'for </w:t>
      </w:r>
      <w:r w:rsidRPr="008C696B">
        <w:rPr>
          <w:color w:val="000000"/>
        </w:rPr>
        <w:t>{filePath}</w:t>
      </w:r>
      <w:r w:rsidRPr="008C696B">
        <w:rPr>
          <w:color w:val="A31515"/>
        </w:rPr>
        <w:t xml:space="preserve"> the following error was received: </w:t>
      </w:r>
      <w:r w:rsidRPr="008C696B">
        <w:rPr>
          <w:color w:val="000000"/>
        </w:rPr>
        <w:t>{errorMessage}</w:t>
      </w:r>
      <w:r w:rsidRPr="008C696B">
        <w:rPr>
          <w:color w:val="A31515"/>
        </w:rPr>
        <w:t>'</w:t>
      </w:r>
    </w:p>
    <w:p w14:paraId="7E961313" w14:textId="77777777" w:rsidR="005A52DF" w:rsidRPr="008C696B" w:rsidRDefault="005A52DF" w:rsidP="008C696B">
      <w:pPr>
        <w:shd w:val="clear" w:color="auto" w:fill="FFFFFF"/>
        <w:spacing w:line="360" w:lineRule="auto"/>
        <w:rPr>
          <w:color w:val="000000"/>
        </w:rPr>
      </w:pPr>
    </w:p>
    <w:p w14:paraId="5E66B6BD" w14:textId="77777777" w:rsidR="005A52DF" w:rsidRPr="008C696B" w:rsidRDefault="005A52DF" w:rsidP="008C696B">
      <w:pPr>
        <w:shd w:val="clear" w:color="auto" w:fill="FFFFFF"/>
        <w:spacing w:line="360" w:lineRule="auto"/>
        <w:rPr>
          <w:color w:val="000000"/>
        </w:rPr>
      </w:pPr>
      <w:r w:rsidRPr="008C696B">
        <w:rPr>
          <w:color w:val="008000"/>
        </w:rPr>
        <w:t xml:space="preserve"># Function to determine the strength of the beam based on spacecraft orientation </w:t>
      </w:r>
    </w:p>
    <w:p w14:paraId="257D4DCC"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determineBeamStrength(row):</w:t>
      </w:r>
    </w:p>
    <w:p w14:paraId="531E5C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'orientation'</w:t>
      </w:r>
      <w:r w:rsidRPr="008C696B">
        <w:rPr>
          <w:color w:val="000000"/>
        </w:rPr>
        <w:t xml:space="preserve">] == </w:t>
      </w:r>
      <w:r w:rsidRPr="008C696B">
        <w:rPr>
          <w:color w:val="A31515"/>
        </w:rPr>
        <w:t>'forward'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'gt1r'</w:t>
      </w:r>
      <w:r w:rsidRPr="008C696B">
        <w:rPr>
          <w:color w:val="000000"/>
        </w:rPr>
        <w:t xml:space="preserve">, </w:t>
      </w:r>
      <w:r w:rsidRPr="008C696B">
        <w:rPr>
          <w:color w:val="A31515"/>
        </w:rPr>
        <w:t>'gt2r'</w:t>
      </w:r>
      <w:r w:rsidRPr="008C696B">
        <w:rPr>
          <w:color w:val="000000"/>
        </w:rPr>
        <w:t xml:space="preserve">, </w:t>
      </w:r>
      <w:r w:rsidRPr="008C696B">
        <w:rPr>
          <w:color w:val="A31515"/>
        </w:rPr>
        <w:t>'gt3r'</w:t>
      </w:r>
      <w:r w:rsidRPr="008C696B">
        <w:rPr>
          <w:color w:val="000000"/>
        </w:rPr>
        <w:t>]:</w:t>
      </w:r>
    </w:p>
    <w:p w14:paraId="4ECEBE9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6C7179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'orientation'</w:t>
      </w:r>
      <w:r w:rsidRPr="008C696B">
        <w:rPr>
          <w:color w:val="000000"/>
        </w:rPr>
        <w:t xml:space="preserve">] == </w:t>
      </w:r>
      <w:r w:rsidRPr="008C696B">
        <w:rPr>
          <w:color w:val="A31515"/>
        </w:rPr>
        <w:t>'backward'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'gt1l'</w:t>
      </w:r>
      <w:r w:rsidRPr="008C696B">
        <w:rPr>
          <w:color w:val="000000"/>
        </w:rPr>
        <w:t xml:space="preserve">, </w:t>
      </w:r>
      <w:r w:rsidRPr="008C696B">
        <w:rPr>
          <w:color w:val="A31515"/>
        </w:rPr>
        <w:t>'gt2l'</w:t>
      </w:r>
      <w:r w:rsidRPr="008C696B">
        <w:rPr>
          <w:color w:val="000000"/>
        </w:rPr>
        <w:t xml:space="preserve">, </w:t>
      </w:r>
      <w:r w:rsidRPr="008C696B">
        <w:rPr>
          <w:color w:val="A31515"/>
        </w:rPr>
        <w:t>'gt3l'</w:t>
      </w:r>
      <w:r w:rsidRPr="008C696B">
        <w:rPr>
          <w:color w:val="000000"/>
        </w:rPr>
        <w:t>]:</w:t>
      </w:r>
    </w:p>
    <w:p w14:paraId="583CA56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29A36D7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AB35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'weak'</w:t>
      </w:r>
    </w:p>
    <w:p w14:paraId="2C2CEC6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2766E4E" w14:textId="77777777" w:rsidR="005A52DF" w:rsidRPr="008C696B" w:rsidRDefault="005A52DF" w:rsidP="008C696B">
      <w:pPr>
        <w:shd w:val="clear" w:color="auto" w:fill="FFFFFF"/>
        <w:spacing w:line="360" w:lineRule="auto"/>
        <w:rPr>
          <w:color w:val="000000"/>
        </w:rPr>
      </w:pPr>
      <w:r w:rsidRPr="008C696B">
        <w:rPr>
          <w:color w:val="008000"/>
        </w:rPr>
        <w:t># Functiont to gather beams for a file that actually have land_segments data</w:t>
      </w:r>
    </w:p>
    <w:p w14:paraId="24729156"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getBeams(fileObject):</w:t>
      </w:r>
    </w:p>
    <w:p w14:paraId="5A3E5267"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3EC222B" w14:textId="77777777" w:rsidR="005A52DF" w:rsidRPr="008C696B" w:rsidRDefault="005A52DF" w:rsidP="008C696B">
      <w:pPr>
        <w:shd w:val="clear" w:color="auto" w:fill="FFFFFF"/>
        <w:spacing w:line="360" w:lineRule="auto"/>
        <w:rPr>
          <w:color w:val="000000"/>
        </w:rPr>
      </w:pPr>
      <w:r w:rsidRPr="008C696B">
        <w:rPr>
          <w:color w:val="000000"/>
        </w:rPr>
        <w:t xml:space="preserve">    allBeams = [beam </w:t>
      </w:r>
      <w:r w:rsidRPr="008C696B">
        <w:rPr>
          <w:color w:val="0000FF"/>
        </w:rPr>
        <w:t>for</w:t>
      </w:r>
      <w:r w:rsidRPr="008C696B">
        <w:rPr>
          <w:color w:val="000000"/>
        </w:rPr>
        <w:t xml:space="preserve"> beam </w:t>
      </w:r>
      <w:r w:rsidRPr="008C696B">
        <w:rPr>
          <w:color w:val="0000FF"/>
        </w:rPr>
        <w:t>in</w:t>
      </w:r>
      <w:r w:rsidRPr="008C696B">
        <w:rPr>
          <w:color w:val="000000"/>
        </w:rPr>
        <w:t xml:space="preserve"> list(fileObject.keys()) </w:t>
      </w:r>
      <w:r w:rsidRPr="008C696B">
        <w:rPr>
          <w:color w:val="0000FF"/>
        </w:rPr>
        <w:t>if</w:t>
      </w:r>
      <w:r w:rsidRPr="008C696B">
        <w:rPr>
          <w:color w:val="000000"/>
        </w:rPr>
        <w:t xml:space="preserve"> </w:t>
      </w:r>
      <w:r w:rsidRPr="008C696B">
        <w:rPr>
          <w:color w:val="A31515"/>
        </w:rPr>
        <w:t>'gt'</w:t>
      </w:r>
      <w:r w:rsidRPr="008C696B">
        <w:rPr>
          <w:color w:val="000000"/>
        </w:rPr>
        <w:t xml:space="preserve"> </w:t>
      </w:r>
      <w:r w:rsidRPr="008C696B">
        <w:rPr>
          <w:color w:val="0000FF"/>
        </w:rPr>
        <w:t>in</w:t>
      </w:r>
      <w:r w:rsidRPr="008C696B">
        <w:rPr>
          <w:color w:val="000000"/>
        </w:rPr>
        <w:t xml:space="preserve"> beam]</w:t>
      </w:r>
    </w:p>
    <w:p w14:paraId="34E7A2E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561B5F0" w14:textId="77777777" w:rsidR="005A52DF" w:rsidRPr="008C696B" w:rsidRDefault="005A52DF" w:rsidP="008C696B">
      <w:pPr>
        <w:shd w:val="clear" w:color="auto" w:fill="FFFFFF"/>
        <w:spacing w:line="360" w:lineRule="auto"/>
        <w:rPr>
          <w:color w:val="000000"/>
        </w:rPr>
      </w:pPr>
      <w:r w:rsidRPr="008C696B">
        <w:rPr>
          <w:color w:val="000000"/>
        </w:rPr>
        <w:t>    landSegmentBeams = []</w:t>
      </w:r>
    </w:p>
    <w:p w14:paraId="008D843E"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017000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allBeams:</w:t>
      </w:r>
    </w:p>
    <w:p w14:paraId="1D68437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w:t>
      </w:r>
      <w:r w:rsidRPr="008C696B">
        <w:rPr>
          <w:color w:val="A31515"/>
        </w:rPr>
        <w:t>'{}/land_segments/'</w:t>
      </w:r>
      <w:r w:rsidRPr="008C696B">
        <w:rPr>
          <w:color w:val="000000"/>
        </w:rPr>
        <w:t xml:space="preserve">.format(beam) </w:t>
      </w:r>
      <w:r w:rsidRPr="008C696B">
        <w:rPr>
          <w:color w:val="0000FF"/>
        </w:rPr>
        <w:t>in</w:t>
      </w:r>
      <w:r w:rsidRPr="008C696B">
        <w:rPr>
          <w:color w:val="000000"/>
        </w:rPr>
        <w:t xml:space="preserve"> fileObject:</w:t>
      </w:r>
    </w:p>
    <w:p w14:paraId="43F1F3E4" w14:textId="77777777" w:rsidR="005A52DF" w:rsidRPr="008C696B" w:rsidRDefault="005A52DF" w:rsidP="008C696B">
      <w:pPr>
        <w:shd w:val="clear" w:color="auto" w:fill="FFFFFF"/>
        <w:spacing w:line="360" w:lineRule="auto"/>
        <w:rPr>
          <w:color w:val="000000"/>
        </w:rPr>
      </w:pPr>
      <w:r w:rsidRPr="008C696B">
        <w:rPr>
          <w:color w:val="000000"/>
        </w:rPr>
        <w:t>            landSegmentBeams.append(beam)</w:t>
      </w:r>
    </w:p>
    <w:p w14:paraId="342657B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E007B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landSegmentBeams</w:t>
      </w:r>
    </w:p>
    <w:p w14:paraId="33A0CD89" w14:textId="77777777" w:rsidR="005A52DF" w:rsidRPr="008C696B" w:rsidRDefault="005A52DF" w:rsidP="008C696B">
      <w:pPr>
        <w:shd w:val="clear" w:color="auto" w:fill="FFFFFF"/>
        <w:spacing w:line="360" w:lineRule="auto"/>
        <w:rPr>
          <w:color w:val="000000"/>
        </w:rPr>
      </w:pPr>
    </w:p>
    <w:p w14:paraId="3AF9BE96" w14:textId="77777777" w:rsidR="005A52DF" w:rsidRPr="008C696B" w:rsidRDefault="005A52DF" w:rsidP="008C696B">
      <w:pPr>
        <w:shd w:val="clear" w:color="auto" w:fill="FFFFFF"/>
        <w:spacing w:line="360" w:lineRule="auto"/>
        <w:rPr>
          <w:color w:val="000000"/>
        </w:rPr>
      </w:pPr>
      <w:r w:rsidRPr="008C696B">
        <w:rPr>
          <w:color w:val="008000"/>
        </w:rPr>
        <w:t># Function to extract data from ICESat-2 h5 files in parallel</w:t>
      </w:r>
    </w:p>
    <w:p w14:paraId="1A1154B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processGranulesInParallel(filePaths):</w:t>
      </w:r>
    </w:p>
    <w:p w14:paraId="25EBAA41" w14:textId="77777777" w:rsidR="005A52DF" w:rsidRPr="008C696B" w:rsidRDefault="005A52DF" w:rsidP="008C696B">
      <w:pPr>
        <w:shd w:val="clear" w:color="auto" w:fill="FFFFFF"/>
        <w:spacing w:line="360" w:lineRule="auto"/>
        <w:rPr>
          <w:color w:val="000000"/>
        </w:rPr>
      </w:pPr>
      <w:r w:rsidRPr="008C696B">
        <w:rPr>
          <w:color w:val="000000"/>
        </w:rPr>
        <w:t>    results = []</w:t>
      </w:r>
    </w:p>
    <w:p w14:paraId="5CEF34D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14</w:t>
      </w:r>
      <w:r w:rsidRPr="008C696B">
        <w:rPr>
          <w:color w:val="000000"/>
        </w:rPr>
        <w:t xml:space="preserve">) </w:t>
      </w:r>
      <w:r w:rsidRPr="008C696B">
        <w:rPr>
          <w:color w:val="0000FF"/>
        </w:rPr>
        <w:t>as</w:t>
      </w:r>
      <w:r w:rsidRPr="008C696B">
        <w:rPr>
          <w:color w:val="000000"/>
        </w:rPr>
        <w:t xml:space="preserve"> executor:</w:t>
      </w:r>
    </w:p>
    <w:p w14:paraId="5FC9E80D" w14:textId="77777777" w:rsidR="005A52DF" w:rsidRPr="008C696B" w:rsidRDefault="005A52DF" w:rsidP="008C696B">
      <w:pPr>
        <w:shd w:val="clear" w:color="auto" w:fill="FFFFFF"/>
        <w:spacing w:line="360" w:lineRule="auto"/>
        <w:rPr>
          <w:color w:val="000000"/>
        </w:rPr>
      </w:pPr>
      <w:r w:rsidRPr="008C696B">
        <w:rPr>
          <w:color w:val="000000"/>
        </w:rPr>
        <w:t xml:space="preserve">        future_to_file = {executor.submit(extractFileData, file): file </w:t>
      </w:r>
      <w:r w:rsidRPr="008C696B">
        <w:rPr>
          <w:color w:val="0000FF"/>
        </w:rPr>
        <w:t>for</w:t>
      </w:r>
      <w:r w:rsidRPr="008C696B">
        <w:rPr>
          <w:color w:val="000000"/>
        </w:rPr>
        <w:t xml:space="preserve"> file </w:t>
      </w:r>
      <w:r w:rsidRPr="008C696B">
        <w:rPr>
          <w:color w:val="0000FF"/>
        </w:rPr>
        <w:t>in</w:t>
      </w:r>
      <w:r w:rsidRPr="008C696B">
        <w:rPr>
          <w:color w:val="000000"/>
        </w:rPr>
        <w:t xml:space="preserve"> filePaths}</w:t>
      </w:r>
    </w:p>
    <w:p w14:paraId="5FD8286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29367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future </w:t>
      </w:r>
      <w:r w:rsidRPr="008C696B">
        <w:rPr>
          <w:color w:val="0000FF"/>
        </w:rPr>
        <w:t>in</w:t>
      </w:r>
      <w:r w:rsidRPr="008C696B">
        <w:rPr>
          <w:color w:val="000000"/>
        </w:rPr>
        <w:t xml:space="preserve"> as_completed(future_to_file):</w:t>
      </w:r>
    </w:p>
    <w:p w14:paraId="6BFE9EF6" w14:textId="77777777" w:rsidR="005A52DF" w:rsidRPr="008C696B" w:rsidRDefault="005A52DF" w:rsidP="008C696B">
      <w:pPr>
        <w:shd w:val="clear" w:color="auto" w:fill="FFFFFF"/>
        <w:spacing w:line="360" w:lineRule="auto"/>
        <w:rPr>
          <w:color w:val="000000"/>
        </w:rPr>
      </w:pPr>
      <w:r w:rsidRPr="008C696B">
        <w:rPr>
          <w:color w:val="000000"/>
        </w:rPr>
        <w:t>            file = future_to_file[future]</w:t>
      </w:r>
    </w:p>
    <w:p w14:paraId="22252826"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0682100D" w14:textId="77777777" w:rsidR="005A52DF" w:rsidRPr="008C696B" w:rsidRDefault="005A52DF" w:rsidP="008C696B">
      <w:pPr>
        <w:shd w:val="clear" w:color="auto" w:fill="FFFFFF"/>
        <w:spacing w:line="360" w:lineRule="auto"/>
        <w:rPr>
          <w:color w:val="000000"/>
        </w:rPr>
      </w:pPr>
      <w:r w:rsidRPr="008C696B">
        <w:rPr>
          <w:color w:val="000000"/>
        </w:rPr>
        <w:t>                result = future.result()</w:t>
      </w:r>
    </w:p>
    <w:p w14:paraId="46AE78D2" w14:textId="77777777" w:rsidR="005A52DF" w:rsidRPr="008C696B" w:rsidRDefault="005A52DF" w:rsidP="008C696B">
      <w:pPr>
        <w:shd w:val="clear" w:color="auto" w:fill="FFFFFF"/>
        <w:spacing w:line="360" w:lineRule="auto"/>
        <w:rPr>
          <w:color w:val="000000"/>
        </w:rPr>
      </w:pPr>
      <w:r w:rsidRPr="008C696B">
        <w:rPr>
          <w:color w:val="000000"/>
        </w:rPr>
        <w:t>                results.append(result)</w:t>
      </w:r>
    </w:p>
    <w:p w14:paraId="2E5DEFA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exc:</w:t>
      </w:r>
    </w:p>
    <w:p w14:paraId="64C07C17" w14:textId="77777777" w:rsidR="005A52DF" w:rsidRPr="008C696B" w:rsidRDefault="005A52DF" w:rsidP="008C696B">
      <w:pPr>
        <w:shd w:val="clear" w:color="auto" w:fill="FFFFFF"/>
        <w:spacing w:line="360" w:lineRule="auto"/>
        <w:rPr>
          <w:color w:val="000000"/>
        </w:rPr>
      </w:pPr>
      <w:r w:rsidRPr="008C696B">
        <w:rPr>
          <w:color w:val="000000"/>
        </w:rPr>
        <w:t>                results.append(</w:t>
      </w:r>
      <w:r w:rsidRPr="008C696B">
        <w:rPr>
          <w:color w:val="0000FF"/>
        </w:rPr>
        <w:t>f</w:t>
      </w:r>
      <w:r w:rsidRPr="008C696B">
        <w:rPr>
          <w:color w:val="A31515"/>
        </w:rPr>
        <w:t xml:space="preserve">"Failure: Exception while processing </w:t>
      </w:r>
      <w:r w:rsidRPr="008C696B">
        <w:rPr>
          <w:color w:val="000000"/>
        </w:rPr>
        <w:t>{file}</w:t>
      </w:r>
      <w:r w:rsidRPr="008C696B">
        <w:rPr>
          <w:color w:val="A31515"/>
        </w:rPr>
        <w:t xml:space="preserve"> - </w:t>
      </w:r>
      <w:r w:rsidRPr="008C696B">
        <w:rPr>
          <w:color w:val="000000"/>
        </w:rPr>
        <w:t>{str(exc)}</w:t>
      </w:r>
      <w:r w:rsidRPr="008C696B">
        <w:rPr>
          <w:color w:val="A31515"/>
        </w:rPr>
        <w:t>"</w:t>
      </w:r>
      <w:r w:rsidRPr="008C696B">
        <w:rPr>
          <w:color w:val="000000"/>
        </w:rPr>
        <w:t>)</w:t>
      </w:r>
    </w:p>
    <w:p w14:paraId="476559B1" w14:textId="77777777" w:rsidR="005A52DF" w:rsidRPr="008C696B" w:rsidRDefault="005A52DF" w:rsidP="008C696B">
      <w:pPr>
        <w:shd w:val="clear" w:color="auto" w:fill="FFFFFF"/>
        <w:spacing w:line="360" w:lineRule="auto"/>
        <w:rPr>
          <w:color w:val="000000"/>
        </w:rPr>
      </w:pPr>
    </w:p>
    <w:p w14:paraId="162EC54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results</w:t>
      </w:r>
    </w:p>
    <w:p w14:paraId="1B51FBF3" w14:textId="77777777" w:rsidR="005A52DF" w:rsidRPr="008C696B" w:rsidRDefault="005A52DF" w:rsidP="008C696B">
      <w:pPr>
        <w:shd w:val="clear" w:color="auto" w:fill="FFFFFF"/>
        <w:spacing w:line="360" w:lineRule="auto"/>
        <w:rPr>
          <w:color w:val="000000"/>
        </w:rPr>
      </w:pPr>
    </w:p>
    <w:p w14:paraId="333B48A2" w14:textId="77777777" w:rsidR="005A52DF" w:rsidRPr="008C696B" w:rsidRDefault="005A52DF" w:rsidP="008C696B">
      <w:pPr>
        <w:shd w:val="clear" w:color="auto" w:fill="FFFFFF"/>
        <w:spacing w:line="360" w:lineRule="auto"/>
        <w:rPr>
          <w:color w:val="000000"/>
        </w:rPr>
      </w:pPr>
      <w:r w:rsidRPr="008C696B">
        <w:rPr>
          <w:color w:val="008000"/>
        </w:rPr>
        <w:t># Main function</w:t>
      </w:r>
    </w:p>
    <w:p w14:paraId="045E40E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main():</w:t>
      </w:r>
    </w:p>
    <w:p w14:paraId="2EEC8D6D" w14:textId="77777777" w:rsidR="005A52DF" w:rsidRPr="008C696B" w:rsidRDefault="005A52DF" w:rsidP="008C696B">
      <w:pPr>
        <w:shd w:val="clear" w:color="auto" w:fill="FFFFFF"/>
        <w:spacing w:line="360" w:lineRule="auto"/>
        <w:rPr>
          <w:color w:val="000000"/>
        </w:rPr>
      </w:pPr>
    </w:p>
    <w:p w14:paraId="43FA4838" w14:textId="77777777" w:rsidR="005A52DF" w:rsidRPr="008C696B" w:rsidRDefault="005A52DF" w:rsidP="008C696B">
      <w:pPr>
        <w:shd w:val="clear" w:color="auto" w:fill="FFFFFF"/>
        <w:spacing w:line="360" w:lineRule="auto"/>
        <w:rPr>
          <w:color w:val="000000"/>
        </w:rPr>
      </w:pPr>
      <w:r w:rsidRPr="008C696B">
        <w:rPr>
          <w:color w:val="000000"/>
        </w:rPr>
        <w:t>    rawGranules = glob.glob(rawGranuleDirectory)</w:t>
      </w:r>
    </w:p>
    <w:p w14:paraId="73B159F7" w14:textId="77777777" w:rsidR="005A52DF" w:rsidRPr="008C696B" w:rsidRDefault="005A52DF" w:rsidP="008C696B">
      <w:pPr>
        <w:shd w:val="clear" w:color="auto" w:fill="FFFFFF"/>
        <w:spacing w:line="360" w:lineRule="auto"/>
        <w:rPr>
          <w:color w:val="000000"/>
        </w:rPr>
      </w:pPr>
    </w:p>
    <w:p w14:paraId="75D55FD3"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 There are </w:t>
      </w:r>
      <w:r w:rsidRPr="008C696B">
        <w:rPr>
          <w:color w:val="000000"/>
        </w:rPr>
        <w:t>{len(rawGranules)}</w:t>
      </w:r>
      <w:r w:rsidRPr="008C696B">
        <w:rPr>
          <w:color w:val="A31515"/>
        </w:rPr>
        <w:t xml:space="preserve"> granules to process, beginning extraction -----------------|'</w:t>
      </w:r>
      <w:r w:rsidRPr="008C696B">
        <w:rPr>
          <w:color w:val="000000"/>
        </w:rPr>
        <w:t>)</w:t>
      </w:r>
    </w:p>
    <w:p w14:paraId="15CA0EAD" w14:textId="77777777" w:rsidR="005A52DF" w:rsidRPr="008C696B" w:rsidRDefault="005A52DF" w:rsidP="008C696B">
      <w:pPr>
        <w:shd w:val="clear" w:color="auto" w:fill="FFFFFF"/>
        <w:spacing w:line="360" w:lineRule="auto"/>
        <w:rPr>
          <w:color w:val="000000"/>
        </w:rPr>
      </w:pPr>
    </w:p>
    <w:p w14:paraId="03A1C16B" w14:textId="77777777" w:rsidR="005A52DF" w:rsidRPr="008C696B" w:rsidRDefault="005A52DF" w:rsidP="008C696B">
      <w:pPr>
        <w:shd w:val="clear" w:color="auto" w:fill="FFFFFF"/>
        <w:spacing w:line="360" w:lineRule="auto"/>
        <w:rPr>
          <w:color w:val="000000"/>
        </w:rPr>
      </w:pPr>
      <w:r w:rsidRPr="008C696B">
        <w:rPr>
          <w:color w:val="000000"/>
        </w:rPr>
        <w:t>    results = processGranulesInParallel(rawGranules)</w:t>
      </w:r>
    </w:p>
    <w:p w14:paraId="6F85CCA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results = list(map(extractFileData, rawGranules))</w:t>
      </w:r>
    </w:p>
    <w:p w14:paraId="7B0A32D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14E014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result </w:t>
      </w:r>
      <w:r w:rsidRPr="008C696B">
        <w:rPr>
          <w:color w:val="0000FF"/>
        </w:rPr>
        <w:t>in</w:t>
      </w:r>
      <w:r w:rsidRPr="008C696B">
        <w:rPr>
          <w:color w:val="000000"/>
        </w:rPr>
        <w:t xml:space="preserve"> results:</w:t>
      </w:r>
    </w:p>
    <w:p w14:paraId="3894F004" w14:textId="77777777" w:rsidR="005A52DF" w:rsidRPr="008C696B" w:rsidRDefault="005A52DF" w:rsidP="008C696B">
      <w:pPr>
        <w:shd w:val="clear" w:color="auto" w:fill="FFFFFF"/>
        <w:spacing w:line="360" w:lineRule="auto"/>
        <w:rPr>
          <w:color w:val="000000"/>
        </w:rPr>
      </w:pPr>
      <w:r w:rsidRPr="008C696B">
        <w:rPr>
          <w:color w:val="000000"/>
        </w:rPr>
        <w:t>        print(result)</w:t>
      </w:r>
    </w:p>
    <w:p w14:paraId="44C8ABC2" w14:textId="77777777" w:rsidR="005A52DF" w:rsidRPr="008C696B" w:rsidRDefault="005A52DF" w:rsidP="008C696B">
      <w:pPr>
        <w:shd w:val="clear" w:color="auto" w:fill="FFFFFF"/>
        <w:spacing w:line="360" w:lineRule="auto"/>
        <w:rPr>
          <w:color w:val="000000"/>
        </w:rPr>
      </w:pPr>
    </w:p>
    <w:p w14:paraId="6172174D"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Extraction complete -----------------|'</w:t>
      </w:r>
      <w:r w:rsidRPr="008C696B">
        <w:rPr>
          <w:color w:val="000000"/>
        </w:rPr>
        <w:t>)</w:t>
      </w:r>
    </w:p>
    <w:p w14:paraId="70F4DF67" w14:textId="77777777" w:rsidR="005A52DF" w:rsidRPr="008C696B" w:rsidRDefault="005A52DF" w:rsidP="008C696B">
      <w:pPr>
        <w:shd w:val="clear" w:color="auto" w:fill="FFFFFF"/>
        <w:spacing w:line="360" w:lineRule="auto"/>
        <w:rPr>
          <w:color w:val="000000"/>
        </w:rPr>
      </w:pPr>
    </w:p>
    <w:p w14:paraId="7D2B6AF9" w14:textId="77777777" w:rsidR="005A52DF" w:rsidRPr="008C696B" w:rsidRDefault="005A52DF" w:rsidP="008C696B">
      <w:pPr>
        <w:shd w:val="clear" w:color="auto" w:fill="FFFFFF"/>
        <w:spacing w:line="360" w:lineRule="auto"/>
        <w:rPr>
          <w:color w:val="000000"/>
        </w:rPr>
      </w:pPr>
      <w:r w:rsidRPr="008C696B">
        <w:rPr>
          <w:color w:val="008000"/>
        </w:rPr>
        <w:t># Entry point check</w:t>
      </w:r>
    </w:p>
    <w:p w14:paraId="05B3DCB4" w14:textId="77777777" w:rsidR="005A52DF" w:rsidRPr="008C696B" w:rsidRDefault="005A52DF"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0269DCF" w14:textId="77777777" w:rsidR="005A52DF" w:rsidRPr="008C696B" w:rsidRDefault="005A52DF" w:rsidP="008C696B">
      <w:pPr>
        <w:shd w:val="clear" w:color="auto" w:fill="FFFFFF"/>
        <w:spacing w:line="360" w:lineRule="auto"/>
        <w:rPr>
          <w:color w:val="000000"/>
        </w:rPr>
      </w:pPr>
      <w:r w:rsidRPr="008C696B">
        <w:rPr>
          <w:color w:val="000000"/>
        </w:rPr>
        <w:t>    main()</w:t>
      </w:r>
    </w:p>
    <w:p w14:paraId="448105C9" w14:textId="77777777" w:rsidR="005A52DF" w:rsidRPr="008C696B" w:rsidRDefault="005A52DF" w:rsidP="008C696B">
      <w:pPr>
        <w:shd w:val="clear" w:color="auto" w:fill="FFFFFF"/>
        <w:spacing w:line="360" w:lineRule="auto"/>
        <w:rPr>
          <w:color w:val="000000"/>
        </w:rPr>
      </w:pPr>
    </w:p>
    <w:p w14:paraId="0331CFE8" w14:textId="77777777" w:rsidR="005A52DF" w:rsidRPr="008C696B" w:rsidRDefault="005A52DF" w:rsidP="008C696B">
      <w:pPr>
        <w:spacing w:line="360" w:lineRule="auto"/>
      </w:pPr>
    </w:p>
    <w:p w14:paraId="491B385A" w14:textId="77777777" w:rsidR="005A52DF" w:rsidRPr="008C696B" w:rsidRDefault="005A52DF" w:rsidP="008C696B">
      <w:pPr>
        <w:spacing w:line="360" w:lineRule="auto"/>
        <w:rPr>
          <w:b/>
          <w:bCs/>
        </w:rPr>
      </w:pPr>
      <w:r w:rsidRPr="008C696B">
        <w:rPr>
          <w:b/>
          <w:bCs/>
        </w:rPr>
        <w:br w:type="page"/>
      </w:r>
    </w:p>
    <w:p w14:paraId="25439A58" w14:textId="686E7048" w:rsidR="005A52DF" w:rsidRPr="008C696B" w:rsidRDefault="006339FD" w:rsidP="008C696B">
      <w:pPr>
        <w:numPr>
          <w:ilvl w:val="1"/>
          <w:numId w:val="9"/>
        </w:numPr>
        <w:spacing w:line="360" w:lineRule="auto"/>
        <w:rPr>
          <w:b/>
          <w:bCs/>
        </w:rPr>
      </w:pPr>
      <w:r w:rsidRPr="008C696B">
        <w:rPr>
          <w:b/>
          <w:bCs/>
        </w:rPr>
        <w:lastRenderedPageBreak/>
        <w:t xml:space="preserve">Python Script to Filter ATL08 Data and Extract Land Characteristics </w:t>
      </w:r>
      <w:r w:rsidRPr="008C696B">
        <w:rPr>
          <w:b/>
          <w:bCs/>
        </w:rPr>
        <w:t xml:space="preserve"> </w:t>
      </w:r>
    </w:p>
    <w:p w14:paraId="45513DCA" w14:textId="77777777" w:rsidR="006339FD" w:rsidRPr="008C696B" w:rsidRDefault="006339FD" w:rsidP="008C696B">
      <w:pPr>
        <w:shd w:val="clear" w:color="auto" w:fill="FFFFFF"/>
        <w:spacing w:line="360" w:lineRule="auto"/>
        <w:rPr>
          <w:color w:val="000000"/>
        </w:rPr>
      </w:pPr>
      <w:r w:rsidRPr="008C696B">
        <w:rPr>
          <w:color w:val="008000"/>
        </w:rPr>
        <w:t>#!/usr/bin/env python</w:t>
      </w:r>
    </w:p>
    <w:p w14:paraId="58BC3CD5" w14:textId="77777777" w:rsidR="006339FD" w:rsidRPr="008C696B" w:rsidRDefault="006339FD" w:rsidP="008C696B">
      <w:pPr>
        <w:shd w:val="clear" w:color="auto" w:fill="FFFFFF"/>
        <w:spacing w:line="360" w:lineRule="auto"/>
        <w:rPr>
          <w:color w:val="000000"/>
        </w:rPr>
      </w:pPr>
      <w:r w:rsidRPr="008C696B">
        <w:rPr>
          <w:color w:val="008000"/>
        </w:rPr>
        <w:t># coding: utf-8</w:t>
      </w:r>
    </w:p>
    <w:p w14:paraId="48769809" w14:textId="77777777" w:rsidR="006339FD" w:rsidRPr="008C696B" w:rsidRDefault="006339FD" w:rsidP="008C696B">
      <w:pPr>
        <w:shd w:val="clear" w:color="auto" w:fill="FFFFFF"/>
        <w:spacing w:line="360" w:lineRule="auto"/>
        <w:rPr>
          <w:color w:val="000000"/>
        </w:rPr>
      </w:pPr>
    </w:p>
    <w:p w14:paraId="08B37740" w14:textId="77777777" w:rsidR="006339FD" w:rsidRPr="008C696B" w:rsidRDefault="006339FD" w:rsidP="008C696B">
      <w:pPr>
        <w:shd w:val="clear" w:color="auto" w:fill="FFFFFF"/>
        <w:spacing w:line="360" w:lineRule="auto"/>
        <w:rPr>
          <w:color w:val="000000"/>
        </w:rPr>
      </w:pPr>
      <w:r w:rsidRPr="008C696B">
        <w:rPr>
          <w:color w:val="008000"/>
        </w:rPr>
        <w:t># In[ ]:</w:t>
      </w:r>
    </w:p>
    <w:p w14:paraId="67F28DE4" w14:textId="77777777" w:rsidR="006339FD" w:rsidRPr="008C696B" w:rsidRDefault="006339FD" w:rsidP="008C696B">
      <w:pPr>
        <w:shd w:val="clear" w:color="auto" w:fill="FFFFFF"/>
        <w:spacing w:after="240" w:line="360" w:lineRule="auto"/>
        <w:rPr>
          <w:color w:val="000000"/>
        </w:rPr>
      </w:pPr>
    </w:p>
    <w:p w14:paraId="5F3A5425"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5BBAF3F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2E2F4E5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7DD04C5"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250CD701"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A1083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os</w:t>
      </w:r>
    </w:p>
    <w:p w14:paraId="54C62C48"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519DA670"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tqdm.notebook </w:t>
      </w:r>
      <w:r w:rsidRPr="008C696B">
        <w:rPr>
          <w:color w:val="0000FF"/>
        </w:rPr>
        <w:t>import</w:t>
      </w:r>
      <w:r w:rsidRPr="008C696B">
        <w:rPr>
          <w:color w:val="000000"/>
        </w:rPr>
        <w:t xml:space="preserve"> trange, tqdm</w:t>
      </w:r>
    </w:p>
    <w:p w14:paraId="28070030"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glob</w:t>
      </w:r>
    </w:p>
    <w:p w14:paraId="2F9F01B0" w14:textId="77777777" w:rsidR="006339FD" w:rsidRPr="008C696B" w:rsidRDefault="006339FD"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0210850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4ECBE09D"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collections </w:t>
      </w:r>
      <w:r w:rsidRPr="008C696B">
        <w:rPr>
          <w:color w:val="0000FF"/>
        </w:rPr>
        <w:t>import</w:t>
      </w:r>
      <w:r w:rsidRPr="008C696B">
        <w:rPr>
          <w:color w:val="000000"/>
        </w:rPr>
        <w:t xml:space="preserve"> Counter</w:t>
      </w:r>
    </w:p>
    <w:p w14:paraId="7E74D208" w14:textId="77777777" w:rsidR="006339FD" w:rsidRPr="008C696B" w:rsidRDefault="006339FD" w:rsidP="008C696B">
      <w:pPr>
        <w:shd w:val="clear" w:color="auto" w:fill="FFFFFF"/>
        <w:spacing w:line="360" w:lineRule="auto"/>
        <w:rPr>
          <w:color w:val="000000"/>
        </w:rPr>
      </w:pPr>
    </w:p>
    <w:p w14:paraId="62AA7C6F" w14:textId="77777777" w:rsidR="006339FD" w:rsidRPr="008C696B" w:rsidRDefault="006339F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41748E28" w14:textId="77777777" w:rsidR="006339FD" w:rsidRPr="008C696B" w:rsidRDefault="006339FD" w:rsidP="008C696B">
      <w:pPr>
        <w:shd w:val="clear" w:color="auto" w:fill="FFFFFF"/>
        <w:spacing w:line="360" w:lineRule="auto"/>
        <w:rPr>
          <w:color w:val="000000"/>
        </w:rPr>
      </w:pPr>
      <w:r w:rsidRPr="008C696B">
        <w:rPr>
          <w:color w:val="000000"/>
        </w:rPr>
        <w:t>rasters = []</w:t>
      </w:r>
    </w:p>
    <w:p w14:paraId="2F7E7A96" w14:textId="77777777" w:rsidR="006339FD" w:rsidRPr="008C696B" w:rsidRDefault="006339FD" w:rsidP="008C696B">
      <w:pPr>
        <w:shd w:val="clear" w:color="auto" w:fill="FFFFFF"/>
        <w:spacing w:after="240" w:line="360" w:lineRule="auto"/>
        <w:rPr>
          <w:color w:val="000000"/>
        </w:rPr>
      </w:pPr>
    </w:p>
    <w:p w14:paraId="22318F1B" w14:textId="77777777" w:rsidR="006339FD" w:rsidRPr="008C696B" w:rsidRDefault="006339FD" w:rsidP="008C696B">
      <w:pPr>
        <w:shd w:val="clear" w:color="auto" w:fill="FFFFFF"/>
        <w:spacing w:line="360" w:lineRule="auto"/>
        <w:rPr>
          <w:color w:val="000000"/>
        </w:rPr>
      </w:pPr>
      <w:r w:rsidRPr="008C696B">
        <w:rPr>
          <w:color w:val="008000"/>
        </w:rPr>
        <w:t># # 1. Filtering</w:t>
      </w:r>
    </w:p>
    <w:p w14:paraId="624BC4A4" w14:textId="77777777" w:rsidR="006339FD" w:rsidRPr="008C696B" w:rsidRDefault="006339FD" w:rsidP="008C696B">
      <w:pPr>
        <w:shd w:val="clear" w:color="auto" w:fill="FFFFFF"/>
        <w:spacing w:line="360" w:lineRule="auto"/>
        <w:rPr>
          <w:color w:val="000000"/>
        </w:rPr>
      </w:pPr>
    </w:p>
    <w:p w14:paraId="0FC3AC83" w14:textId="77777777" w:rsidR="006339FD" w:rsidRPr="008C696B" w:rsidRDefault="006339FD" w:rsidP="008C696B">
      <w:pPr>
        <w:shd w:val="clear" w:color="auto" w:fill="FFFFFF"/>
        <w:spacing w:line="360" w:lineRule="auto"/>
        <w:rPr>
          <w:color w:val="000000"/>
        </w:rPr>
      </w:pPr>
      <w:r w:rsidRPr="008C696B">
        <w:rPr>
          <w:color w:val="008000"/>
        </w:rPr>
        <w:t># Reading in extracted parquets from all granules within study area</w:t>
      </w:r>
    </w:p>
    <w:p w14:paraId="60BDC467" w14:textId="77777777" w:rsidR="006339FD" w:rsidRPr="008C696B" w:rsidRDefault="006339FD" w:rsidP="008C696B">
      <w:pPr>
        <w:shd w:val="clear" w:color="auto" w:fill="FFFFFF"/>
        <w:spacing w:line="360" w:lineRule="auto"/>
        <w:rPr>
          <w:color w:val="000000"/>
        </w:rPr>
      </w:pPr>
    </w:p>
    <w:p w14:paraId="6B2480B4" w14:textId="77777777" w:rsidR="006339FD" w:rsidRPr="008C696B" w:rsidRDefault="006339FD" w:rsidP="008C696B">
      <w:pPr>
        <w:shd w:val="clear" w:color="auto" w:fill="FFFFFF"/>
        <w:spacing w:line="360" w:lineRule="auto"/>
        <w:rPr>
          <w:color w:val="000000"/>
        </w:rPr>
      </w:pPr>
      <w:r w:rsidRPr="008C696B">
        <w:rPr>
          <w:color w:val="008000"/>
        </w:rPr>
        <w:t># In[ ]:</w:t>
      </w:r>
    </w:p>
    <w:p w14:paraId="726A58B2" w14:textId="77777777" w:rsidR="006339FD" w:rsidRPr="008C696B" w:rsidRDefault="006339FD" w:rsidP="008C696B">
      <w:pPr>
        <w:shd w:val="clear" w:color="auto" w:fill="FFFFFF"/>
        <w:spacing w:after="240" w:line="360" w:lineRule="auto"/>
        <w:rPr>
          <w:color w:val="000000"/>
        </w:rPr>
      </w:pPr>
    </w:p>
    <w:p w14:paraId="74D9A6A9" w14:textId="77777777" w:rsidR="006339FD" w:rsidRPr="008C696B" w:rsidRDefault="006339FD" w:rsidP="008C696B">
      <w:pPr>
        <w:shd w:val="clear" w:color="auto" w:fill="FFFFFF"/>
        <w:spacing w:line="360" w:lineRule="auto"/>
        <w:rPr>
          <w:color w:val="000000"/>
        </w:rPr>
      </w:pPr>
      <w:r w:rsidRPr="008C696B">
        <w:rPr>
          <w:color w:val="000000"/>
        </w:rPr>
        <w:t>extractedGranules = glob.glob(</w:t>
      </w:r>
      <w:r w:rsidRPr="008C696B">
        <w:rPr>
          <w:color w:val="A31515"/>
        </w:rPr>
        <w:t>"D:/IceSat/ETD/extracted/*.parquet"</w:t>
      </w:r>
      <w:r w:rsidRPr="008C696B">
        <w:rPr>
          <w:color w:val="000000"/>
        </w:rPr>
        <w:t>)</w:t>
      </w:r>
    </w:p>
    <w:p w14:paraId="5CDBA74A" w14:textId="77777777" w:rsidR="006339FD" w:rsidRPr="008C696B" w:rsidRDefault="006339FD" w:rsidP="008C696B">
      <w:pPr>
        <w:shd w:val="clear" w:color="auto" w:fill="FFFFFF"/>
        <w:spacing w:line="360" w:lineRule="auto"/>
        <w:rPr>
          <w:color w:val="000000"/>
        </w:rPr>
      </w:pPr>
      <w:r w:rsidRPr="008C696B">
        <w:rPr>
          <w:color w:val="000000"/>
        </w:rPr>
        <w:lastRenderedPageBreak/>
        <w:t>extractedGdfs = []</w:t>
      </w:r>
    </w:p>
    <w:p w14:paraId="71ADB27F" w14:textId="77777777" w:rsidR="006339FD" w:rsidRPr="008C696B" w:rsidRDefault="006339FD" w:rsidP="008C696B">
      <w:pPr>
        <w:shd w:val="clear" w:color="auto" w:fill="FFFFFF"/>
        <w:spacing w:line="360" w:lineRule="auto"/>
        <w:rPr>
          <w:color w:val="000000"/>
        </w:rPr>
      </w:pPr>
      <w:r w:rsidRPr="008C696B">
        <w:rPr>
          <w:color w:val="0000FF"/>
        </w:rPr>
        <w:t>for</w:t>
      </w:r>
      <w:r w:rsidRPr="008C696B">
        <w:rPr>
          <w:color w:val="000000"/>
        </w:rPr>
        <w:t xml:space="preserve"> granulePath </w:t>
      </w:r>
      <w:r w:rsidRPr="008C696B">
        <w:rPr>
          <w:color w:val="0000FF"/>
        </w:rPr>
        <w:t>in</w:t>
      </w:r>
      <w:r w:rsidRPr="008C696B">
        <w:rPr>
          <w:color w:val="000000"/>
        </w:rPr>
        <w:t xml:space="preserve"> tqdm(extractedGranules):</w:t>
      </w:r>
    </w:p>
    <w:p w14:paraId="2FA5B291" w14:textId="77777777" w:rsidR="006339FD" w:rsidRPr="008C696B" w:rsidRDefault="006339FD" w:rsidP="008C696B">
      <w:pPr>
        <w:shd w:val="clear" w:color="auto" w:fill="FFFFFF"/>
        <w:spacing w:line="360" w:lineRule="auto"/>
        <w:rPr>
          <w:color w:val="000000"/>
        </w:rPr>
      </w:pPr>
      <w:r w:rsidRPr="008C696B">
        <w:rPr>
          <w:color w:val="000000"/>
        </w:rPr>
        <w:t>    gdf = gpd.read_parquet(granulePath)</w:t>
      </w:r>
    </w:p>
    <w:p w14:paraId="02C0250B" w14:textId="77777777" w:rsidR="006339FD" w:rsidRPr="008C696B" w:rsidRDefault="006339FD" w:rsidP="008C696B">
      <w:pPr>
        <w:shd w:val="clear" w:color="auto" w:fill="FFFFFF"/>
        <w:spacing w:line="360" w:lineRule="auto"/>
        <w:rPr>
          <w:color w:val="000000"/>
        </w:rPr>
      </w:pPr>
      <w:r w:rsidRPr="008C696B">
        <w:rPr>
          <w:color w:val="000000"/>
        </w:rPr>
        <w:t>    extractedGdfs.append(gdf)</w:t>
      </w:r>
    </w:p>
    <w:p w14:paraId="2059CB99" w14:textId="77777777" w:rsidR="006339FD" w:rsidRPr="008C696B" w:rsidRDefault="006339FD" w:rsidP="008C696B">
      <w:pPr>
        <w:shd w:val="clear" w:color="auto" w:fill="FFFFFF"/>
        <w:spacing w:line="360" w:lineRule="auto"/>
        <w:rPr>
          <w:color w:val="000000"/>
        </w:rPr>
      </w:pPr>
      <w:r w:rsidRPr="008C696B">
        <w:rPr>
          <w:color w:val="000000"/>
        </w:rPr>
        <w:t>print(len(extractedGdfs))</w:t>
      </w:r>
    </w:p>
    <w:p w14:paraId="2FE473B1" w14:textId="77777777" w:rsidR="006339FD" w:rsidRPr="008C696B" w:rsidRDefault="006339FD" w:rsidP="008C696B">
      <w:pPr>
        <w:shd w:val="clear" w:color="auto" w:fill="FFFFFF"/>
        <w:spacing w:line="360" w:lineRule="auto"/>
        <w:rPr>
          <w:color w:val="000000"/>
        </w:rPr>
      </w:pPr>
      <w:r w:rsidRPr="008C696B">
        <w:rPr>
          <w:color w:val="000000"/>
        </w:rPr>
        <w:t>extracted = pd.concat(extractedGdfs, ignore_index=</w:t>
      </w:r>
      <w:r w:rsidRPr="008C696B">
        <w:rPr>
          <w:color w:val="0000FF"/>
        </w:rPr>
        <w:t>True</w:t>
      </w:r>
      <w:r w:rsidRPr="008C696B">
        <w:rPr>
          <w:color w:val="000000"/>
        </w:rPr>
        <w:t>)</w:t>
      </w:r>
    </w:p>
    <w:p w14:paraId="6A37263D" w14:textId="77777777" w:rsidR="006339FD" w:rsidRPr="008C696B" w:rsidRDefault="006339FD" w:rsidP="008C696B">
      <w:pPr>
        <w:shd w:val="clear" w:color="auto" w:fill="FFFFFF"/>
        <w:spacing w:line="360" w:lineRule="auto"/>
        <w:rPr>
          <w:color w:val="000000"/>
        </w:rPr>
      </w:pPr>
      <w:r w:rsidRPr="008C696B">
        <w:rPr>
          <w:color w:val="000000"/>
        </w:rPr>
        <w:t>extracted</w:t>
      </w:r>
    </w:p>
    <w:p w14:paraId="60C2E34D" w14:textId="77777777" w:rsidR="006339FD" w:rsidRPr="008C696B" w:rsidRDefault="006339FD" w:rsidP="008C696B">
      <w:pPr>
        <w:shd w:val="clear" w:color="auto" w:fill="FFFFFF"/>
        <w:spacing w:after="240" w:line="360" w:lineRule="auto"/>
        <w:rPr>
          <w:color w:val="000000"/>
        </w:rPr>
      </w:pPr>
    </w:p>
    <w:p w14:paraId="2F96E574" w14:textId="77777777" w:rsidR="006339FD" w:rsidRPr="008C696B" w:rsidRDefault="006339FD" w:rsidP="008C696B">
      <w:pPr>
        <w:shd w:val="clear" w:color="auto" w:fill="FFFFFF"/>
        <w:spacing w:line="360" w:lineRule="auto"/>
        <w:rPr>
          <w:color w:val="000000"/>
        </w:rPr>
      </w:pPr>
      <w:r w:rsidRPr="008C696B">
        <w:rPr>
          <w:color w:val="008000"/>
        </w:rPr>
        <w:t># In[ ]:</w:t>
      </w:r>
    </w:p>
    <w:p w14:paraId="4AED5CDF" w14:textId="77777777" w:rsidR="006339FD" w:rsidRPr="008C696B" w:rsidRDefault="006339FD" w:rsidP="008C696B">
      <w:pPr>
        <w:shd w:val="clear" w:color="auto" w:fill="FFFFFF"/>
        <w:spacing w:after="240" w:line="360" w:lineRule="auto"/>
        <w:rPr>
          <w:color w:val="000000"/>
        </w:rPr>
      </w:pPr>
    </w:p>
    <w:p w14:paraId="0F10A6AA" w14:textId="77777777" w:rsidR="006339FD" w:rsidRPr="008C696B" w:rsidRDefault="006339FD" w:rsidP="008C696B">
      <w:pPr>
        <w:shd w:val="clear" w:color="auto" w:fill="FFFFFF"/>
        <w:spacing w:line="360" w:lineRule="auto"/>
        <w:rPr>
          <w:color w:val="000000"/>
        </w:rPr>
      </w:pPr>
      <w:r w:rsidRPr="008C696B">
        <w:rPr>
          <w:color w:val="000000"/>
        </w:rPr>
        <w:t>extracted.h_canopy.max()</w:t>
      </w:r>
    </w:p>
    <w:p w14:paraId="0CD67E75" w14:textId="77777777" w:rsidR="006339FD" w:rsidRPr="008C696B" w:rsidRDefault="006339FD" w:rsidP="008C696B">
      <w:pPr>
        <w:shd w:val="clear" w:color="auto" w:fill="FFFFFF"/>
        <w:spacing w:after="240" w:line="360" w:lineRule="auto"/>
        <w:rPr>
          <w:color w:val="000000"/>
        </w:rPr>
      </w:pPr>
    </w:p>
    <w:p w14:paraId="1BBE18E9" w14:textId="77777777" w:rsidR="006339FD" w:rsidRPr="008C696B" w:rsidRDefault="006339FD" w:rsidP="008C696B">
      <w:pPr>
        <w:shd w:val="clear" w:color="auto" w:fill="FFFFFF"/>
        <w:spacing w:line="360" w:lineRule="auto"/>
        <w:rPr>
          <w:color w:val="000000"/>
        </w:rPr>
      </w:pPr>
      <w:r w:rsidRPr="008C696B">
        <w:rPr>
          <w:color w:val="008000"/>
        </w:rPr>
        <w:t># Calculating global cutoff folllowing approach of Popescu &amp; Malambo (2024)</w:t>
      </w:r>
    </w:p>
    <w:p w14:paraId="66CE6448" w14:textId="77777777" w:rsidR="006339FD" w:rsidRPr="008C696B" w:rsidRDefault="006339FD" w:rsidP="008C696B">
      <w:pPr>
        <w:shd w:val="clear" w:color="auto" w:fill="FFFFFF"/>
        <w:spacing w:line="360" w:lineRule="auto"/>
        <w:rPr>
          <w:color w:val="000000"/>
        </w:rPr>
      </w:pPr>
    </w:p>
    <w:p w14:paraId="16E9FC7E" w14:textId="77777777" w:rsidR="006339FD" w:rsidRPr="008C696B" w:rsidRDefault="006339FD" w:rsidP="008C696B">
      <w:pPr>
        <w:shd w:val="clear" w:color="auto" w:fill="FFFFFF"/>
        <w:spacing w:line="360" w:lineRule="auto"/>
        <w:rPr>
          <w:color w:val="000000"/>
        </w:rPr>
      </w:pPr>
      <w:r w:rsidRPr="008C696B">
        <w:rPr>
          <w:color w:val="008000"/>
        </w:rPr>
        <w:t># In[ ]:</w:t>
      </w:r>
    </w:p>
    <w:p w14:paraId="29883B8D" w14:textId="77777777" w:rsidR="006339FD" w:rsidRPr="008C696B" w:rsidRDefault="006339FD" w:rsidP="008C696B">
      <w:pPr>
        <w:shd w:val="clear" w:color="auto" w:fill="FFFFFF"/>
        <w:spacing w:after="240" w:line="360" w:lineRule="auto"/>
        <w:rPr>
          <w:color w:val="000000"/>
        </w:rPr>
      </w:pPr>
    </w:p>
    <w:p w14:paraId="6A615887" w14:textId="77777777" w:rsidR="006339FD" w:rsidRPr="008C696B" w:rsidRDefault="006339FD" w:rsidP="008C696B">
      <w:pPr>
        <w:shd w:val="clear" w:color="auto" w:fill="FFFFFF"/>
        <w:spacing w:line="360" w:lineRule="auto"/>
        <w:rPr>
          <w:color w:val="000000"/>
        </w:rPr>
      </w:pPr>
      <w:r w:rsidRPr="008C696B">
        <w:rPr>
          <w:color w:val="000000"/>
        </w:rPr>
        <w:t>valid = extracted.query(</w:t>
      </w:r>
      <w:r w:rsidRPr="008C696B">
        <w:rPr>
          <w:color w:val="A31515"/>
        </w:rPr>
        <w:t>'h_canopy &lt; 1000'</w:t>
      </w:r>
      <w:r w:rsidRPr="008C696B">
        <w:rPr>
          <w:color w:val="000000"/>
        </w:rPr>
        <w:t>).reset_index(drop=</w:t>
      </w:r>
      <w:r w:rsidRPr="008C696B">
        <w:rPr>
          <w:color w:val="0000FF"/>
        </w:rPr>
        <w:t>True</w:t>
      </w:r>
      <w:r w:rsidRPr="008C696B">
        <w:rPr>
          <w:color w:val="000000"/>
        </w:rPr>
        <w:t xml:space="preserve">) </w:t>
      </w:r>
      <w:r w:rsidRPr="008C696B">
        <w:rPr>
          <w:color w:val="008000"/>
        </w:rPr>
        <w:t># First removing noise canopy values</w:t>
      </w:r>
    </w:p>
    <w:p w14:paraId="338E17BF" w14:textId="77777777" w:rsidR="006339FD" w:rsidRPr="008C696B" w:rsidRDefault="006339FD" w:rsidP="008C696B">
      <w:pPr>
        <w:shd w:val="clear" w:color="auto" w:fill="FFFFFF"/>
        <w:spacing w:line="360" w:lineRule="auto"/>
        <w:rPr>
          <w:color w:val="000000"/>
        </w:rPr>
      </w:pPr>
      <w:r w:rsidRPr="008C696B">
        <w:rPr>
          <w:color w:val="000000"/>
        </w:rPr>
        <w:t>globalCutoff = valid[</w:t>
      </w:r>
      <w:r w:rsidRPr="008C696B">
        <w:rPr>
          <w:color w:val="A31515"/>
        </w:rPr>
        <w:t>'h_canopy'</w:t>
      </w:r>
      <w:r w:rsidRPr="008C696B">
        <w:rPr>
          <w:color w:val="000000"/>
        </w:rPr>
        <w:t>].quantile(</w:t>
      </w:r>
      <w:r w:rsidRPr="008C696B">
        <w:rPr>
          <w:color w:val="098658"/>
        </w:rPr>
        <w:t>.98</w:t>
      </w:r>
      <w:r w:rsidRPr="008C696B">
        <w:rPr>
          <w:color w:val="000000"/>
        </w:rPr>
        <w:t xml:space="preserve">) * </w:t>
      </w:r>
      <w:r w:rsidRPr="008C696B">
        <w:rPr>
          <w:color w:val="098658"/>
        </w:rPr>
        <w:t>1.2</w:t>
      </w:r>
    </w:p>
    <w:p w14:paraId="6D31D905" w14:textId="77777777" w:rsidR="006339FD" w:rsidRPr="008C696B" w:rsidRDefault="006339FD" w:rsidP="008C696B">
      <w:pPr>
        <w:shd w:val="clear" w:color="auto" w:fill="FFFFFF"/>
        <w:spacing w:line="360" w:lineRule="auto"/>
        <w:rPr>
          <w:color w:val="000000"/>
        </w:rPr>
      </w:pPr>
      <w:r w:rsidRPr="008C696B">
        <w:rPr>
          <w:color w:val="000000"/>
        </w:rPr>
        <w:t>globalCutoff</w:t>
      </w:r>
    </w:p>
    <w:p w14:paraId="2C5F7E78" w14:textId="77777777" w:rsidR="006339FD" w:rsidRPr="008C696B" w:rsidRDefault="006339FD" w:rsidP="008C696B">
      <w:pPr>
        <w:shd w:val="clear" w:color="auto" w:fill="FFFFFF"/>
        <w:spacing w:after="240" w:line="360" w:lineRule="auto"/>
        <w:rPr>
          <w:color w:val="000000"/>
        </w:rPr>
      </w:pPr>
    </w:p>
    <w:p w14:paraId="66837990" w14:textId="77777777" w:rsidR="006339FD" w:rsidRPr="008C696B" w:rsidRDefault="006339FD" w:rsidP="008C696B">
      <w:pPr>
        <w:shd w:val="clear" w:color="auto" w:fill="FFFFFF"/>
        <w:spacing w:line="360" w:lineRule="auto"/>
        <w:rPr>
          <w:color w:val="000000"/>
        </w:rPr>
      </w:pPr>
      <w:r w:rsidRPr="008C696B">
        <w:rPr>
          <w:color w:val="008000"/>
        </w:rPr>
        <w:t># Then applying all filters</w:t>
      </w:r>
    </w:p>
    <w:p w14:paraId="5CDB7D73" w14:textId="77777777" w:rsidR="006339FD" w:rsidRPr="008C696B" w:rsidRDefault="006339FD" w:rsidP="008C696B">
      <w:pPr>
        <w:shd w:val="clear" w:color="auto" w:fill="FFFFFF"/>
        <w:spacing w:line="360" w:lineRule="auto"/>
        <w:rPr>
          <w:color w:val="000000"/>
        </w:rPr>
      </w:pPr>
    </w:p>
    <w:p w14:paraId="6B689372" w14:textId="77777777" w:rsidR="006339FD" w:rsidRPr="008C696B" w:rsidRDefault="006339FD" w:rsidP="008C696B">
      <w:pPr>
        <w:shd w:val="clear" w:color="auto" w:fill="FFFFFF"/>
        <w:spacing w:line="360" w:lineRule="auto"/>
        <w:rPr>
          <w:color w:val="000000"/>
        </w:rPr>
      </w:pPr>
      <w:r w:rsidRPr="008C696B">
        <w:rPr>
          <w:color w:val="008000"/>
        </w:rPr>
        <w:t># In[ ]:</w:t>
      </w:r>
    </w:p>
    <w:p w14:paraId="25ED611F" w14:textId="77777777" w:rsidR="006339FD" w:rsidRPr="008C696B" w:rsidRDefault="006339FD" w:rsidP="008C696B">
      <w:pPr>
        <w:shd w:val="clear" w:color="auto" w:fill="FFFFFF"/>
        <w:spacing w:after="240" w:line="360" w:lineRule="auto"/>
        <w:rPr>
          <w:color w:val="000000"/>
        </w:rPr>
      </w:pPr>
    </w:p>
    <w:p w14:paraId="1EB39A89" w14:textId="77777777" w:rsidR="006339FD" w:rsidRPr="008C696B" w:rsidRDefault="006339FD" w:rsidP="008C696B">
      <w:pPr>
        <w:shd w:val="clear" w:color="auto" w:fill="FFFFFF"/>
        <w:spacing w:line="360" w:lineRule="auto"/>
        <w:rPr>
          <w:color w:val="000000"/>
        </w:rPr>
      </w:pPr>
      <w:r w:rsidRPr="008C696B">
        <w:rPr>
          <w:color w:val="008000"/>
        </w:rPr>
        <w:t xml:space="preserve"># Assembles query conditions, which can be commented, removed, added. </w:t>
      </w:r>
    </w:p>
    <w:p w14:paraId="6B3C3D0E" w14:textId="77777777" w:rsidR="006339FD" w:rsidRPr="008C696B" w:rsidRDefault="006339FD" w:rsidP="008C696B">
      <w:pPr>
        <w:shd w:val="clear" w:color="auto" w:fill="FFFFFF"/>
        <w:spacing w:line="360" w:lineRule="auto"/>
        <w:rPr>
          <w:color w:val="000000"/>
        </w:rPr>
      </w:pPr>
      <w:r w:rsidRPr="008C696B">
        <w:rPr>
          <w:color w:val="008000"/>
        </w:rPr>
        <w:t># Query column names must match column naming convention in extracted files.</w:t>
      </w:r>
    </w:p>
    <w:p w14:paraId="00FF2046" w14:textId="77777777" w:rsidR="006339FD" w:rsidRPr="008C696B" w:rsidRDefault="006339FD" w:rsidP="008C696B">
      <w:pPr>
        <w:shd w:val="clear" w:color="auto" w:fill="FFFFFF"/>
        <w:spacing w:line="360" w:lineRule="auto"/>
        <w:rPr>
          <w:color w:val="000000"/>
        </w:rPr>
      </w:pPr>
      <w:r w:rsidRPr="008C696B">
        <w:rPr>
          <w:color w:val="000000"/>
        </w:rPr>
        <w:t>queryConditions = [</w:t>
      </w:r>
    </w:p>
    <w:p w14:paraId="5685DD58" w14:textId="77777777" w:rsidR="006339FD" w:rsidRPr="008C696B" w:rsidRDefault="006339FD"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 xml:space="preserve">"h_canopy &gt; 2 and h_canopy &lt; </w:t>
      </w:r>
      <w:r w:rsidRPr="008C696B">
        <w:rPr>
          <w:color w:val="000000"/>
        </w:rPr>
        <w:t>{globalCutoff}</w:t>
      </w:r>
      <w:r w:rsidRPr="008C696B">
        <w:rPr>
          <w:color w:val="A31515"/>
        </w:rPr>
        <w:t>"</w:t>
      </w:r>
      <w:r w:rsidRPr="008C696B">
        <w:rPr>
          <w:color w:val="000000"/>
        </w:rPr>
        <w:t xml:space="preserve">, </w:t>
      </w:r>
      <w:r w:rsidRPr="008C696B">
        <w:rPr>
          <w:color w:val="008000"/>
        </w:rPr>
        <w:t># canopy height filter between 2 and 39.432 meters</w:t>
      </w:r>
    </w:p>
    <w:p w14:paraId="6889507C"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"night_flag == 1"</w:t>
      </w:r>
      <w:r w:rsidRPr="008C696B">
        <w:rPr>
          <w:color w:val="000000"/>
        </w:rPr>
        <w:t xml:space="preserve">, </w:t>
      </w:r>
      <w:r w:rsidRPr="008C696B">
        <w:rPr>
          <w:color w:val="008000"/>
        </w:rPr>
        <w:t># nighttime collection</w:t>
      </w:r>
    </w:p>
    <w:p w14:paraId="76E1905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"month &gt;= 5 and month &lt;= 9"</w:t>
      </w:r>
      <w:r w:rsidRPr="008C696B">
        <w:rPr>
          <w:color w:val="000000"/>
        </w:rPr>
        <w:t xml:space="preserve">, </w:t>
      </w:r>
      <w:r w:rsidRPr="008C696B">
        <w:rPr>
          <w:color w:val="008000"/>
        </w:rPr>
        <w:t># leaf-on collection (May - September)</w:t>
      </w:r>
    </w:p>
    <w:p w14:paraId="466B5E0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"beam_strength == 'strong'"</w:t>
      </w:r>
      <w:r w:rsidRPr="008C696B">
        <w:rPr>
          <w:color w:val="000000"/>
        </w:rPr>
        <w:t xml:space="preserve">, </w:t>
      </w:r>
      <w:r w:rsidRPr="008C696B">
        <w:rPr>
          <w:color w:val="008000"/>
        </w:rPr>
        <w:t># strong beam</w:t>
      </w:r>
    </w:p>
    <w:p w14:paraId="200224B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"cloud_flag &lt;= 1"</w:t>
      </w:r>
      <w:r w:rsidRPr="008C696B">
        <w:rPr>
          <w:color w:val="000000"/>
        </w:rPr>
        <w:t xml:space="preserve">, </w:t>
      </w:r>
      <w:r w:rsidRPr="008C696B">
        <w:rPr>
          <w:color w:val="008000"/>
        </w:rPr>
        <w:t># cloud confidence flag</w:t>
      </w:r>
    </w:p>
    <w:p w14:paraId="0D46ED2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"msw_flag &lt;= 0"</w:t>
      </w:r>
      <w:r w:rsidRPr="008C696B">
        <w:rPr>
          <w:color w:val="000000"/>
        </w:rPr>
        <w:t xml:space="preserve"> </w:t>
      </w:r>
      <w:r w:rsidRPr="008C696B">
        <w:rPr>
          <w:color w:val="008000"/>
        </w:rPr>
        <w:t># multiple scattering warning</w:t>
      </w:r>
    </w:p>
    <w:p w14:paraId="7504A9E3" w14:textId="77777777" w:rsidR="006339FD" w:rsidRPr="008C696B" w:rsidRDefault="006339FD" w:rsidP="008C696B">
      <w:pPr>
        <w:shd w:val="clear" w:color="auto" w:fill="FFFFFF"/>
        <w:spacing w:line="360" w:lineRule="auto"/>
        <w:rPr>
          <w:color w:val="000000"/>
        </w:rPr>
      </w:pPr>
      <w:r w:rsidRPr="008C696B">
        <w:rPr>
          <w:color w:val="000000"/>
        </w:rPr>
        <w:t>]</w:t>
      </w:r>
    </w:p>
    <w:p w14:paraId="4EF6568F" w14:textId="77777777" w:rsidR="006339FD" w:rsidRPr="008C696B" w:rsidRDefault="006339FD" w:rsidP="008C696B">
      <w:pPr>
        <w:shd w:val="clear" w:color="auto" w:fill="FFFFFF"/>
        <w:spacing w:line="360" w:lineRule="auto"/>
        <w:rPr>
          <w:color w:val="000000"/>
        </w:rPr>
      </w:pPr>
    </w:p>
    <w:p w14:paraId="5B6397C5" w14:textId="77777777" w:rsidR="006339FD" w:rsidRPr="008C696B" w:rsidRDefault="006339FD" w:rsidP="008C696B">
      <w:pPr>
        <w:shd w:val="clear" w:color="auto" w:fill="FFFFFF"/>
        <w:spacing w:line="360" w:lineRule="auto"/>
        <w:rPr>
          <w:color w:val="000000"/>
        </w:rPr>
      </w:pPr>
      <w:r w:rsidRPr="008C696B">
        <w:rPr>
          <w:color w:val="008000"/>
        </w:rPr>
        <w:t># Filters our dataframe based on provided query conditions</w:t>
      </w:r>
    </w:p>
    <w:p w14:paraId="16C24905" w14:textId="77777777" w:rsidR="006339FD" w:rsidRPr="008C696B" w:rsidRDefault="006339FD" w:rsidP="008C696B">
      <w:pPr>
        <w:shd w:val="clear" w:color="auto" w:fill="FFFFFF"/>
        <w:spacing w:line="360" w:lineRule="auto"/>
        <w:rPr>
          <w:color w:val="000000"/>
        </w:rPr>
      </w:pPr>
      <w:r w:rsidRPr="008C696B">
        <w:rPr>
          <w:color w:val="000000"/>
        </w:rPr>
        <w:t>filtered = extracted.query(</w:t>
      </w:r>
      <w:r w:rsidRPr="008C696B">
        <w:rPr>
          <w:color w:val="A31515"/>
        </w:rPr>
        <w:t>" and "</w:t>
      </w:r>
      <w:r w:rsidRPr="008C696B">
        <w:rPr>
          <w:color w:val="000000"/>
        </w:rPr>
        <w:t>.join(queryConditions)).reset_index(drop=</w:t>
      </w:r>
      <w:r w:rsidRPr="008C696B">
        <w:rPr>
          <w:color w:val="0000FF"/>
        </w:rPr>
        <w:t>True</w:t>
      </w:r>
      <w:r w:rsidRPr="008C696B">
        <w:rPr>
          <w:color w:val="000000"/>
        </w:rPr>
        <w:t>)</w:t>
      </w:r>
    </w:p>
    <w:p w14:paraId="3678003C" w14:textId="77777777" w:rsidR="006339FD" w:rsidRPr="008C696B" w:rsidRDefault="006339FD" w:rsidP="008C696B">
      <w:pPr>
        <w:shd w:val="clear" w:color="auto" w:fill="FFFFFF"/>
        <w:spacing w:line="360" w:lineRule="auto"/>
        <w:rPr>
          <w:color w:val="000000"/>
        </w:rPr>
      </w:pPr>
      <w:r w:rsidRPr="008C696B">
        <w:rPr>
          <w:color w:val="000000"/>
        </w:rPr>
        <w:t>filtered[</w:t>
      </w:r>
      <w:r w:rsidRPr="008C696B">
        <w:rPr>
          <w:color w:val="A31515"/>
        </w:rPr>
        <w:t>'yearCentered'</w:t>
      </w:r>
      <w:r w:rsidRPr="008C696B">
        <w:rPr>
          <w:color w:val="000000"/>
        </w:rPr>
        <w:t>] = filtered[</w:t>
      </w:r>
      <w:r w:rsidRPr="008C696B">
        <w:rPr>
          <w:color w:val="A31515"/>
        </w:rPr>
        <w:t>'year'</w:t>
      </w:r>
      <w:r w:rsidRPr="008C696B">
        <w:rPr>
          <w:color w:val="000000"/>
        </w:rPr>
        <w:t>] - filtered[</w:t>
      </w:r>
      <w:r w:rsidRPr="008C696B">
        <w:rPr>
          <w:color w:val="A31515"/>
        </w:rPr>
        <w:t>'year'</w:t>
      </w:r>
      <w:r w:rsidRPr="008C696B">
        <w:rPr>
          <w:color w:val="000000"/>
        </w:rPr>
        <w:t xml:space="preserve">].mean() </w:t>
      </w:r>
    </w:p>
    <w:p w14:paraId="34ADD936" w14:textId="77777777" w:rsidR="006339FD" w:rsidRPr="008C696B" w:rsidRDefault="006339FD" w:rsidP="008C696B">
      <w:pPr>
        <w:shd w:val="clear" w:color="auto" w:fill="FFFFFF"/>
        <w:spacing w:line="360" w:lineRule="auto"/>
        <w:rPr>
          <w:color w:val="000000"/>
        </w:rPr>
      </w:pPr>
      <w:r w:rsidRPr="008C696B">
        <w:rPr>
          <w:color w:val="000000"/>
        </w:rPr>
        <w:t>filtered</w:t>
      </w:r>
    </w:p>
    <w:p w14:paraId="0C72B72D" w14:textId="77777777" w:rsidR="006339FD" w:rsidRPr="008C696B" w:rsidRDefault="006339FD" w:rsidP="008C696B">
      <w:pPr>
        <w:shd w:val="clear" w:color="auto" w:fill="FFFFFF"/>
        <w:spacing w:after="240" w:line="360" w:lineRule="auto"/>
        <w:rPr>
          <w:color w:val="000000"/>
        </w:rPr>
      </w:pPr>
    </w:p>
    <w:p w14:paraId="27E9E28F" w14:textId="77777777" w:rsidR="006339FD" w:rsidRPr="008C696B" w:rsidRDefault="006339FD" w:rsidP="008C696B">
      <w:pPr>
        <w:shd w:val="clear" w:color="auto" w:fill="FFFFFF"/>
        <w:spacing w:line="360" w:lineRule="auto"/>
        <w:rPr>
          <w:color w:val="000000"/>
        </w:rPr>
      </w:pPr>
      <w:r w:rsidRPr="008C696B">
        <w:rPr>
          <w:color w:val="008000"/>
        </w:rPr>
        <w:t># # 2. Intersecting with land characteristic</w:t>
      </w:r>
    </w:p>
    <w:p w14:paraId="52A55E0A" w14:textId="77777777" w:rsidR="006339FD" w:rsidRPr="008C696B" w:rsidRDefault="006339FD" w:rsidP="008C696B">
      <w:pPr>
        <w:shd w:val="clear" w:color="auto" w:fill="FFFFFF"/>
        <w:spacing w:line="360" w:lineRule="auto"/>
        <w:rPr>
          <w:color w:val="000000"/>
        </w:rPr>
      </w:pPr>
    </w:p>
    <w:p w14:paraId="2D159A86" w14:textId="77777777" w:rsidR="006339FD" w:rsidRPr="008C696B" w:rsidRDefault="006339FD" w:rsidP="008C696B">
      <w:pPr>
        <w:shd w:val="clear" w:color="auto" w:fill="FFFFFF"/>
        <w:spacing w:line="360" w:lineRule="auto"/>
        <w:rPr>
          <w:color w:val="000000"/>
        </w:rPr>
      </w:pPr>
      <w:r w:rsidRPr="008C696B">
        <w:rPr>
          <w:color w:val="008000"/>
        </w:rPr>
        <w:t># Reading in our florence study area</w:t>
      </w:r>
    </w:p>
    <w:p w14:paraId="30D5C7F2" w14:textId="77777777" w:rsidR="006339FD" w:rsidRPr="008C696B" w:rsidRDefault="006339FD" w:rsidP="008C696B">
      <w:pPr>
        <w:shd w:val="clear" w:color="auto" w:fill="FFFFFF"/>
        <w:spacing w:line="360" w:lineRule="auto"/>
        <w:rPr>
          <w:color w:val="000000"/>
        </w:rPr>
      </w:pPr>
    </w:p>
    <w:p w14:paraId="14644A69" w14:textId="77777777" w:rsidR="006339FD" w:rsidRPr="008C696B" w:rsidRDefault="006339FD" w:rsidP="008C696B">
      <w:pPr>
        <w:shd w:val="clear" w:color="auto" w:fill="FFFFFF"/>
        <w:spacing w:line="360" w:lineRule="auto"/>
        <w:rPr>
          <w:color w:val="000000"/>
        </w:rPr>
      </w:pPr>
      <w:r w:rsidRPr="008C696B">
        <w:rPr>
          <w:color w:val="008000"/>
        </w:rPr>
        <w:t># In[ ]:</w:t>
      </w:r>
    </w:p>
    <w:p w14:paraId="66875A29" w14:textId="77777777" w:rsidR="006339FD" w:rsidRPr="008C696B" w:rsidRDefault="006339FD" w:rsidP="008C696B">
      <w:pPr>
        <w:shd w:val="clear" w:color="auto" w:fill="FFFFFF"/>
        <w:spacing w:after="240" w:line="360" w:lineRule="auto"/>
        <w:rPr>
          <w:color w:val="000000"/>
        </w:rPr>
      </w:pPr>
    </w:p>
    <w:p w14:paraId="719AC3B0" w14:textId="77777777" w:rsidR="006339FD" w:rsidRPr="008C696B" w:rsidRDefault="006339FD" w:rsidP="008C696B">
      <w:pPr>
        <w:shd w:val="clear" w:color="auto" w:fill="FFFFFF"/>
        <w:spacing w:line="360" w:lineRule="auto"/>
        <w:rPr>
          <w:color w:val="000000"/>
        </w:rPr>
      </w:pPr>
      <w:r w:rsidRPr="008C696B">
        <w:rPr>
          <w:color w:val="000000"/>
        </w:rPr>
        <w:t>florence = gpd.read_parquet(</w:t>
      </w:r>
      <w:r w:rsidRPr="008C696B">
        <w:rPr>
          <w:color w:val="0000FF"/>
        </w:rPr>
        <w:t>r</w:t>
      </w:r>
      <w:r w:rsidRPr="008C696B">
        <w:rPr>
          <w:color w:val="811F3F"/>
        </w:rPr>
        <w:t>"D:\IceSat\ETD\mapping\ALSdata\dissolvedProjects.parquet"</w:t>
      </w:r>
      <w:r w:rsidRPr="008C696B">
        <w:rPr>
          <w:color w:val="000000"/>
        </w:rPr>
        <w:t>)</w:t>
      </w:r>
    </w:p>
    <w:p w14:paraId="59522D40" w14:textId="77777777" w:rsidR="006339FD" w:rsidRPr="008C696B" w:rsidRDefault="006339FD" w:rsidP="008C696B">
      <w:pPr>
        <w:shd w:val="clear" w:color="auto" w:fill="FFFFFF"/>
        <w:spacing w:line="360" w:lineRule="auto"/>
        <w:rPr>
          <w:color w:val="000000"/>
        </w:rPr>
      </w:pPr>
      <w:r w:rsidRPr="008C696B">
        <w:rPr>
          <w:color w:val="000000"/>
        </w:rPr>
        <w:t>florence</w:t>
      </w:r>
    </w:p>
    <w:p w14:paraId="409EC2E5" w14:textId="77777777" w:rsidR="006339FD" w:rsidRPr="008C696B" w:rsidRDefault="006339FD" w:rsidP="008C696B">
      <w:pPr>
        <w:shd w:val="clear" w:color="auto" w:fill="FFFFFF"/>
        <w:spacing w:after="240" w:line="360" w:lineRule="auto"/>
        <w:rPr>
          <w:color w:val="000000"/>
        </w:rPr>
      </w:pPr>
    </w:p>
    <w:p w14:paraId="25A7B272" w14:textId="77777777" w:rsidR="006339FD" w:rsidRPr="008C696B" w:rsidRDefault="006339FD" w:rsidP="008C696B">
      <w:pPr>
        <w:shd w:val="clear" w:color="auto" w:fill="FFFFFF"/>
        <w:spacing w:line="360" w:lineRule="auto"/>
        <w:rPr>
          <w:color w:val="000000"/>
        </w:rPr>
      </w:pPr>
      <w:r w:rsidRPr="008C696B">
        <w:rPr>
          <w:color w:val="008000"/>
        </w:rPr>
        <w:t># ## First intersecting with Level 4 EPA ecoregions</w:t>
      </w:r>
    </w:p>
    <w:p w14:paraId="2D757E6E" w14:textId="77777777" w:rsidR="006339FD" w:rsidRPr="008C696B" w:rsidRDefault="006339FD" w:rsidP="008C696B">
      <w:pPr>
        <w:shd w:val="clear" w:color="auto" w:fill="FFFFFF"/>
        <w:spacing w:line="360" w:lineRule="auto"/>
        <w:rPr>
          <w:color w:val="000000"/>
        </w:rPr>
      </w:pPr>
    </w:p>
    <w:p w14:paraId="0F801296" w14:textId="77777777" w:rsidR="006339FD" w:rsidRPr="008C696B" w:rsidRDefault="006339FD" w:rsidP="008C696B">
      <w:pPr>
        <w:shd w:val="clear" w:color="auto" w:fill="FFFFFF"/>
        <w:spacing w:line="360" w:lineRule="auto"/>
        <w:rPr>
          <w:color w:val="000000"/>
        </w:rPr>
      </w:pPr>
      <w:r w:rsidRPr="008C696B">
        <w:rPr>
          <w:color w:val="008000"/>
        </w:rPr>
        <w:t># Reading in ecoregion shapefile</w:t>
      </w:r>
    </w:p>
    <w:p w14:paraId="3F55C90D" w14:textId="77777777" w:rsidR="006339FD" w:rsidRPr="008C696B" w:rsidRDefault="006339FD" w:rsidP="008C696B">
      <w:pPr>
        <w:shd w:val="clear" w:color="auto" w:fill="FFFFFF"/>
        <w:spacing w:line="360" w:lineRule="auto"/>
        <w:rPr>
          <w:color w:val="000000"/>
        </w:rPr>
      </w:pPr>
    </w:p>
    <w:p w14:paraId="590ED947" w14:textId="77777777" w:rsidR="006339FD" w:rsidRPr="008C696B" w:rsidRDefault="006339FD" w:rsidP="008C696B">
      <w:pPr>
        <w:shd w:val="clear" w:color="auto" w:fill="FFFFFF"/>
        <w:spacing w:line="360" w:lineRule="auto"/>
        <w:rPr>
          <w:color w:val="000000"/>
        </w:rPr>
      </w:pPr>
      <w:r w:rsidRPr="008C696B">
        <w:rPr>
          <w:color w:val="008000"/>
        </w:rPr>
        <w:t># In[ ]:</w:t>
      </w:r>
    </w:p>
    <w:p w14:paraId="29B265AA" w14:textId="77777777" w:rsidR="006339FD" w:rsidRPr="008C696B" w:rsidRDefault="006339FD" w:rsidP="008C696B">
      <w:pPr>
        <w:shd w:val="clear" w:color="auto" w:fill="FFFFFF"/>
        <w:spacing w:after="240" w:line="360" w:lineRule="auto"/>
        <w:rPr>
          <w:color w:val="000000"/>
        </w:rPr>
      </w:pPr>
    </w:p>
    <w:p w14:paraId="3BF301AD" w14:textId="77777777" w:rsidR="006339FD" w:rsidRPr="008C696B" w:rsidRDefault="006339FD" w:rsidP="008C696B">
      <w:pPr>
        <w:shd w:val="clear" w:color="auto" w:fill="FFFFFF"/>
        <w:spacing w:line="360" w:lineRule="auto"/>
        <w:rPr>
          <w:color w:val="000000"/>
        </w:rPr>
      </w:pPr>
      <w:r w:rsidRPr="008C696B">
        <w:rPr>
          <w:color w:val="000000"/>
        </w:rPr>
        <w:t>l4eco = gpd.read_file(</w:t>
      </w:r>
      <w:r w:rsidRPr="008C696B">
        <w:rPr>
          <w:color w:val="0000FF"/>
        </w:rPr>
        <w:t>r</w:t>
      </w:r>
      <w:r w:rsidRPr="008C696B">
        <w:rPr>
          <w:color w:val="811F3F"/>
        </w:rPr>
        <w:t>"D:\IceSat\ETD\mapping\shapefiles\us_eco_l4_state_boundaries\Level4Ecoregions.shp"</w:t>
      </w:r>
      <w:r w:rsidRPr="008C696B">
        <w:rPr>
          <w:color w:val="000000"/>
        </w:rPr>
        <w:t>)</w:t>
      </w:r>
    </w:p>
    <w:p w14:paraId="7494184B" w14:textId="77777777" w:rsidR="006339FD" w:rsidRPr="008C696B" w:rsidRDefault="006339FD" w:rsidP="008C696B">
      <w:pPr>
        <w:shd w:val="clear" w:color="auto" w:fill="FFFFFF"/>
        <w:spacing w:line="360" w:lineRule="auto"/>
        <w:rPr>
          <w:color w:val="000000"/>
        </w:rPr>
      </w:pPr>
      <w:r w:rsidRPr="008C696B">
        <w:rPr>
          <w:color w:val="000000"/>
        </w:rPr>
        <w:t>l4eco</w:t>
      </w:r>
    </w:p>
    <w:p w14:paraId="7074FC44" w14:textId="77777777" w:rsidR="006339FD" w:rsidRPr="008C696B" w:rsidRDefault="006339FD" w:rsidP="008C696B">
      <w:pPr>
        <w:shd w:val="clear" w:color="auto" w:fill="FFFFFF"/>
        <w:spacing w:after="240" w:line="360" w:lineRule="auto"/>
        <w:rPr>
          <w:color w:val="000000"/>
        </w:rPr>
      </w:pPr>
    </w:p>
    <w:p w14:paraId="52FEA2D4" w14:textId="77777777" w:rsidR="006339FD" w:rsidRPr="008C696B" w:rsidRDefault="006339FD" w:rsidP="008C696B">
      <w:pPr>
        <w:shd w:val="clear" w:color="auto" w:fill="FFFFFF"/>
        <w:spacing w:line="360" w:lineRule="auto"/>
        <w:rPr>
          <w:color w:val="000000"/>
        </w:rPr>
      </w:pPr>
      <w:r w:rsidRPr="008C696B">
        <w:rPr>
          <w:color w:val="008000"/>
        </w:rPr>
        <w:t># Intersecting all segment centroids in the study area with the EPA level 2 ecoregions</w:t>
      </w:r>
    </w:p>
    <w:p w14:paraId="0DB98F09" w14:textId="77777777" w:rsidR="006339FD" w:rsidRPr="008C696B" w:rsidRDefault="006339FD" w:rsidP="008C696B">
      <w:pPr>
        <w:shd w:val="clear" w:color="auto" w:fill="FFFFFF"/>
        <w:spacing w:line="360" w:lineRule="auto"/>
        <w:rPr>
          <w:color w:val="000000"/>
        </w:rPr>
      </w:pPr>
    </w:p>
    <w:p w14:paraId="22B114F4" w14:textId="77777777" w:rsidR="006339FD" w:rsidRPr="008C696B" w:rsidRDefault="006339FD" w:rsidP="008C696B">
      <w:pPr>
        <w:shd w:val="clear" w:color="auto" w:fill="FFFFFF"/>
        <w:spacing w:line="360" w:lineRule="auto"/>
        <w:rPr>
          <w:color w:val="000000"/>
        </w:rPr>
      </w:pPr>
      <w:r w:rsidRPr="008C696B">
        <w:rPr>
          <w:color w:val="008000"/>
        </w:rPr>
        <w:t># In[ ]:</w:t>
      </w:r>
    </w:p>
    <w:p w14:paraId="7E7D8F75" w14:textId="77777777" w:rsidR="006339FD" w:rsidRPr="008C696B" w:rsidRDefault="006339FD" w:rsidP="008C696B">
      <w:pPr>
        <w:shd w:val="clear" w:color="auto" w:fill="FFFFFF"/>
        <w:spacing w:after="240" w:line="360" w:lineRule="auto"/>
        <w:rPr>
          <w:color w:val="000000"/>
        </w:rPr>
      </w:pPr>
    </w:p>
    <w:p w14:paraId="31F56BE6" w14:textId="77777777" w:rsidR="006339FD" w:rsidRPr="008C696B" w:rsidRDefault="006339FD" w:rsidP="008C696B">
      <w:pPr>
        <w:shd w:val="clear" w:color="auto" w:fill="FFFFFF"/>
        <w:spacing w:line="360" w:lineRule="auto"/>
        <w:rPr>
          <w:color w:val="000000"/>
        </w:rPr>
      </w:pPr>
      <w:r w:rsidRPr="008C696B">
        <w:rPr>
          <w:color w:val="000000"/>
        </w:rPr>
        <w:t>florenceCentroidsWithEco = gpd.sjoin(filtered, l4eco[[</w:t>
      </w:r>
      <w:r w:rsidRPr="008C696B">
        <w:rPr>
          <w:color w:val="A31515"/>
        </w:rPr>
        <w:t>'geometry'</w:t>
      </w:r>
      <w:r w:rsidRPr="008C696B">
        <w:rPr>
          <w:color w:val="000000"/>
        </w:rPr>
        <w:t>,</w:t>
      </w:r>
      <w:r w:rsidRPr="008C696B">
        <w:rPr>
          <w:color w:val="A31515"/>
        </w:rPr>
        <w:t>'NA_L2NAME'</w:t>
      </w:r>
      <w:r w:rsidRPr="008C696B">
        <w:rPr>
          <w:color w:val="000000"/>
        </w:rPr>
        <w:t xml:space="preserve">, </w:t>
      </w:r>
      <w:r w:rsidRPr="008C696B">
        <w:rPr>
          <w:color w:val="A31515"/>
        </w:rPr>
        <w:t>'NA_L3NAME'</w:t>
      </w:r>
      <w:r w:rsidRPr="008C696B">
        <w:rPr>
          <w:color w:val="000000"/>
        </w:rPr>
        <w:t xml:space="preserve">, </w:t>
      </w:r>
      <w:r w:rsidRPr="008C696B">
        <w:rPr>
          <w:color w:val="A31515"/>
        </w:rPr>
        <w:t>'US_L4NAME'</w:t>
      </w:r>
      <w:r w:rsidRPr="008C696B">
        <w:rPr>
          <w:color w:val="000000"/>
        </w:rPr>
        <w:t>]], how=</w:t>
      </w:r>
      <w:r w:rsidRPr="008C696B">
        <w:rPr>
          <w:color w:val="A31515"/>
        </w:rPr>
        <w:t>'left'</w:t>
      </w:r>
      <w:r w:rsidRPr="008C696B">
        <w:rPr>
          <w:color w:val="000000"/>
        </w:rPr>
        <w:t>, predicate=</w:t>
      </w:r>
      <w:r w:rsidRPr="008C696B">
        <w:rPr>
          <w:color w:val="A31515"/>
        </w:rPr>
        <w:t>'within'</w:t>
      </w:r>
      <w:r w:rsidRPr="008C696B">
        <w:rPr>
          <w:color w:val="000000"/>
        </w:rPr>
        <w:t>).drop(</w:t>
      </w:r>
      <w:r w:rsidRPr="008C696B">
        <w:rPr>
          <w:color w:val="A31515"/>
        </w:rPr>
        <w:t>'index_right'</w:t>
      </w:r>
      <w:r w:rsidRPr="008C696B">
        <w:rPr>
          <w:color w:val="000000"/>
        </w:rPr>
        <w:t>, axis=</w:t>
      </w:r>
      <w:r w:rsidRPr="008C696B">
        <w:rPr>
          <w:color w:val="098658"/>
        </w:rPr>
        <w:t>1</w:t>
      </w:r>
      <w:r w:rsidRPr="008C696B">
        <w:rPr>
          <w:color w:val="000000"/>
        </w:rPr>
        <w:t>)</w:t>
      </w:r>
    </w:p>
    <w:p w14:paraId="2F391BB7" w14:textId="77777777" w:rsidR="006339FD" w:rsidRPr="008C696B" w:rsidRDefault="006339FD" w:rsidP="008C696B">
      <w:pPr>
        <w:shd w:val="clear" w:color="auto" w:fill="FFFFFF"/>
        <w:spacing w:line="360" w:lineRule="auto"/>
        <w:rPr>
          <w:color w:val="000000"/>
        </w:rPr>
      </w:pPr>
      <w:r w:rsidRPr="008C696B">
        <w:rPr>
          <w:color w:val="000000"/>
        </w:rPr>
        <w:t>florenceCentroidsWithEco.rename(columns={</w:t>
      </w:r>
      <w:r w:rsidRPr="008C696B">
        <w:rPr>
          <w:color w:val="A31515"/>
        </w:rPr>
        <w:t>'NA_L2NAME'</w:t>
      </w:r>
      <w:r w:rsidRPr="008C696B">
        <w:rPr>
          <w:color w:val="000000"/>
        </w:rPr>
        <w:t xml:space="preserve">: </w:t>
      </w:r>
      <w:r w:rsidRPr="008C696B">
        <w:rPr>
          <w:color w:val="A31515"/>
        </w:rPr>
        <w:t>'Level2Ecoregion'</w:t>
      </w:r>
      <w:r w:rsidRPr="008C696B">
        <w:rPr>
          <w:color w:val="000000"/>
        </w:rPr>
        <w:t xml:space="preserve">, </w:t>
      </w:r>
      <w:r w:rsidRPr="008C696B">
        <w:rPr>
          <w:color w:val="A31515"/>
        </w:rPr>
        <w:t>'NA_L3NAME'</w:t>
      </w:r>
      <w:r w:rsidRPr="008C696B">
        <w:rPr>
          <w:color w:val="000000"/>
        </w:rPr>
        <w:t xml:space="preserve">: </w:t>
      </w:r>
      <w:r w:rsidRPr="008C696B">
        <w:rPr>
          <w:color w:val="A31515"/>
        </w:rPr>
        <w:t>'Level3Ecoregion'</w:t>
      </w:r>
      <w:r w:rsidRPr="008C696B">
        <w:rPr>
          <w:color w:val="000000"/>
        </w:rPr>
        <w:t xml:space="preserve">, </w:t>
      </w:r>
      <w:r w:rsidRPr="008C696B">
        <w:rPr>
          <w:color w:val="A31515"/>
        </w:rPr>
        <w:t>'US_L4NAME'</w:t>
      </w:r>
      <w:r w:rsidRPr="008C696B">
        <w:rPr>
          <w:color w:val="000000"/>
        </w:rPr>
        <w:t xml:space="preserve">: </w:t>
      </w:r>
      <w:r w:rsidRPr="008C696B">
        <w:rPr>
          <w:color w:val="A31515"/>
        </w:rPr>
        <w:t>'Level4Ecoregion'</w:t>
      </w:r>
      <w:r w:rsidRPr="008C696B">
        <w:rPr>
          <w:color w:val="000000"/>
        </w:rPr>
        <w:t>}, inplace=</w:t>
      </w:r>
      <w:r w:rsidRPr="008C696B">
        <w:rPr>
          <w:color w:val="0000FF"/>
        </w:rPr>
        <w:t>True</w:t>
      </w:r>
      <w:r w:rsidRPr="008C696B">
        <w:rPr>
          <w:color w:val="000000"/>
        </w:rPr>
        <w:t>)</w:t>
      </w:r>
    </w:p>
    <w:p w14:paraId="3CE9080F" w14:textId="77777777" w:rsidR="006339FD" w:rsidRPr="008C696B" w:rsidRDefault="006339FD" w:rsidP="008C696B">
      <w:pPr>
        <w:shd w:val="clear" w:color="auto" w:fill="FFFFFF"/>
        <w:spacing w:line="360" w:lineRule="auto"/>
        <w:rPr>
          <w:color w:val="000000"/>
        </w:rPr>
      </w:pPr>
      <w:r w:rsidRPr="008C696B">
        <w:rPr>
          <w:color w:val="000000"/>
        </w:rPr>
        <w:t>florenceCentroidsWithEco</w:t>
      </w:r>
    </w:p>
    <w:p w14:paraId="52E6F35A" w14:textId="77777777" w:rsidR="006339FD" w:rsidRPr="008C696B" w:rsidRDefault="006339FD" w:rsidP="008C696B">
      <w:pPr>
        <w:shd w:val="clear" w:color="auto" w:fill="FFFFFF"/>
        <w:spacing w:after="240" w:line="360" w:lineRule="auto"/>
        <w:rPr>
          <w:color w:val="000000"/>
        </w:rPr>
      </w:pPr>
    </w:p>
    <w:p w14:paraId="01129D9D" w14:textId="77777777" w:rsidR="006339FD" w:rsidRPr="008C696B" w:rsidRDefault="006339FD" w:rsidP="008C696B">
      <w:pPr>
        <w:shd w:val="clear" w:color="auto" w:fill="FFFFFF"/>
        <w:spacing w:line="360" w:lineRule="auto"/>
        <w:rPr>
          <w:color w:val="000000"/>
        </w:rPr>
      </w:pPr>
      <w:r w:rsidRPr="008C696B">
        <w:rPr>
          <w:color w:val="008000"/>
        </w:rPr>
        <w:t># ## Function to intersect raster with segments</w:t>
      </w:r>
    </w:p>
    <w:p w14:paraId="42354250" w14:textId="77777777" w:rsidR="006339FD" w:rsidRPr="008C696B" w:rsidRDefault="006339FD" w:rsidP="008C696B">
      <w:pPr>
        <w:shd w:val="clear" w:color="auto" w:fill="FFFFFF"/>
        <w:spacing w:line="360" w:lineRule="auto"/>
        <w:rPr>
          <w:color w:val="000000"/>
        </w:rPr>
      </w:pPr>
    </w:p>
    <w:p w14:paraId="103DCC56" w14:textId="77777777" w:rsidR="006339FD" w:rsidRPr="008C696B" w:rsidRDefault="006339FD" w:rsidP="008C696B">
      <w:pPr>
        <w:shd w:val="clear" w:color="auto" w:fill="FFFFFF"/>
        <w:spacing w:line="360" w:lineRule="auto"/>
        <w:rPr>
          <w:color w:val="000000"/>
        </w:rPr>
      </w:pPr>
      <w:r w:rsidRPr="008C696B">
        <w:rPr>
          <w:color w:val="008000"/>
        </w:rPr>
        <w:t># In[ ]:</w:t>
      </w:r>
    </w:p>
    <w:p w14:paraId="2DD4B2F2" w14:textId="77777777" w:rsidR="006339FD" w:rsidRPr="008C696B" w:rsidRDefault="006339FD" w:rsidP="008C696B">
      <w:pPr>
        <w:shd w:val="clear" w:color="auto" w:fill="FFFFFF"/>
        <w:spacing w:after="240" w:line="360" w:lineRule="auto"/>
        <w:rPr>
          <w:color w:val="000000"/>
        </w:rPr>
      </w:pPr>
    </w:p>
    <w:p w14:paraId="53E1AE20"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intersectWithRaster(dataframe, rasterPath, columnName, adjustmentValue):</w:t>
      </w:r>
    </w:p>
    <w:p w14:paraId="13E1F505"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'intersecting with </w:t>
      </w:r>
      <w:r w:rsidRPr="008C696B">
        <w:rPr>
          <w:color w:val="000000"/>
        </w:rPr>
        <w:t>{rasterPath}</w:t>
      </w:r>
      <w:r w:rsidRPr="008C696B">
        <w:rPr>
          <w:color w:val="A31515"/>
        </w:rPr>
        <w:t>'</w:t>
      </w:r>
      <w:r w:rsidRPr="008C696B">
        <w:rPr>
          <w:color w:val="000000"/>
        </w:rPr>
        <w:t>)</w:t>
      </w:r>
    </w:p>
    <w:p w14:paraId="5E8169CD" w14:textId="77777777" w:rsidR="006339FD" w:rsidRPr="008C696B" w:rsidRDefault="006339FD" w:rsidP="008C696B">
      <w:pPr>
        <w:shd w:val="clear" w:color="auto" w:fill="FFFFFF"/>
        <w:spacing w:line="360" w:lineRule="auto"/>
        <w:rPr>
          <w:color w:val="000000"/>
        </w:rPr>
      </w:pPr>
    </w:p>
    <w:p w14:paraId="25C4C50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raster:</w:t>
      </w:r>
    </w:p>
    <w:p w14:paraId="08C7521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dataframe.crs != raster.crs:</w:t>
      </w:r>
    </w:p>
    <w:p w14:paraId="61A43CA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'CRS mismatch'</w:t>
      </w:r>
      <w:r w:rsidRPr="008C696B">
        <w:rPr>
          <w:color w:val="000000"/>
        </w:rPr>
        <w:t>)</w:t>
      </w:r>
    </w:p>
    <w:p w14:paraId="74B8A5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6AA91B89" w14:textId="77777777" w:rsidR="006339FD" w:rsidRPr="008C696B" w:rsidRDefault="006339FD" w:rsidP="008C696B">
      <w:pPr>
        <w:shd w:val="clear" w:color="auto" w:fill="FFFFFF"/>
        <w:spacing w:line="360" w:lineRule="auto"/>
        <w:rPr>
          <w:color w:val="000000"/>
        </w:rPr>
      </w:pPr>
    </w:p>
    <w:p w14:paraId="74923E18"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29650B11" w14:textId="77777777" w:rsidR="006339FD" w:rsidRPr="008C696B" w:rsidRDefault="006339FD" w:rsidP="008C696B">
      <w:pPr>
        <w:shd w:val="clear" w:color="auto" w:fill="FFFFFF"/>
        <w:spacing w:line="360" w:lineRule="auto"/>
        <w:rPr>
          <w:color w:val="000000"/>
        </w:rPr>
      </w:pPr>
      <w:r w:rsidRPr="008C696B">
        <w:rPr>
          <w:color w:val="000000"/>
        </w:rPr>
        <w:t xml:space="preserve">            coordinates = [(x, y) </w:t>
      </w:r>
      <w:r w:rsidRPr="008C696B">
        <w:rPr>
          <w:color w:val="0000FF"/>
        </w:rPr>
        <w:t>for</w:t>
      </w:r>
      <w:r w:rsidRPr="008C696B">
        <w:rPr>
          <w:color w:val="000000"/>
        </w:rPr>
        <w:t xml:space="preserve"> x, y </w:t>
      </w:r>
      <w:r w:rsidRPr="008C696B">
        <w:rPr>
          <w:color w:val="0000FF"/>
        </w:rPr>
        <w:t>in</w:t>
      </w:r>
      <w:r w:rsidRPr="008C696B">
        <w:rPr>
          <w:color w:val="000000"/>
        </w:rPr>
        <w:t xml:space="preserve"> zip(dataframe[</w:t>
      </w:r>
      <w:r w:rsidRPr="008C696B">
        <w:rPr>
          <w:color w:val="A31515"/>
        </w:rPr>
        <w:t>"geometry"</w:t>
      </w:r>
      <w:r w:rsidRPr="008C696B">
        <w:rPr>
          <w:color w:val="000000"/>
        </w:rPr>
        <w:t>].x, dataframe[</w:t>
      </w:r>
      <w:r w:rsidRPr="008C696B">
        <w:rPr>
          <w:color w:val="A31515"/>
        </w:rPr>
        <w:t>"geometry"</w:t>
      </w:r>
      <w:r w:rsidRPr="008C696B">
        <w:rPr>
          <w:color w:val="000000"/>
        </w:rPr>
        <w:t>].y)]</w:t>
      </w:r>
    </w:p>
    <w:p w14:paraId="246657D4" w14:textId="77777777" w:rsidR="006339FD" w:rsidRPr="008C696B" w:rsidRDefault="006339FD" w:rsidP="008C696B">
      <w:pPr>
        <w:shd w:val="clear" w:color="auto" w:fill="FFFFFF"/>
        <w:spacing w:line="360" w:lineRule="auto"/>
        <w:rPr>
          <w:color w:val="000000"/>
        </w:rPr>
      </w:pPr>
    </w:p>
    <w:p w14:paraId="054432E4"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'sampling coords'</w:t>
      </w:r>
      <w:r w:rsidRPr="008C696B">
        <w:rPr>
          <w:color w:val="000000"/>
        </w:rPr>
        <w:t>)</w:t>
      </w:r>
    </w:p>
    <w:p w14:paraId="24610442"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[val[</w:t>
      </w:r>
      <w:r w:rsidRPr="008C696B">
        <w:rPr>
          <w:color w:val="098658"/>
        </w:rPr>
        <w:t>0</w:t>
      </w:r>
      <w:r w:rsidRPr="008C696B">
        <w:rPr>
          <w:color w:val="000000"/>
        </w:rPr>
        <w:t xml:space="preserve">] </w:t>
      </w:r>
      <w:r w:rsidRPr="008C696B">
        <w:rPr>
          <w:color w:val="0000FF"/>
        </w:rPr>
        <w:t>if</w:t>
      </w:r>
      <w:r w:rsidRPr="008C696B">
        <w:rPr>
          <w:color w:val="000000"/>
        </w:rPr>
        <w:t xml:space="preserve"> val </w:t>
      </w:r>
      <w:r w:rsidRPr="008C696B">
        <w:rPr>
          <w:color w:val="0000FF"/>
        </w:rPr>
        <w:t>else</w:t>
      </w:r>
      <w:r w:rsidRPr="008C696B">
        <w:rPr>
          <w:color w:val="000000"/>
        </w:rPr>
        <w:t xml:space="preserve"> </w:t>
      </w:r>
      <w:r w:rsidRPr="008C696B">
        <w:rPr>
          <w:color w:val="0000FF"/>
        </w:rPr>
        <w:t>None</w:t>
      </w:r>
      <w:r w:rsidRPr="008C696B">
        <w:rPr>
          <w:color w:val="000000"/>
        </w:rPr>
        <w:t xml:space="preserve"> </w:t>
      </w:r>
      <w:r w:rsidRPr="008C696B">
        <w:rPr>
          <w:color w:val="0000FF"/>
        </w:rPr>
        <w:t>for</w:t>
      </w:r>
      <w:r w:rsidRPr="008C696B">
        <w:rPr>
          <w:color w:val="000000"/>
        </w:rPr>
        <w:t xml:space="preserve"> val </w:t>
      </w:r>
      <w:r w:rsidRPr="008C696B">
        <w:rPr>
          <w:color w:val="0000FF"/>
        </w:rPr>
        <w:t>in</w:t>
      </w:r>
      <w:r w:rsidRPr="008C696B">
        <w:rPr>
          <w:color w:val="000000"/>
        </w:rPr>
        <w:t xml:space="preserve"> raster.sample(coordinates)]</w:t>
      </w:r>
    </w:p>
    <w:p w14:paraId="38ED30FE" w14:textId="77777777" w:rsidR="006339FD" w:rsidRPr="008C696B" w:rsidRDefault="006339FD" w:rsidP="008C696B">
      <w:pPr>
        <w:shd w:val="clear" w:color="auto" w:fill="FFFFFF"/>
        <w:spacing w:line="360" w:lineRule="auto"/>
        <w:rPr>
          <w:color w:val="000000"/>
        </w:rPr>
      </w:pPr>
    </w:p>
    <w:p w14:paraId="7E7D520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adjustmentValue:</w:t>
      </w:r>
    </w:p>
    <w:p w14:paraId="28C06A2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'adjusting raster values by'</w:t>
      </w:r>
      <w:r w:rsidRPr="008C696B">
        <w:rPr>
          <w:color w:val="000000"/>
        </w:rPr>
        <w:t>, adjustmentValue)</w:t>
      </w:r>
    </w:p>
    <w:p w14:paraId="78B60A99"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].apply(</w:t>
      </w:r>
      <w:r w:rsidRPr="008C696B">
        <w:rPr>
          <w:color w:val="0000FF"/>
        </w:rPr>
        <w:t>lambda</w:t>
      </w:r>
      <w:r w:rsidRPr="008C696B">
        <w:rPr>
          <w:color w:val="000000"/>
        </w:rPr>
        <w:t xml:space="preserve"> x: x + adjustmentValue </w:t>
      </w:r>
      <w:r w:rsidRPr="008C696B">
        <w:rPr>
          <w:color w:val="0000FF"/>
        </w:rPr>
        <w:t>if</w:t>
      </w:r>
      <w:r w:rsidRPr="008C696B">
        <w:rPr>
          <w:color w:val="000000"/>
        </w:rPr>
        <w:t xml:space="preserve"> pd.notna(x) </w:t>
      </w:r>
      <w:r w:rsidRPr="008C696B">
        <w:rPr>
          <w:color w:val="0000FF"/>
        </w:rPr>
        <w:t>else</w:t>
      </w:r>
      <w:r w:rsidRPr="008C696B">
        <w:rPr>
          <w:color w:val="000000"/>
        </w:rPr>
        <w:t xml:space="preserve"> x)            </w:t>
      </w:r>
    </w:p>
    <w:p w14:paraId="7AC19002" w14:textId="77777777" w:rsidR="006339FD" w:rsidRPr="008C696B" w:rsidRDefault="006339FD" w:rsidP="008C696B">
      <w:pPr>
        <w:shd w:val="clear" w:color="auto" w:fill="FFFFFF"/>
        <w:spacing w:line="360" w:lineRule="auto"/>
        <w:rPr>
          <w:color w:val="000000"/>
        </w:rPr>
      </w:pPr>
    </w:p>
    <w:p w14:paraId="6EBE8373"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].astype(</w:t>
      </w:r>
      <w:r w:rsidRPr="008C696B">
        <w:rPr>
          <w:color w:val="A31515"/>
        </w:rPr>
        <w:t>"Int64"</w:t>
      </w:r>
      <w:r w:rsidRPr="008C696B">
        <w:rPr>
          <w:color w:val="000000"/>
        </w:rPr>
        <w:t>)</w:t>
      </w:r>
    </w:p>
    <w:p w14:paraId="1DC5D42E" w14:textId="77777777" w:rsidR="006339FD" w:rsidRPr="008C696B" w:rsidRDefault="006339FD" w:rsidP="008C696B">
      <w:pPr>
        <w:shd w:val="clear" w:color="auto" w:fill="FFFFFF"/>
        <w:spacing w:line="360" w:lineRule="auto"/>
        <w:rPr>
          <w:color w:val="000000"/>
        </w:rPr>
      </w:pPr>
      <w:r w:rsidRPr="008C696B">
        <w:rPr>
          <w:color w:val="000000"/>
        </w:rPr>
        <w:t xml:space="preserve">            </w:t>
      </w:r>
    </w:p>
    <w:p w14:paraId="4969B6DC"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'done'</w:t>
      </w:r>
      <w:r w:rsidRPr="008C696B">
        <w:rPr>
          <w:color w:val="000000"/>
        </w:rPr>
        <w:t>)</w:t>
      </w:r>
    </w:p>
    <w:p w14:paraId="7799011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dataframe</w:t>
      </w:r>
    </w:p>
    <w:p w14:paraId="43CADFA3" w14:textId="77777777" w:rsidR="006339FD" w:rsidRPr="008C696B" w:rsidRDefault="006339FD" w:rsidP="008C696B">
      <w:pPr>
        <w:shd w:val="clear" w:color="auto" w:fill="FFFFFF"/>
        <w:spacing w:after="240" w:line="360" w:lineRule="auto"/>
        <w:rPr>
          <w:color w:val="000000"/>
        </w:rPr>
      </w:pPr>
    </w:p>
    <w:p w14:paraId="58F250CC" w14:textId="77777777" w:rsidR="006339FD" w:rsidRPr="008C696B" w:rsidRDefault="006339FD" w:rsidP="008C696B">
      <w:pPr>
        <w:shd w:val="clear" w:color="auto" w:fill="FFFFFF"/>
        <w:spacing w:line="360" w:lineRule="auto"/>
        <w:rPr>
          <w:color w:val="000000"/>
        </w:rPr>
      </w:pPr>
      <w:r w:rsidRPr="008C696B">
        <w:rPr>
          <w:color w:val="008000"/>
        </w:rPr>
        <w:t># ## First, intersecting with most recent fast loss</w:t>
      </w:r>
    </w:p>
    <w:p w14:paraId="6312811E" w14:textId="77777777" w:rsidR="006339FD" w:rsidRPr="008C696B" w:rsidRDefault="006339FD" w:rsidP="008C696B">
      <w:pPr>
        <w:shd w:val="clear" w:color="auto" w:fill="FFFFFF"/>
        <w:spacing w:line="360" w:lineRule="auto"/>
        <w:rPr>
          <w:color w:val="000000"/>
        </w:rPr>
      </w:pPr>
    </w:p>
    <w:p w14:paraId="57F04206" w14:textId="77777777" w:rsidR="006339FD" w:rsidRPr="008C696B" w:rsidRDefault="006339FD" w:rsidP="008C696B">
      <w:pPr>
        <w:shd w:val="clear" w:color="auto" w:fill="FFFFFF"/>
        <w:spacing w:line="360" w:lineRule="auto"/>
        <w:rPr>
          <w:color w:val="000000"/>
        </w:rPr>
      </w:pPr>
      <w:r w:rsidRPr="008C696B">
        <w:rPr>
          <w:color w:val="008000"/>
        </w:rPr>
        <w:t># In[ ]:</w:t>
      </w:r>
    </w:p>
    <w:p w14:paraId="3721D020" w14:textId="77777777" w:rsidR="006339FD" w:rsidRPr="008C696B" w:rsidRDefault="006339FD" w:rsidP="008C696B">
      <w:pPr>
        <w:shd w:val="clear" w:color="auto" w:fill="FFFFFF"/>
        <w:spacing w:after="240" w:line="360" w:lineRule="auto"/>
        <w:rPr>
          <w:color w:val="000000"/>
        </w:rPr>
      </w:pPr>
    </w:p>
    <w:p w14:paraId="273A1D57" w14:textId="77777777" w:rsidR="006339FD" w:rsidRPr="008C696B" w:rsidRDefault="006339FD" w:rsidP="008C696B">
      <w:pPr>
        <w:shd w:val="clear" w:color="auto" w:fill="FFFFFF"/>
        <w:spacing w:line="360" w:lineRule="auto"/>
        <w:rPr>
          <w:color w:val="000000"/>
        </w:rPr>
      </w:pPr>
      <w:r w:rsidRPr="008C696B">
        <w:rPr>
          <w:color w:val="000000"/>
        </w:rPr>
        <w:t>florenceWithFastLoss = intersectWithRaster(florenceCentroidsWithEco,</w:t>
      </w:r>
    </w:p>
    <w:p w14:paraId="7B84518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"D:\IceSat\ETD\mapping\imagery\LCMSLandChange\FastLossExtracted.tif"</w:t>
      </w:r>
      <w:r w:rsidRPr="008C696B">
        <w:rPr>
          <w:color w:val="000000"/>
        </w:rPr>
        <w:t>,</w:t>
      </w:r>
    </w:p>
    <w:p w14:paraId="1E393184"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'FastLossYear'</w:t>
      </w:r>
      <w:r w:rsidRPr="008C696B">
        <w:rPr>
          <w:color w:val="000000"/>
        </w:rPr>
        <w:t>,</w:t>
      </w:r>
    </w:p>
    <w:p w14:paraId="132D5DB6"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4E70D0E7" w14:textId="77777777" w:rsidR="006339FD" w:rsidRPr="008C696B" w:rsidRDefault="006339FD" w:rsidP="008C696B">
      <w:pPr>
        <w:shd w:val="clear" w:color="auto" w:fill="FFFFFF"/>
        <w:spacing w:line="360" w:lineRule="auto"/>
        <w:rPr>
          <w:color w:val="000000"/>
        </w:rPr>
      </w:pPr>
      <w:r w:rsidRPr="008C696B">
        <w:rPr>
          <w:color w:val="000000"/>
        </w:rPr>
        <w:t>florenceWithFastLoss</w:t>
      </w:r>
    </w:p>
    <w:p w14:paraId="590B1A30" w14:textId="77777777" w:rsidR="006339FD" w:rsidRPr="008C696B" w:rsidRDefault="006339FD" w:rsidP="008C696B">
      <w:pPr>
        <w:shd w:val="clear" w:color="auto" w:fill="FFFFFF"/>
        <w:spacing w:after="240" w:line="360" w:lineRule="auto"/>
        <w:rPr>
          <w:color w:val="000000"/>
        </w:rPr>
      </w:pPr>
    </w:p>
    <w:p w14:paraId="19F88F56" w14:textId="77777777" w:rsidR="006339FD" w:rsidRPr="008C696B" w:rsidRDefault="006339FD" w:rsidP="008C696B">
      <w:pPr>
        <w:shd w:val="clear" w:color="auto" w:fill="FFFFFF"/>
        <w:spacing w:line="360" w:lineRule="auto"/>
        <w:rPr>
          <w:color w:val="000000"/>
        </w:rPr>
      </w:pPr>
      <w:r w:rsidRPr="008C696B">
        <w:rPr>
          <w:color w:val="008000"/>
        </w:rPr>
        <w:lastRenderedPageBreak/>
        <w:t># In[ ]:</w:t>
      </w:r>
    </w:p>
    <w:p w14:paraId="6F9F9F4B" w14:textId="77777777" w:rsidR="006339FD" w:rsidRPr="008C696B" w:rsidRDefault="006339FD" w:rsidP="008C696B">
      <w:pPr>
        <w:shd w:val="clear" w:color="auto" w:fill="FFFFFF"/>
        <w:spacing w:after="240" w:line="360" w:lineRule="auto"/>
        <w:rPr>
          <w:color w:val="000000"/>
        </w:rPr>
      </w:pPr>
    </w:p>
    <w:p w14:paraId="59AF0445" w14:textId="77777777" w:rsidR="006339FD" w:rsidRPr="008C696B" w:rsidRDefault="006339FD" w:rsidP="008C696B">
      <w:pPr>
        <w:shd w:val="clear" w:color="auto" w:fill="FFFFFF"/>
        <w:spacing w:line="360" w:lineRule="auto"/>
        <w:rPr>
          <w:color w:val="000000"/>
        </w:rPr>
      </w:pPr>
      <w:r w:rsidRPr="008C696B">
        <w:rPr>
          <w:color w:val="000000"/>
        </w:rPr>
        <w:t>florenceWithFastLoss[</w:t>
      </w:r>
      <w:r w:rsidRPr="008C696B">
        <w:rPr>
          <w:color w:val="A31515"/>
        </w:rPr>
        <w:t>'FastLossYear'</w:t>
      </w:r>
      <w:r w:rsidRPr="008C696B">
        <w:rPr>
          <w:color w:val="000000"/>
        </w:rPr>
        <w:t>].value_counts()</w:t>
      </w:r>
    </w:p>
    <w:p w14:paraId="2A43A701" w14:textId="77777777" w:rsidR="006339FD" w:rsidRPr="008C696B" w:rsidRDefault="006339FD" w:rsidP="008C696B">
      <w:pPr>
        <w:shd w:val="clear" w:color="auto" w:fill="FFFFFF"/>
        <w:spacing w:after="240" w:line="360" w:lineRule="auto"/>
        <w:rPr>
          <w:color w:val="000000"/>
        </w:rPr>
      </w:pPr>
    </w:p>
    <w:p w14:paraId="006AA656" w14:textId="77777777" w:rsidR="006339FD" w:rsidRPr="008C696B" w:rsidRDefault="006339FD" w:rsidP="008C696B">
      <w:pPr>
        <w:shd w:val="clear" w:color="auto" w:fill="FFFFFF"/>
        <w:spacing w:line="360" w:lineRule="auto"/>
        <w:rPr>
          <w:color w:val="000000"/>
        </w:rPr>
      </w:pPr>
      <w:r w:rsidRPr="008C696B">
        <w:rPr>
          <w:color w:val="008000"/>
        </w:rPr>
        <w:t># Fast Loss years now grouped by year of segment collection</w:t>
      </w:r>
    </w:p>
    <w:p w14:paraId="167BE3F9" w14:textId="77777777" w:rsidR="006339FD" w:rsidRPr="008C696B" w:rsidRDefault="006339FD" w:rsidP="008C696B">
      <w:pPr>
        <w:shd w:val="clear" w:color="auto" w:fill="FFFFFF"/>
        <w:spacing w:line="360" w:lineRule="auto"/>
        <w:rPr>
          <w:color w:val="000000"/>
        </w:rPr>
      </w:pPr>
      <w:r w:rsidRPr="008C696B">
        <w:rPr>
          <w:color w:val="008000"/>
        </w:rPr>
        <w:t># Assigning undisturbed cells, removing disturbances with &lt;3 years recovery</w:t>
      </w:r>
    </w:p>
    <w:p w14:paraId="29E579D0" w14:textId="77777777" w:rsidR="006339FD" w:rsidRPr="008C696B" w:rsidRDefault="006339FD" w:rsidP="008C696B">
      <w:pPr>
        <w:shd w:val="clear" w:color="auto" w:fill="FFFFFF"/>
        <w:spacing w:line="360" w:lineRule="auto"/>
        <w:rPr>
          <w:color w:val="000000"/>
        </w:rPr>
      </w:pPr>
    </w:p>
    <w:p w14:paraId="637EE1F0" w14:textId="77777777" w:rsidR="006339FD" w:rsidRPr="008C696B" w:rsidRDefault="006339FD" w:rsidP="008C696B">
      <w:pPr>
        <w:shd w:val="clear" w:color="auto" w:fill="FFFFFF"/>
        <w:spacing w:line="360" w:lineRule="auto"/>
        <w:rPr>
          <w:color w:val="000000"/>
        </w:rPr>
      </w:pPr>
      <w:r w:rsidRPr="008C696B">
        <w:rPr>
          <w:color w:val="008000"/>
        </w:rPr>
        <w:t># In[ ]:</w:t>
      </w:r>
    </w:p>
    <w:p w14:paraId="15AE8D51" w14:textId="77777777" w:rsidR="006339FD" w:rsidRPr="008C696B" w:rsidRDefault="006339FD" w:rsidP="008C696B">
      <w:pPr>
        <w:shd w:val="clear" w:color="auto" w:fill="FFFFFF"/>
        <w:spacing w:after="240" w:line="360" w:lineRule="auto"/>
        <w:rPr>
          <w:color w:val="000000"/>
        </w:rPr>
      </w:pPr>
    </w:p>
    <w:p w14:paraId="64702567"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groupFastLossYear(row):</w:t>
      </w:r>
    </w:p>
    <w:p w14:paraId="3D57DD7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'FastLossYear'</w:t>
      </w:r>
      <w:r w:rsidRPr="008C696B">
        <w:rPr>
          <w:color w:val="000000"/>
        </w:rPr>
        <w:t xml:space="preserve">] == </w:t>
      </w:r>
      <w:r w:rsidRPr="008C696B">
        <w:rPr>
          <w:color w:val="098658"/>
        </w:rPr>
        <w:t>65535</w:t>
      </w:r>
      <w:r w:rsidRPr="008C696B">
        <w:rPr>
          <w:color w:val="000000"/>
        </w:rPr>
        <w:t xml:space="preserve">: </w:t>
      </w:r>
      <w:r w:rsidRPr="008C696B">
        <w:rPr>
          <w:color w:val="008000"/>
        </w:rPr>
        <w:t># values for NA in disturbance history</w:t>
      </w:r>
    </w:p>
    <w:p w14:paraId="6ED84AD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'Undisturbed'</w:t>
      </w:r>
    </w:p>
    <w:p w14:paraId="7ABCED4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'FastLossYear'</w:t>
      </w:r>
      <w:r w:rsidRPr="008C696B">
        <w:rPr>
          <w:color w:val="000000"/>
        </w:rPr>
        <w:t>] &gt; row[</w:t>
      </w:r>
      <w:r w:rsidRPr="008C696B">
        <w:rPr>
          <w:color w:val="A31515"/>
        </w:rPr>
        <w:t>'year'</w:t>
      </w:r>
      <w:r w:rsidRPr="008C696B">
        <w:rPr>
          <w:color w:val="000000"/>
        </w:rPr>
        <w:t xml:space="preserve">]: </w:t>
      </w:r>
      <w:r w:rsidRPr="008C696B">
        <w:rPr>
          <w:color w:val="008000"/>
        </w:rPr>
        <w:t># segments with disturbance events after collection year no longer reflect forest conditions</w:t>
      </w:r>
    </w:p>
    <w:p w14:paraId="3CE8AE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'After Collection'</w:t>
      </w:r>
    </w:p>
    <w:p w14:paraId="457233F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493FFBE5" w14:textId="77777777" w:rsidR="006339FD" w:rsidRPr="008C696B" w:rsidRDefault="006339FD" w:rsidP="008C696B">
      <w:pPr>
        <w:shd w:val="clear" w:color="auto" w:fill="FFFFFF"/>
        <w:spacing w:line="360" w:lineRule="auto"/>
        <w:rPr>
          <w:color w:val="000000"/>
        </w:rPr>
      </w:pPr>
      <w:r w:rsidRPr="008C696B">
        <w:rPr>
          <w:color w:val="000000"/>
        </w:rPr>
        <w:t>        age = row[</w:t>
      </w:r>
      <w:r w:rsidRPr="008C696B">
        <w:rPr>
          <w:color w:val="A31515"/>
        </w:rPr>
        <w:t>'year'</w:t>
      </w:r>
      <w:r w:rsidRPr="008C696B">
        <w:rPr>
          <w:color w:val="000000"/>
        </w:rPr>
        <w:t>] - row[</w:t>
      </w:r>
      <w:r w:rsidRPr="008C696B">
        <w:rPr>
          <w:color w:val="A31515"/>
        </w:rPr>
        <w:t>'FastLossYear'</w:t>
      </w:r>
      <w:r w:rsidRPr="008C696B">
        <w:rPr>
          <w:color w:val="000000"/>
        </w:rPr>
        <w:t xml:space="preserve">] </w:t>
      </w:r>
      <w:r w:rsidRPr="008C696B">
        <w:rPr>
          <w:color w:val="008000"/>
        </w:rPr>
        <w:t># calculates years since disturbance</w:t>
      </w:r>
    </w:p>
    <w:p w14:paraId="36AF5B6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age &lt;= </w:t>
      </w:r>
      <w:r w:rsidRPr="008C696B">
        <w:rPr>
          <w:color w:val="098658"/>
        </w:rPr>
        <w:t>3</w:t>
      </w:r>
      <w:r w:rsidRPr="008C696B">
        <w:rPr>
          <w:color w:val="000000"/>
        </w:rPr>
        <w:t>:</w:t>
      </w:r>
    </w:p>
    <w:p w14:paraId="0051744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'0-3 Years'</w:t>
      </w:r>
    </w:p>
    <w:p w14:paraId="4FE5973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10</w:t>
      </w:r>
      <w:r w:rsidRPr="008C696B">
        <w:rPr>
          <w:color w:val="000000"/>
        </w:rPr>
        <w:t>:</w:t>
      </w:r>
    </w:p>
    <w:p w14:paraId="35E5E16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'&lt;10 Years'</w:t>
      </w:r>
    </w:p>
    <w:p w14:paraId="4F053A4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20</w:t>
      </w:r>
      <w:r w:rsidRPr="008C696B">
        <w:rPr>
          <w:color w:val="000000"/>
        </w:rPr>
        <w:t>:</w:t>
      </w:r>
    </w:p>
    <w:p w14:paraId="1698C9E6"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'10-20 Years'</w:t>
      </w:r>
    </w:p>
    <w:p w14:paraId="7E8640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30</w:t>
      </w:r>
      <w:r w:rsidRPr="008C696B">
        <w:rPr>
          <w:color w:val="000000"/>
        </w:rPr>
        <w:t>:</w:t>
      </w:r>
    </w:p>
    <w:p w14:paraId="7F71579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'20-30 Years'</w:t>
      </w:r>
    </w:p>
    <w:p w14:paraId="3A3AD2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B658F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'30+ Years'</w:t>
      </w:r>
    </w:p>
    <w:p w14:paraId="5780E389" w14:textId="77777777" w:rsidR="006339FD" w:rsidRPr="008C696B" w:rsidRDefault="006339FD" w:rsidP="008C696B">
      <w:pPr>
        <w:shd w:val="clear" w:color="auto" w:fill="FFFFFF"/>
        <w:spacing w:line="360" w:lineRule="auto"/>
        <w:rPr>
          <w:color w:val="000000"/>
        </w:rPr>
      </w:pPr>
    </w:p>
    <w:p w14:paraId="06A5E1E7" w14:textId="77777777" w:rsidR="006339FD" w:rsidRPr="008C696B" w:rsidRDefault="006339FD" w:rsidP="008C696B">
      <w:pPr>
        <w:shd w:val="clear" w:color="auto" w:fill="FFFFFF"/>
        <w:spacing w:line="360" w:lineRule="auto"/>
        <w:rPr>
          <w:color w:val="000000"/>
        </w:rPr>
      </w:pPr>
      <w:r w:rsidRPr="008C696B">
        <w:rPr>
          <w:color w:val="000000"/>
        </w:rPr>
        <w:lastRenderedPageBreak/>
        <w:t>florenceWithFastLossAgeGroup = florenceWithFastLoss.assign(FastLossAgeGroup=florenceWithFastLoss.apply(groupFastLossYear, axis=</w:t>
      </w:r>
      <w:r w:rsidRPr="008C696B">
        <w:rPr>
          <w:color w:val="098658"/>
        </w:rPr>
        <w:t>1</w:t>
      </w:r>
      <w:r w:rsidRPr="008C696B">
        <w:rPr>
          <w:color w:val="000000"/>
        </w:rPr>
        <w:t>))</w:t>
      </w:r>
    </w:p>
    <w:p w14:paraId="24D81A4F"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117615CE" w14:textId="77777777" w:rsidR="006339FD" w:rsidRPr="008C696B" w:rsidRDefault="006339FD" w:rsidP="008C696B">
      <w:pPr>
        <w:shd w:val="clear" w:color="auto" w:fill="FFFFFF"/>
        <w:spacing w:after="240" w:line="360" w:lineRule="auto"/>
        <w:rPr>
          <w:color w:val="000000"/>
        </w:rPr>
      </w:pPr>
    </w:p>
    <w:p w14:paraId="7A2F2FC9" w14:textId="77777777" w:rsidR="006339FD" w:rsidRPr="008C696B" w:rsidRDefault="006339FD" w:rsidP="008C696B">
      <w:pPr>
        <w:shd w:val="clear" w:color="auto" w:fill="FFFFFF"/>
        <w:spacing w:line="360" w:lineRule="auto"/>
        <w:rPr>
          <w:color w:val="000000"/>
        </w:rPr>
      </w:pPr>
      <w:r w:rsidRPr="008C696B">
        <w:rPr>
          <w:color w:val="008000"/>
        </w:rPr>
        <w:t># Removing segments with &lt; 3 years of recovery, or disturbance after collection</w:t>
      </w:r>
    </w:p>
    <w:p w14:paraId="7F493BCF" w14:textId="77777777" w:rsidR="006339FD" w:rsidRPr="008C696B" w:rsidRDefault="006339FD" w:rsidP="008C696B">
      <w:pPr>
        <w:shd w:val="clear" w:color="auto" w:fill="FFFFFF"/>
        <w:spacing w:line="360" w:lineRule="auto"/>
        <w:rPr>
          <w:color w:val="000000"/>
        </w:rPr>
      </w:pPr>
    </w:p>
    <w:p w14:paraId="378875E7" w14:textId="77777777" w:rsidR="006339FD" w:rsidRPr="008C696B" w:rsidRDefault="006339FD" w:rsidP="008C696B">
      <w:pPr>
        <w:shd w:val="clear" w:color="auto" w:fill="FFFFFF"/>
        <w:spacing w:line="360" w:lineRule="auto"/>
        <w:rPr>
          <w:color w:val="000000"/>
        </w:rPr>
      </w:pPr>
      <w:r w:rsidRPr="008C696B">
        <w:rPr>
          <w:color w:val="008000"/>
        </w:rPr>
        <w:t># In[ ]:</w:t>
      </w:r>
    </w:p>
    <w:p w14:paraId="091FE295" w14:textId="77777777" w:rsidR="006339FD" w:rsidRPr="008C696B" w:rsidRDefault="006339FD" w:rsidP="008C696B">
      <w:pPr>
        <w:shd w:val="clear" w:color="auto" w:fill="FFFFFF"/>
        <w:spacing w:after="240" w:line="360" w:lineRule="auto"/>
        <w:rPr>
          <w:color w:val="000000"/>
        </w:rPr>
      </w:pPr>
    </w:p>
    <w:p w14:paraId="2744226E" w14:textId="77777777" w:rsidR="006339FD" w:rsidRPr="008C696B" w:rsidRDefault="006339FD" w:rsidP="008C696B">
      <w:pPr>
        <w:shd w:val="clear" w:color="auto" w:fill="FFFFFF"/>
        <w:spacing w:line="360" w:lineRule="auto"/>
        <w:rPr>
          <w:color w:val="000000"/>
        </w:rPr>
      </w:pPr>
      <w:r w:rsidRPr="008C696B">
        <w:rPr>
          <w:color w:val="000000"/>
        </w:rPr>
        <w:t>florenceWithFastLossAgeGroup = florenceWithFastLossAgeGroup.query(</w:t>
      </w:r>
      <w:r w:rsidRPr="008C696B">
        <w:rPr>
          <w:color w:val="A31515"/>
        </w:rPr>
        <w:t>"FastLossAgeGroup != 'After Collection' and FastLossAgeGroup != '0-3 Years'"</w:t>
      </w:r>
      <w:r w:rsidRPr="008C696B">
        <w:rPr>
          <w:color w:val="000000"/>
        </w:rPr>
        <w:t>).reset_index(drop=</w:t>
      </w:r>
      <w:r w:rsidRPr="008C696B">
        <w:rPr>
          <w:color w:val="0000FF"/>
        </w:rPr>
        <w:t>True</w:t>
      </w:r>
      <w:r w:rsidRPr="008C696B">
        <w:rPr>
          <w:color w:val="000000"/>
        </w:rPr>
        <w:t>)</w:t>
      </w:r>
    </w:p>
    <w:p w14:paraId="7BE9A78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4DCDEB5F" w14:textId="77777777" w:rsidR="006339FD" w:rsidRPr="008C696B" w:rsidRDefault="006339FD" w:rsidP="008C696B">
      <w:pPr>
        <w:shd w:val="clear" w:color="auto" w:fill="FFFFFF"/>
        <w:spacing w:after="240" w:line="360" w:lineRule="auto"/>
        <w:rPr>
          <w:color w:val="000000"/>
        </w:rPr>
      </w:pPr>
    </w:p>
    <w:p w14:paraId="6FCB6DDB" w14:textId="77777777" w:rsidR="006339FD" w:rsidRPr="008C696B" w:rsidRDefault="006339FD" w:rsidP="008C696B">
      <w:pPr>
        <w:shd w:val="clear" w:color="auto" w:fill="FFFFFF"/>
        <w:spacing w:line="360" w:lineRule="auto"/>
        <w:rPr>
          <w:color w:val="000000"/>
        </w:rPr>
      </w:pPr>
      <w:r w:rsidRPr="008C696B">
        <w:rPr>
          <w:color w:val="008000"/>
        </w:rPr>
        <w:t># Then adding a binary yes/no on whether forests have disturbance histories</w:t>
      </w:r>
    </w:p>
    <w:p w14:paraId="6A425C4C" w14:textId="77777777" w:rsidR="006339FD" w:rsidRPr="008C696B" w:rsidRDefault="006339FD" w:rsidP="008C696B">
      <w:pPr>
        <w:shd w:val="clear" w:color="auto" w:fill="FFFFFF"/>
        <w:spacing w:line="360" w:lineRule="auto"/>
        <w:rPr>
          <w:color w:val="000000"/>
        </w:rPr>
      </w:pPr>
    </w:p>
    <w:p w14:paraId="0EDBC5A0" w14:textId="77777777" w:rsidR="006339FD" w:rsidRPr="008C696B" w:rsidRDefault="006339FD" w:rsidP="008C696B">
      <w:pPr>
        <w:shd w:val="clear" w:color="auto" w:fill="FFFFFF"/>
        <w:spacing w:line="360" w:lineRule="auto"/>
        <w:rPr>
          <w:color w:val="000000"/>
        </w:rPr>
      </w:pPr>
      <w:r w:rsidRPr="008C696B">
        <w:rPr>
          <w:color w:val="008000"/>
        </w:rPr>
        <w:t># In[ ]:</w:t>
      </w:r>
    </w:p>
    <w:p w14:paraId="203941D3" w14:textId="77777777" w:rsidR="006339FD" w:rsidRPr="008C696B" w:rsidRDefault="006339FD" w:rsidP="008C696B">
      <w:pPr>
        <w:shd w:val="clear" w:color="auto" w:fill="FFFFFF"/>
        <w:spacing w:after="240" w:line="360" w:lineRule="auto"/>
        <w:rPr>
          <w:color w:val="000000"/>
        </w:rPr>
      </w:pPr>
    </w:p>
    <w:p w14:paraId="4F9F060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 = np.where(</w:t>
      </w:r>
    </w:p>
    <w:p w14:paraId="22B82F17" w14:textId="77777777" w:rsidR="006339FD" w:rsidRPr="008C696B" w:rsidRDefault="006339FD" w:rsidP="008C696B">
      <w:pPr>
        <w:shd w:val="clear" w:color="auto" w:fill="FFFFFF"/>
        <w:spacing w:line="360" w:lineRule="auto"/>
        <w:rPr>
          <w:color w:val="000000"/>
        </w:rPr>
      </w:pPr>
      <w:r w:rsidRPr="008C696B">
        <w:rPr>
          <w:color w:val="000000"/>
        </w:rPr>
        <w:t>    florenceWithFastLossAgeGroup[</w:t>
      </w:r>
      <w:r w:rsidRPr="008C696B">
        <w:rPr>
          <w:color w:val="A31515"/>
        </w:rPr>
        <w:t>'FastLossAgeGroup'</w:t>
      </w:r>
      <w:r w:rsidRPr="008C696B">
        <w:rPr>
          <w:color w:val="000000"/>
        </w:rPr>
        <w:t xml:space="preserve">] == </w:t>
      </w:r>
      <w:r w:rsidRPr="008C696B">
        <w:rPr>
          <w:color w:val="A31515"/>
        </w:rPr>
        <w:t>'Undisturbed'</w:t>
      </w:r>
      <w:r w:rsidRPr="008C696B">
        <w:rPr>
          <w:color w:val="000000"/>
        </w:rPr>
        <w:t>,</w:t>
      </w:r>
    </w:p>
    <w:p w14:paraId="0EF33D5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'No'</w:t>
      </w:r>
      <w:r w:rsidRPr="008C696B">
        <w:rPr>
          <w:color w:val="000000"/>
        </w:rPr>
        <w:t>,</w:t>
      </w:r>
    </w:p>
    <w:p w14:paraId="24848D4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'Yes'</w:t>
      </w:r>
    </w:p>
    <w:p w14:paraId="0C2D3E8E" w14:textId="77777777" w:rsidR="006339FD" w:rsidRPr="008C696B" w:rsidRDefault="006339FD" w:rsidP="008C696B">
      <w:pPr>
        <w:shd w:val="clear" w:color="auto" w:fill="FFFFFF"/>
        <w:spacing w:line="360" w:lineRule="auto"/>
        <w:rPr>
          <w:color w:val="000000"/>
        </w:rPr>
      </w:pPr>
      <w:r w:rsidRPr="008C696B">
        <w:rPr>
          <w:color w:val="000000"/>
        </w:rPr>
        <w:t>)</w:t>
      </w:r>
    </w:p>
    <w:p w14:paraId="3EC58BED"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].value_counts()</w:t>
      </w:r>
    </w:p>
    <w:p w14:paraId="3B95E1BC" w14:textId="77777777" w:rsidR="006339FD" w:rsidRPr="008C696B" w:rsidRDefault="006339FD" w:rsidP="008C696B">
      <w:pPr>
        <w:shd w:val="clear" w:color="auto" w:fill="FFFFFF"/>
        <w:spacing w:after="240" w:line="360" w:lineRule="auto"/>
        <w:rPr>
          <w:color w:val="000000"/>
        </w:rPr>
      </w:pPr>
    </w:p>
    <w:p w14:paraId="0001AC96" w14:textId="77777777" w:rsidR="006339FD" w:rsidRPr="008C696B" w:rsidRDefault="006339FD" w:rsidP="008C696B">
      <w:pPr>
        <w:shd w:val="clear" w:color="auto" w:fill="FFFFFF"/>
        <w:spacing w:line="360" w:lineRule="auto"/>
        <w:rPr>
          <w:color w:val="000000"/>
        </w:rPr>
      </w:pPr>
      <w:r w:rsidRPr="008C696B">
        <w:rPr>
          <w:color w:val="008000"/>
        </w:rPr>
        <w:t># ## Assigning NLCD landcover</w:t>
      </w:r>
    </w:p>
    <w:p w14:paraId="5B46AE50" w14:textId="77777777" w:rsidR="006339FD" w:rsidRPr="008C696B" w:rsidRDefault="006339FD" w:rsidP="008C696B">
      <w:pPr>
        <w:shd w:val="clear" w:color="auto" w:fill="FFFFFF"/>
        <w:spacing w:line="360" w:lineRule="auto"/>
        <w:rPr>
          <w:color w:val="000000"/>
        </w:rPr>
      </w:pPr>
    </w:p>
    <w:p w14:paraId="419A1944" w14:textId="77777777" w:rsidR="006339FD" w:rsidRPr="008C696B" w:rsidRDefault="006339FD" w:rsidP="008C696B">
      <w:pPr>
        <w:shd w:val="clear" w:color="auto" w:fill="FFFFFF"/>
        <w:spacing w:line="360" w:lineRule="auto"/>
        <w:rPr>
          <w:color w:val="000000"/>
        </w:rPr>
      </w:pPr>
      <w:r w:rsidRPr="008C696B">
        <w:rPr>
          <w:color w:val="008000"/>
        </w:rPr>
        <w:t># In[ ]:</w:t>
      </w:r>
    </w:p>
    <w:p w14:paraId="4FC8241D" w14:textId="77777777" w:rsidR="006339FD" w:rsidRPr="008C696B" w:rsidRDefault="006339FD" w:rsidP="008C696B">
      <w:pPr>
        <w:shd w:val="clear" w:color="auto" w:fill="FFFFFF"/>
        <w:spacing w:after="240" w:line="360" w:lineRule="auto"/>
        <w:rPr>
          <w:color w:val="000000"/>
        </w:rPr>
      </w:pPr>
    </w:p>
    <w:p w14:paraId="4C1E4147" w14:textId="77777777" w:rsidR="006339FD" w:rsidRPr="008C696B" w:rsidRDefault="006339FD" w:rsidP="008C696B">
      <w:pPr>
        <w:shd w:val="clear" w:color="auto" w:fill="FFFFFF"/>
        <w:spacing w:line="360" w:lineRule="auto"/>
        <w:rPr>
          <w:color w:val="000000"/>
        </w:rPr>
      </w:pPr>
      <w:r w:rsidRPr="008C696B">
        <w:rPr>
          <w:color w:val="000000"/>
        </w:rPr>
        <w:t xml:space="preserve">florenceWithNLCD = intersectWithRaster(florenceWithFastLossAgeGroup, </w:t>
      </w:r>
    </w:p>
    <w:p w14:paraId="3FBB2B57"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"D:\IceSat\ETD\mapping\imagery\NLCDLandCover\LandCoverExtracted.tif"</w:t>
      </w:r>
      <w:r w:rsidRPr="008C696B">
        <w:rPr>
          <w:color w:val="000000"/>
        </w:rPr>
        <w:t>,</w:t>
      </w:r>
    </w:p>
    <w:p w14:paraId="0A7A8DB0"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'NLCD_2023'</w:t>
      </w:r>
      <w:r w:rsidRPr="008C696B">
        <w:rPr>
          <w:color w:val="000000"/>
        </w:rPr>
        <w:t>,</w:t>
      </w:r>
    </w:p>
    <w:p w14:paraId="1A9A4DB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2CA32DFC" w14:textId="77777777" w:rsidR="006339FD" w:rsidRPr="008C696B" w:rsidRDefault="006339FD" w:rsidP="008C696B">
      <w:pPr>
        <w:shd w:val="clear" w:color="auto" w:fill="FFFFFF"/>
        <w:spacing w:line="360" w:lineRule="auto"/>
        <w:rPr>
          <w:color w:val="000000"/>
        </w:rPr>
      </w:pPr>
      <w:r w:rsidRPr="008C696B">
        <w:rPr>
          <w:color w:val="000000"/>
        </w:rPr>
        <w:t>florenceWithNLCD[</w:t>
      </w:r>
      <w:r w:rsidRPr="008C696B">
        <w:rPr>
          <w:color w:val="A31515"/>
        </w:rPr>
        <w:t>'NLCD_2023_Label'</w:t>
      </w:r>
      <w:r w:rsidRPr="008C696B">
        <w:rPr>
          <w:color w:val="000000"/>
        </w:rPr>
        <w:t>] = florenceWithNLCD[</w:t>
      </w:r>
      <w:r w:rsidRPr="008C696B">
        <w:rPr>
          <w:color w:val="A31515"/>
        </w:rPr>
        <w:t>'NLCD_2023'</w:t>
      </w:r>
      <w:r w:rsidRPr="008C696B">
        <w:rPr>
          <w:color w:val="000000"/>
        </w:rPr>
        <w:t>].map({</w:t>
      </w:r>
      <w:r w:rsidRPr="008C696B">
        <w:rPr>
          <w:color w:val="098658"/>
        </w:rPr>
        <w:t>41</w:t>
      </w:r>
      <w:r w:rsidRPr="008C696B">
        <w:rPr>
          <w:color w:val="000000"/>
        </w:rPr>
        <w:t xml:space="preserve">: </w:t>
      </w:r>
      <w:r w:rsidRPr="008C696B">
        <w:rPr>
          <w:color w:val="A31515"/>
        </w:rPr>
        <w:t>'Deciduous Forest'</w:t>
      </w: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 xml:space="preserve">, </w:t>
      </w:r>
      <w:r w:rsidRPr="008C696B">
        <w:rPr>
          <w:color w:val="098658"/>
        </w:rPr>
        <w:t>90</w:t>
      </w:r>
      <w:r w:rsidRPr="008C696B">
        <w:rPr>
          <w:color w:val="000000"/>
        </w:rPr>
        <w:t xml:space="preserve">: </w:t>
      </w:r>
      <w:r w:rsidRPr="008C696B">
        <w:rPr>
          <w:color w:val="A31515"/>
        </w:rPr>
        <w:t>'Woody Wetlands'</w:t>
      </w:r>
      <w:r w:rsidRPr="008C696B">
        <w:rPr>
          <w:color w:val="000000"/>
        </w:rPr>
        <w:t>})</w:t>
      </w:r>
    </w:p>
    <w:p w14:paraId="0B27D63F" w14:textId="77777777" w:rsidR="006339FD" w:rsidRPr="008C696B" w:rsidRDefault="006339FD" w:rsidP="008C696B">
      <w:pPr>
        <w:shd w:val="clear" w:color="auto" w:fill="FFFFFF"/>
        <w:spacing w:line="360" w:lineRule="auto"/>
        <w:rPr>
          <w:color w:val="000000"/>
        </w:rPr>
      </w:pPr>
      <w:r w:rsidRPr="008C696B">
        <w:rPr>
          <w:color w:val="000000"/>
        </w:rPr>
        <w:t>florenceWithNLCD</w:t>
      </w:r>
    </w:p>
    <w:p w14:paraId="1252DD1F" w14:textId="77777777" w:rsidR="006339FD" w:rsidRPr="008C696B" w:rsidRDefault="006339FD" w:rsidP="008C696B">
      <w:pPr>
        <w:shd w:val="clear" w:color="auto" w:fill="FFFFFF"/>
        <w:spacing w:after="240" w:line="360" w:lineRule="auto"/>
        <w:rPr>
          <w:color w:val="000000"/>
        </w:rPr>
      </w:pPr>
    </w:p>
    <w:p w14:paraId="0FF9A483" w14:textId="77777777" w:rsidR="006339FD" w:rsidRPr="008C696B" w:rsidRDefault="006339FD" w:rsidP="008C696B">
      <w:pPr>
        <w:shd w:val="clear" w:color="auto" w:fill="FFFFFF"/>
        <w:spacing w:line="360" w:lineRule="auto"/>
        <w:rPr>
          <w:color w:val="000000"/>
        </w:rPr>
      </w:pPr>
      <w:r w:rsidRPr="008C696B">
        <w:rPr>
          <w:color w:val="008000"/>
        </w:rPr>
        <w:t># ## Assigning a Hurricane Florence flood inundation mask</w:t>
      </w:r>
    </w:p>
    <w:p w14:paraId="7728FC8B" w14:textId="77777777" w:rsidR="006339FD" w:rsidRPr="008C696B" w:rsidRDefault="006339FD" w:rsidP="008C696B">
      <w:pPr>
        <w:shd w:val="clear" w:color="auto" w:fill="FFFFFF"/>
        <w:spacing w:line="360" w:lineRule="auto"/>
        <w:rPr>
          <w:color w:val="000000"/>
        </w:rPr>
      </w:pPr>
    </w:p>
    <w:p w14:paraId="7A6D6138" w14:textId="77777777" w:rsidR="006339FD" w:rsidRPr="008C696B" w:rsidRDefault="006339FD" w:rsidP="008C696B">
      <w:pPr>
        <w:shd w:val="clear" w:color="auto" w:fill="FFFFFF"/>
        <w:spacing w:line="360" w:lineRule="auto"/>
        <w:rPr>
          <w:color w:val="000000"/>
        </w:rPr>
      </w:pPr>
      <w:r w:rsidRPr="008C696B">
        <w:rPr>
          <w:color w:val="008000"/>
        </w:rPr>
        <w:t># In[ ]:</w:t>
      </w:r>
    </w:p>
    <w:p w14:paraId="5137A3F1" w14:textId="77777777" w:rsidR="006339FD" w:rsidRPr="008C696B" w:rsidRDefault="006339FD" w:rsidP="008C696B">
      <w:pPr>
        <w:shd w:val="clear" w:color="auto" w:fill="FFFFFF"/>
        <w:spacing w:after="240" w:line="360" w:lineRule="auto"/>
        <w:rPr>
          <w:color w:val="000000"/>
        </w:rPr>
      </w:pPr>
    </w:p>
    <w:p w14:paraId="5E994577" w14:textId="77777777" w:rsidR="006339FD" w:rsidRPr="008C696B" w:rsidRDefault="006339FD" w:rsidP="008C696B">
      <w:pPr>
        <w:shd w:val="clear" w:color="auto" w:fill="FFFFFF"/>
        <w:spacing w:line="360" w:lineRule="auto"/>
        <w:rPr>
          <w:color w:val="000000"/>
        </w:rPr>
      </w:pPr>
      <w:r w:rsidRPr="008C696B">
        <w:rPr>
          <w:color w:val="000000"/>
        </w:rPr>
        <w:t xml:space="preserve">florenceWithFlooding = intersectWithRaster(florenceWithNLCD, </w:t>
      </w:r>
    </w:p>
    <w:p w14:paraId="390ADC2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"D:\IceSat\ETD\mapping\imagery\FlorenceFloodExtent\FlorenceFloodExtentMasked.tif"</w:t>
      </w:r>
      <w:r w:rsidRPr="008C696B">
        <w:rPr>
          <w:color w:val="000000"/>
        </w:rPr>
        <w:t>,</w:t>
      </w:r>
    </w:p>
    <w:p w14:paraId="70AD33B6"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'FloodBinary'</w:t>
      </w:r>
      <w:r w:rsidRPr="008C696B">
        <w:rPr>
          <w:color w:val="000000"/>
        </w:rPr>
        <w:t>,</w:t>
      </w:r>
    </w:p>
    <w:p w14:paraId="3FA5C20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551087FD" w14:textId="77777777" w:rsidR="006339FD" w:rsidRPr="008C696B" w:rsidRDefault="006339FD" w:rsidP="008C696B">
      <w:pPr>
        <w:shd w:val="clear" w:color="auto" w:fill="FFFFFF"/>
        <w:spacing w:line="360" w:lineRule="auto"/>
        <w:rPr>
          <w:color w:val="000000"/>
        </w:rPr>
      </w:pPr>
    </w:p>
    <w:p w14:paraId="763DD6C3" w14:textId="77777777" w:rsidR="006339FD" w:rsidRPr="008C696B" w:rsidRDefault="006339FD" w:rsidP="008C696B">
      <w:pPr>
        <w:shd w:val="clear" w:color="auto" w:fill="FFFFFF"/>
        <w:spacing w:line="360" w:lineRule="auto"/>
        <w:rPr>
          <w:color w:val="000000"/>
        </w:rPr>
      </w:pPr>
      <w:r w:rsidRPr="008C696B">
        <w:rPr>
          <w:color w:val="008000"/>
        </w:rPr>
        <w:t># Recoding to a more verbose column</w:t>
      </w:r>
    </w:p>
    <w:p w14:paraId="3D64FF96"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 = florenceWithFlooding[</w:t>
      </w:r>
      <w:r w:rsidRPr="008C696B">
        <w:rPr>
          <w:color w:val="A31515"/>
        </w:rPr>
        <w:t>'FloodBinary'</w:t>
      </w:r>
      <w:r w:rsidRPr="008C696B">
        <w:rPr>
          <w:color w:val="000000"/>
        </w:rPr>
        <w:t>].apply(</w:t>
      </w:r>
    </w:p>
    <w:p w14:paraId="66ADE3FF"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x: </w:t>
      </w:r>
      <w:r w:rsidRPr="008C696B">
        <w:rPr>
          <w:color w:val="A31515"/>
        </w:rPr>
        <w:t>'Unaffected'</w:t>
      </w:r>
      <w:r w:rsidRPr="008C696B">
        <w:rPr>
          <w:color w:val="000000"/>
        </w:rPr>
        <w:t xml:space="preserve"> </w:t>
      </w:r>
      <w:r w:rsidRPr="008C696B">
        <w:rPr>
          <w:color w:val="0000FF"/>
        </w:rPr>
        <w:t>if</w:t>
      </w:r>
      <w:r w:rsidRPr="008C696B">
        <w:rPr>
          <w:color w:val="000000"/>
        </w:rPr>
        <w:t xml:space="preserve"> pd.isna(x) </w:t>
      </w:r>
      <w:r w:rsidRPr="008C696B">
        <w:rPr>
          <w:color w:val="0000FF"/>
        </w:rPr>
        <w:t>else</w:t>
      </w:r>
      <w:r w:rsidRPr="008C696B">
        <w:rPr>
          <w:color w:val="000000"/>
        </w:rPr>
        <w:t xml:space="preserve"> </w:t>
      </w:r>
      <w:r w:rsidRPr="008C696B">
        <w:rPr>
          <w:color w:val="A31515"/>
        </w:rPr>
        <w:t>'Affected'</w:t>
      </w:r>
      <w:r w:rsidRPr="008C696B">
        <w:rPr>
          <w:color w:val="000000"/>
        </w:rPr>
        <w:t xml:space="preserve"> </w:t>
      </w:r>
      <w:r w:rsidRPr="008C696B">
        <w:rPr>
          <w:color w:val="0000FF"/>
        </w:rPr>
        <w:t>if</w:t>
      </w:r>
      <w:r w:rsidRPr="008C696B">
        <w:rPr>
          <w:color w:val="000000"/>
        </w:rPr>
        <w:t xml:space="preserve"> x == </w:t>
      </w:r>
      <w:r w:rsidRPr="008C696B">
        <w:rPr>
          <w:color w:val="098658"/>
        </w:rPr>
        <w:t>1</w:t>
      </w:r>
      <w:r w:rsidRPr="008C696B">
        <w:rPr>
          <w:color w:val="000000"/>
        </w:rPr>
        <w:t xml:space="preserve"> </w:t>
      </w:r>
      <w:r w:rsidRPr="008C696B">
        <w:rPr>
          <w:color w:val="0000FF"/>
        </w:rPr>
        <w:t>else</w:t>
      </w:r>
      <w:r w:rsidRPr="008C696B">
        <w:rPr>
          <w:color w:val="000000"/>
        </w:rPr>
        <w:t xml:space="preserve"> </w:t>
      </w:r>
      <w:r w:rsidRPr="008C696B">
        <w:rPr>
          <w:color w:val="0000FF"/>
        </w:rPr>
        <w:t>None</w:t>
      </w:r>
    </w:p>
    <w:p w14:paraId="3810AAEB" w14:textId="77777777" w:rsidR="006339FD" w:rsidRPr="008C696B" w:rsidRDefault="006339FD" w:rsidP="008C696B">
      <w:pPr>
        <w:shd w:val="clear" w:color="auto" w:fill="FFFFFF"/>
        <w:spacing w:line="360" w:lineRule="auto"/>
        <w:rPr>
          <w:color w:val="000000"/>
        </w:rPr>
      </w:pPr>
      <w:r w:rsidRPr="008C696B">
        <w:rPr>
          <w:color w:val="000000"/>
        </w:rPr>
        <w:t>)</w:t>
      </w:r>
    </w:p>
    <w:p w14:paraId="7279C7D1"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].value_counts()</w:t>
      </w:r>
    </w:p>
    <w:p w14:paraId="44F3A3F2" w14:textId="77777777" w:rsidR="006339FD" w:rsidRPr="008C696B" w:rsidRDefault="006339FD" w:rsidP="008C696B">
      <w:pPr>
        <w:shd w:val="clear" w:color="auto" w:fill="FFFFFF"/>
        <w:spacing w:after="240" w:line="360" w:lineRule="auto"/>
        <w:rPr>
          <w:color w:val="000000"/>
        </w:rPr>
      </w:pPr>
    </w:p>
    <w:p w14:paraId="51E5610A" w14:textId="77777777" w:rsidR="006339FD" w:rsidRPr="008C696B" w:rsidRDefault="006339FD" w:rsidP="008C696B">
      <w:pPr>
        <w:shd w:val="clear" w:color="auto" w:fill="FFFFFF"/>
        <w:spacing w:line="360" w:lineRule="auto"/>
        <w:rPr>
          <w:color w:val="000000"/>
        </w:rPr>
      </w:pPr>
      <w:r w:rsidRPr="008C696B">
        <w:rPr>
          <w:color w:val="008000"/>
        </w:rPr>
        <w:t># # Finally filtering to only forested cells</w:t>
      </w:r>
    </w:p>
    <w:p w14:paraId="67C8AC93" w14:textId="77777777" w:rsidR="006339FD" w:rsidRPr="008C696B" w:rsidRDefault="006339FD" w:rsidP="008C696B">
      <w:pPr>
        <w:shd w:val="clear" w:color="auto" w:fill="FFFFFF"/>
        <w:spacing w:line="360" w:lineRule="auto"/>
        <w:rPr>
          <w:color w:val="000000"/>
        </w:rPr>
      </w:pPr>
    </w:p>
    <w:p w14:paraId="18916B7B" w14:textId="77777777" w:rsidR="006339FD" w:rsidRPr="008C696B" w:rsidRDefault="006339FD" w:rsidP="008C696B">
      <w:pPr>
        <w:shd w:val="clear" w:color="auto" w:fill="FFFFFF"/>
        <w:spacing w:line="360" w:lineRule="auto"/>
        <w:rPr>
          <w:color w:val="000000"/>
        </w:rPr>
      </w:pPr>
      <w:r w:rsidRPr="008C696B">
        <w:rPr>
          <w:color w:val="008000"/>
        </w:rPr>
        <w:t># In[ ]:</w:t>
      </w:r>
    </w:p>
    <w:p w14:paraId="1DD50CA0" w14:textId="77777777" w:rsidR="006339FD" w:rsidRPr="008C696B" w:rsidRDefault="006339FD" w:rsidP="008C696B">
      <w:pPr>
        <w:shd w:val="clear" w:color="auto" w:fill="FFFFFF"/>
        <w:spacing w:after="240" w:line="360" w:lineRule="auto"/>
        <w:rPr>
          <w:color w:val="000000"/>
        </w:rPr>
      </w:pPr>
    </w:p>
    <w:p w14:paraId="11521FC8" w14:textId="77777777" w:rsidR="006339FD" w:rsidRPr="008C696B" w:rsidRDefault="006339FD" w:rsidP="008C696B">
      <w:pPr>
        <w:shd w:val="clear" w:color="auto" w:fill="FFFFFF"/>
        <w:spacing w:line="360" w:lineRule="auto"/>
        <w:rPr>
          <w:color w:val="000000"/>
        </w:rPr>
      </w:pPr>
      <w:r w:rsidRPr="008C696B">
        <w:rPr>
          <w:color w:val="000000"/>
        </w:rPr>
        <w:t>forestCentroids = florenceWithFlooding[florenceWithFlooding[</w:t>
      </w:r>
      <w:r w:rsidRPr="008C696B">
        <w:rPr>
          <w:color w:val="A31515"/>
        </w:rPr>
        <w:t>"NLCD_2023"</w:t>
      </w:r>
      <w:r w:rsidRPr="008C696B">
        <w:rPr>
          <w:color w:val="000000"/>
        </w:rPr>
        <w:t>].isin([</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])].reset_index(drop=</w:t>
      </w:r>
      <w:r w:rsidRPr="008C696B">
        <w:rPr>
          <w:color w:val="0000FF"/>
        </w:rPr>
        <w:t>True</w:t>
      </w:r>
      <w:r w:rsidRPr="008C696B">
        <w:rPr>
          <w:color w:val="000000"/>
        </w:rPr>
        <w:t>)</w:t>
      </w:r>
    </w:p>
    <w:p w14:paraId="169A0457" w14:textId="77777777" w:rsidR="006339FD" w:rsidRPr="008C696B" w:rsidRDefault="006339FD" w:rsidP="008C696B">
      <w:pPr>
        <w:shd w:val="clear" w:color="auto" w:fill="FFFFFF"/>
        <w:spacing w:line="360" w:lineRule="auto"/>
        <w:rPr>
          <w:color w:val="000000"/>
        </w:rPr>
      </w:pPr>
      <w:r w:rsidRPr="008C696B">
        <w:rPr>
          <w:color w:val="000000"/>
        </w:rPr>
        <w:t>print(len(forestCentroids))</w:t>
      </w:r>
    </w:p>
    <w:p w14:paraId="2DA5386D" w14:textId="77777777" w:rsidR="006339FD" w:rsidRPr="008C696B" w:rsidRDefault="006339FD" w:rsidP="008C696B">
      <w:pPr>
        <w:shd w:val="clear" w:color="auto" w:fill="FFFFFF"/>
        <w:spacing w:line="360" w:lineRule="auto"/>
        <w:rPr>
          <w:color w:val="000000"/>
        </w:rPr>
      </w:pPr>
      <w:r w:rsidRPr="008C696B">
        <w:rPr>
          <w:color w:val="000000"/>
        </w:rPr>
        <w:t>forestCentroids</w:t>
      </w:r>
    </w:p>
    <w:p w14:paraId="367277A1" w14:textId="77777777" w:rsidR="006339FD" w:rsidRPr="008C696B" w:rsidRDefault="006339FD" w:rsidP="008C696B">
      <w:pPr>
        <w:shd w:val="clear" w:color="auto" w:fill="FFFFFF"/>
        <w:spacing w:after="240" w:line="360" w:lineRule="auto"/>
        <w:rPr>
          <w:color w:val="000000"/>
        </w:rPr>
      </w:pPr>
    </w:p>
    <w:p w14:paraId="606420A5" w14:textId="77777777" w:rsidR="006339FD" w:rsidRPr="008C696B" w:rsidRDefault="006339FD" w:rsidP="008C696B">
      <w:pPr>
        <w:shd w:val="clear" w:color="auto" w:fill="FFFFFF"/>
        <w:spacing w:line="360" w:lineRule="auto"/>
        <w:rPr>
          <w:color w:val="000000"/>
        </w:rPr>
      </w:pPr>
      <w:r w:rsidRPr="008C696B">
        <w:rPr>
          <w:color w:val="008000"/>
        </w:rPr>
        <w:t># # Writing out the forest centroids within the study area</w:t>
      </w:r>
    </w:p>
    <w:p w14:paraId="7C454CE1" w14:textId="77777777" w:rsidR="006339FD" w:rsidRPr="008C696B" w:rsidRDefault="006339FD" w:rsidP="008C696B">
      <w:pPr>
        <w:shd w:val="clear" w:color="auto" w:fill="FFFFFF"/>
        <w:spacing w:line="360" w:lineRule="auto"/>
        <w:rPr>
          <w:color w:val="000000"/>
        </w:rPr>
      </w:pPr>
    </w:p>
    <w:p w14:paraId="09A34602" w14:textId="77777777" w:rsidR="006339FD" w:rsidRPr="008C696B" w:rsidRDefault="006339FD" w:rsidP="008C696B">
      <w:pPr>
        <w:shd w:val="clear" w:color="auto" w:fill="FFFFFF"/>
        <w:spacing w:line="360" w:lineRule="auto"/>
        <w:rPr>
          <w:color w:val="000000"/>
        </w:rPr>
      </w:pPr>
      <w:r w:rsidRPr="008C696B">
        <w:rPr>
          <w:color w:val="008000"/>
        </w:rPr>
        <w:t># In[ ]:</w:t>
      </w:r>
    </w:p>
    <w:p w14:paraId="57C16E5A" w14:textId="77777777" w:rsidR="006339FD" w:rsidRPr="008C696B" w:rsidRDefault="006339FD" w:rsidP="008C696B">
      <w:pPr>
        <w:shd w:val="clear" w:color="auto" w:fill="FFFFFF"/>
        <w:spacing w:after="240" w:line="360" w:lineRule="auto"/>
        <w:rPr>
          <w:color w:val="000000"/>
        </w:rPr>
      </w:pPr>
    </w:p>
    <w:p w14:paraId="32B3524E" w14:textId="77777777" w:rsidR="006339FD" w:rsidRPr="008C696B" w:rsidRDefault="006339FD" w:rsidP="008C696B">
      <w:pPr>
        <w:shd w:val="clear" w:color="auto" w:fill="FFFFFF"/>
        <w:spacing w:line="360" w:lineRule="auto"/>
        <w:rPr>
          <w:color w:val="000000"/>
        </w:rPr>
      </w:pPr>
      <w:r w:rsidRPr="008C696B">
        <w:rPr>
          <w:color w:val="000000"/>
        </w:rPr>
        <w:t>forestCentroids.to_parquet(</w:t>
      </w:r>
      <w:r w:rsidRPr="008C696B">
        <w:rPr>
          <w:color w:val="0000FF"/>
        </w:rPr>
        <w:t>r</w:t>
      </w:r>
      <w:r w:rsidRPr="008C696B">
        <w:rPr>
          <w:color w:val="811F3F"/>
        </w:rPr>
        <w:t>"D:\IceSat\ETD\segments\workingSetCentroids.parquet"</w:t>
      </w:r>
      <w:r w:rsidRPr="008C696B">
        <w:rPr>
          <w:color w:val="000000"/>
        </w:rPr>
        <w:t>)</w:t>
      </w:r>
    </w:p>
    <w:p w14:paraId="79839ADE" w14:textId="1569A1B1" w:rsidR="006339FD" w:rsidRPr="008C696B" w:rsidRDefault="006339FD" w:rsidP="008C696B">
      <w:pPr>
        <w:shd w:val="clear" w:color="auto" w:fill="FFFFFF"/>
        <w:spacing w:line="360" w:lineRule="auto"/>
        <w:rPr>
          <w:color w:val="000000"/>
        </w:rPr>
      </w:pPr>
      <w:r w:rsidRPr="008C696B">
        <w:rPr>
          <w:color w:val="000000"/>
        </w:rPr>
        <w:t>forestCentroids.to_file(</w:t>
      </w:r>
      <w:r w:rsidRPr="008C696B">
        <w:rPr>
          <w:color w:val="0000FF"/>
        </w:rPr>
        <w:t>r</w:t>
      </w:r>
      <w:r w:rsidRPr="008C696B">
        <w:rPr>
          <w:color w:val="811F3F"/>
        </w:rPr>
        <w:t>"D:\IceSat\ETD\segments\workingSetCentroids.GeoJSON"</w:t>
      </w:r>
      <w:r w:rsidRPr="008C696B">
        <w:rPr>
          <w:color w:val="000000"/>
        </w:rPr>
        <w:t>)</w:t>
      </w:r>
      <w:r w:rsidRPr="008C696B">
        <w:rPr>
          <w:b/>
          <w:bCs/>
        </w:rPr>
        <w:br w:type="page"/>
      </w:r>
    </w:p>
    <w:p w14:paraId="3753C12F" w14:textId="4CF9F31A" w:rsidR="00700AF1" w:rsidRPr="008C696B" w:rsidRDefault="002145FB" w:rsidP="008C696B">
      <w:pPr>
        <w:numPr>
          <w:ilvl w:val="1"/>
          <w:numId w:val="9"/>
        </w:numPr>
        <w:spacing w:line="360" w:lineRule="auto"/>
        <w:rPr>
          <w:b/>
          <w:bCs/>
        </w:rPr>
      </w:pPr>
      <w:r w:rsidRPr="008C696B">
        <w:rPr>
          <w:b/>
          <w:bCs/>
        </w:rPr>
        <w:lastRenderedPageBreak/>
        <w:t>Python Script to Create Polygons of ATL08 Segments</w:t>
      </w:r>
    </w:p>
    <w:p w14:paraId="787629E1" w14:textId="77777777" w:rsidR="00700AF1" w:rsidRPr="008C696B" w:rsidRDefault="00700AF1" w:rsidP="008C696B">
      <w:pPr>
        <w:shd w:val="clear" w:color="auto" w:fill="FFFFFF"/>
        <w:spacing w:line="360" w:lineRule="auto"/>
        <w:rPr>
          <w:color w:val="000000"/>
        </w:rPr>
      </w:pPr>
      <w:r w:rsidRPr="008C696B">
        <w:rPr>
          <w:color w:val="008000"/>
        </w:rPr>
        <w:t>#!/usr/bin/env python</w:t>
      </w:r>
    </w:p>
    <w:p w14:paraId="6831838A" w14:textId="77777777" w:rsidR="00700AF1" w:rsidRPr="008C696B" w:rsidRDefault="00700AF1" w:rsidP="008C696B">
      <w:pPr>
        <w:shd w:val="clear" w:color="auto" w:fill="FFFFFF"/>
        <w:spacing w:line="360" w:lineRule="auto"/>
        <w:rPr>
          <w:color w:val="000000"/>
        </w:rPr>
      </w:pPr>
      <w:r w:rsidRPr="008C696B">
        <w:rPr>
          <w:color w:val="008000"/>
        </w:rPr>
        <w:t># coding: utf-8</w:t>
      </w:r>
    </w:p>
    <w:p w14:paraId="4E902710" w14:textId="77777777" w:rsidR="00700AF1" w:rsidRPr="008C696B" w:rsidRDefault="00700AF1" w:rsidP="008C696B">
      <w:pPr>
        <w:shd w:val="clear" w:color="auto" w:fill="FFFFFF"/>
        <w:spacing w:line="360" w:lineRule="auto"/>
        <w:rPr>
          <w:color w:val="000000"/>
        </w:rPr>
      </w:pPr>
    </w:p>
    <w:p w14:paraId="0B377A2A"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6A565F91"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0E9D345E"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3FEEA2D6"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os</w:t>
      </w:r>
    </w:p>
    <w:p w14:paraId="40E9B76C"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612E6F3E" w14:textId="77777777" w:rsidR="00700AF1" w:rsidRPr="008C696B" w:rsidRDefault="00700AF1"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4D6E8287"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shapely</w:t>
      </w:r>
    </w:p>
    <w:p w14:paraId="23924931" w14:textId="77777777" w:rsidR="00700AF1" w:rsidRPr="008C696B" w:rsidRDefault="00700AF1"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3E0E8F9A" w14:textId="77777777" w:rsidR="00700AF1" w:rsidRPr="008C696B" w:rsidRDefault="00700AF1" w:rsidP="008C696B">
      <w:pPr>
        <w:shd w:val="clear" w:color="auto" w:fill="FFFFFF"/>
        <w:spacing w:line="360" w:lineRule="auto"/>
        <w:rPr>
          <w:color w:val="000000"/>
        </w:rPr>
      </w:pPr>
      <w:r w:rsidRPr="008C696B">
        <w:rPr>
          <w:color w:val="000000"/>
        </w:rPr>
        <w:t>rasters = []</w:t>
      </w:r>
    </w:p>
    <w:p w14:paraId="4FA7E6A1" w14:textId="77777777" w:rsidR="00700AF1" w:rsidRPr="008C696B" w:rsidRDefault="00700AF1" w:rsidP="008C696B">
      <w:pPr>
        <w:shd w:val="clear" w:color="auto" w:fill="FFFFFF"/>
        <w:spacing w:line="360" w:lineRule="auto"/>
        <w:rPr>
          <w:color w:val="000000"/>
        </w:rPr>
      </w:pPr>
    </w:p>
    <w:p w14:paraId="7747869A" w14:textId="77777777" w:rsidR="00700AF1" w:rsidRPr="008C696B" w:rsidRDefault="00700AF1" w:rsidP="008C696B">
      <w:pPr>
        <w:shd w:val="clear" w:color="auto" w:fill="FFFFFF"/>
        <w:spacing w:line="360" w:lineRule="auto"/>
        <w:rPr>
          <w:color w:val="000000"/>
        </w:rPr>
      </w:pPr>
      <w:r w:rsidRPr="008C696B">
        <w:rPr>
          <w:color w:val="008000"/>
        </w:rPr>
        <w:t># using the satellite track inclination to determine angle of resulting atl08 polygon</w:t>
      </w:r>
    </w:p>
    <w:p w14:paraId="0E03B32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determineAngleFromKML(dataframe, allGroundTrackKMLs, eastCoastEnvelope, projectCRS):</w:t>
      </w:r>
    </w:p>
    <w:p w14:paraId="3EFD176B" w14:textId="77777777" w:rsidR="00700AF1" w:rsidRPr="008C696B" w:rsidRDefault="00700AF1" w:rsidP="008C696B">
      <w:pPr>
        <w:shd w:val="clear" w:color="auto" w:fill="FFFFFF"/>
        <w:spacing w:line="360" w:lineRule="auto"/>
        <w:rPr>
          <w:color w:val="000000"/>
        </w:rPr>
      </w:pPr>
    </w:p>
    <w:p w14:paraId="0E78307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sorting by collection order of ICESat-2 data</w:t>
      </w:r>
    </w:p>
    <w:p w14:paraId="33E777AE" w14:textId="77777777" w:rsidR="00700AF1" w:rsidRPr="008C696B" w:rsidRDefault="00700AF1" w:rsidP="008C696B">
      <w:pPr>
        <w:shd w:val="clear" w:color="auto" w:fill="FFFFFF"/>
        <w:spacing w:line="360" w:lineRule="auto"/>
        <w:rPr>
          <w:color w:val="000000"/>
        </w:rPr>
      </w:pPr>
      <w:r w:rsidRPr="008C696B">
        <w:rPr>
          <w:color w:val="000000"/>
        </w:rPr>
        <w:t>    dataframe = dataframe.sort_values(</w:t>
      </w:r>
      <w:r w:rsidRPr="008C696B">
        <w:rPr>
          <w:color w:val="A31515"/>
        </w:rPr>
        <w:t>'datetime'</w:t>
      </w:r>
      <w:r w:rsidRPr="008C696B">
        <w:rPr>
          <w:color w:val="000000"/>
        </w:rPr>
        <w:t>)</w:t>
      </w:r>
    </w:p>
    <w:p w14:paraId="51E72820" w14:textId="77777777" w:rsidR="00700AF1" w:rsidRPr="008C696B" w:rsidRDefault="00700AF1" w:rsidP="008C696B">
      <w:pPr>
        <w:shd w:val="clear" w:color="auto" w:fill="FFFFFF"/>
        <w:spacing w:line="360" w:lineRule="auto"/>
        <w:rPr>
          <w:color w:val="000000"/>
        </w:rPr>
      </w:pPr>
    </w:p>
    <w:p w14:paraId="2BFB2C44" w14:textId="77777777" w:rsidR="00700AF1" w:rsidRPr="008C696B" w:rsidRDefault="00700AF1" w:rsidP="008C696B">
      <w:pPr>
        <w:shd w:val="clear" w:color="auto" w:fill="FFFFFF"/>
        <w:spacing w:line="360" w:lineRule="auto"/>
        <w:rPr>
          <w:color w:val="000000"/>
        </w:rPr>
      </w:pPr>
      <w:r w:rsidRPr="008C696B">
        <w:rPr>
          <w:color w:val="000000"/>
        </w:rPr>
        <w:t>    cycleNumber = dataframe[</w:t>
      </w:r>
      <w:r w:rsidRPr="008C696B">
        <w:rPr>
          <w:color w:val="A31515"/>
        </w:rPr>
        <w:t>'start_cycle'</w:t>
      </w:r>
      <w:r w:rsidRPr="008C696B">
        <w:rPr>
          <w:color w:val="000000"/>
        </w:rPr>
        <w:t>].iloc[</w:t>
      </w:r>
      <w:r w:rsidRPr="008C696B">
        <w:rPr>
          <w:color w:val="098658"/>
        </w:rPr>
        <w:t>0</w:t>
      </w:r>
      <w:r w:rsidRPr="008C696B">
        <w:rPr>
          <w:color w:val="000000"/>
        </w:rPr>
        <w:t>]</w:t>
      </w:r>
    </w:p>
    <w:p w14:paraId="5DDE01F8" w14:textId="77777777" w:rsidR="00700AF1" w:rsidRPr="008C696B" w:rsidRDefault="00700AF1" w:rsidP="008C696B">
      <w:pPr>
        <w:shd w:val="clear" w:color="auto" w:fill="FFFFFF"/>
        <w:spacing w:line="360" w:lineRule="auto"/>
        <w:rPr>
          <w:color w:val="000000"/>
        </w:rPr>
      </w:pPr>
      <w:r w:rsidRPr="008C696B">
        <w:rPr>
          <w:color w:val="000000"/>
        </w:rPr>
        <w:t>    rgtNumber = str(dataframe[</w:t>
      </w:r>
      <w:r w:rsidRPr="008C696B">
        <w:rPr>
          <w:color w:val="A31515"/>
        </w:rPr>
        <w:t>'rgt'</w:t>
      </w:r>
      <w:r w:rsidRPr="008C696B">
        <w:rPr>
          <w:color w:val="000000"/>
        </w:rPr>
        <w:t>].iloc[</w:t>
      </w:r>
      <w:r w:rsidRPr="008C696B">
        <w:rPr>
          <w:color w:val="098658"/>
        </w:rPr>
        <w:t>0</w:t>
      </w:r>
      <w:r w:rsidRPr="008C696B">
        <w:rPr>
          <w:color w:val="000000"/>
        </w:rPr>
        <w:t>]).zfill(</w:t>
      </w:r>
      <w:r w:rsidRPr="008C696B">
        <w:rPr>
          <w:color w:val="098658"/>
        </w:rPr>
        <w:t>4</w:t>
      </w:r>
      <w:r w:rsidRPr="008C696B">
        <w:rPr>
          <w:color w:val="000000"/>
        </w:rPr>
        <w:t>)</w:t>
      </w:r>
    </w:p>
    <w:p w14:paraId="28FE7C0F" w14:textId="77777777" w:rsidR="00700AF1" w:rsidRPr="008C696B" w:rsidRDefault="00700AF1" w:rsidP="008C696B">
      <w:pPr>
        <w:shd w:val="clear" w:color="auto" w:fill="FFFFFF"/>
        <w:spacing w:line="360" w:lineRule="auto"/>
        <w:rPr>
          <w:color w:val="000000"/>
        </w:rPr>
      </w:pPr>
    </w:p>
    <w:p w14:paraId="45EA13A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Determining relevant kml file to read from</w:t>
      </w:r>
    </w:p>
    <w:p w14:paraId="4001D7F2" w14:textId="77777777" w:rsidR="00700AF1" w:rsidRPr="008C696B" w:rsidRDefault="00700AF1" w:rsidP="008C696B">
      <w:pPr>
        <w:shd w:val="clear" w:color="auto" w:fill="FFFFFF"/>
        <w:spacing w:line="360" w:lineRule="auto"/>
        <w:rPr>
          <w:color w:val="000000"/>
        </w:rPr>
      </w:pPr>
      <w:r w:rsidRPr="008C696B">
        <w:rPr>
          <w:color w:val="000000"/>
        </w:rPr>
        <w:t xml:space="preserve">    matchingFile = next((file </w:t>
      </w:r>
      <w:r w:rsidRPr="008C696B">
        <w:rPr>
          <w:color w:val="0000FF"/>
        </w:rPr>
        <w:t>for</w:t>
      </w:r>
      <w:r w:rsidRPr="008C696B">
        <w:rPr>
          <w:color w:val="000000"/>
        </w:rPr>
        <w:t xml:space="preserve"> file </w:t>
      </w:r>
      <w:r w:rsidRPr="008C696B">
        <w:rPr>
          <w:color w:val="0000FF"/>
        </w:rPr>
        <w:t>in</w:t>
      </w:r>
      <w:r w:rsidRPr="008C696B">
        <w:rPr>
          <w:color w:val="000000"/>
        </w:rPr>
        <w:t xml:space="preserve"> allGroundTrackKMLs </w:t>
      </w:r>
      <w:r w:rsidRPr="008C696B">
        <w:rPr>
          <w:color w:val="0000FF"/>
        </w:rPr>
        <w:t>if</w:t>
      </w:r>
      <w:r w:rsidRPr="008C696B">
        <w:rPr>
          <w:color w:val="000000"/>
        </w:rPr>
        <w:t xml:space="preserve"> </w:t>
      </w:r>
      <w:r w:rsidRPr="008C696B">
        <w:rPr>
          <w:color w:val="0000FF"/>
        </w:rPr>
        <w:t>f</w:t>
      </w:r>
      <w:r w:rsidRPr="008C696B">
        <w:rPr>
          <w:color w:val="A31515"/>
        </w:rPr>
        <w:t>'RGT_</w:t>
      </w:r>
      <w:r w:rsidRPr="008C696B">
        <w:rPr>
          <w:color w:val="000000"/>
        </w:rPr>
        <w:t>{rgtNumber}</w:t>
      </w:r>
      <w:r w:rsidRPr="008C696B">
        <w:rPr>
          <w:color w:val="A31515"/>
        </w:rPr>
        <w:t>_cycle</w:t>
      </w:r>
      <w:r w:rsidRPr="008C696B">
        <w:rPr>
          <w:color w:val="000000"/>
        </w:rPr>
        <w:t>{cycleNumber}</w:t>
      </w:r>
      <w:r w:rsidRPr="008C696B">
        <w:rPr>
          <w:color w:val="A31515"/>
        </w:rPr>
        <w:t>'</w:t>
      </w:r>
      <w:r w:rsidRPr="008C696B">
        <w:rPr>
          <w:color w:val="000000"/>
        </w:rPr>
        <w:t xml:space="preserve"> </w:t>
      </w:r>
      <w:r w:rsidRPr="008C696B">
        <w:rPr>
          <w:color w:val="0000FF"/>
        </w:rPr>
        <w:t>in</w:t>
      </w:r>
      <w:r w:rsidRPr="008C696B">
        <w:rPr>
          <w:color w:val="000000"/>
        </w:rPr>
        <w:t xml:space="preserve"> os.path.basename(file)), </w:t>
      </w:r>
      <w:r w:rsidRPr="008C696B">
        <w:rPr>
          <w:color w:val="0000FF"/>
        </w:rPr>
        <w:t>None</w:t>
      </w:r>
      <w:r w:rsidRPr="008C696B">
        <w:rPr>
          <w:color w:val="000000"/>
        </w:rPr>
        <w:t>)</w:t>
      </w:r>
    </w:p>
    <w:p w14:paraId="21C641AC" w14:textId="77777777" w:rsidR="00700AF1" w:rsidRPr="008C696B" w:rsidRDefault="00700AF1" w:rsidP="008C696B">
      <w:pPr>
        <w:shd w:val="clear" w:color="auto" w:fill="FFFFFF"/>
        <w:spacing w:line="360" w:lineRule="auto"/>
        <w:rPr>
          <w:color w:val="000000"/>
        </w:rPr>
      </w:pPr>
    </w:p>
    <w:p w14:paraId="4DD2266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KML file</w:t>
      </w:r>
    </w:p>
    <w:p w14:paraId="1217D267" w14:textId="77777777" w:rsidR="00700AF1" w:rsidRPr="008C696B" w:rsidRDefault="00700AF1" w:rsidP="008C696B">
      <w:pPr>
        <w:shd w:val="clear" w:color="auto" w:fill="FFFFFF"/>
        <w:spacing w:line="360" w:lineRule="auto"/>
        <w:rPr>
          <w:color w:val="000000"/>
        </w:rPr>
      </w:pPr>
      <w:r w:rsidRPr="008C696B">
        <w:rPr>
          <w:color w:val="000000"/>
        </w:rPr>
        <w:t>    kml = gpd.read_file(matchingFile, driver=</w:t>
      </w:r>
      <w:r w:rsidRPr="008C696B">
        <w:rPr>
          <w:color w:val="A31515"/>
        </w:rPr>
        <w:t>'libKML'</w:t>
      </w:r>
      <w:r w:rsidRPr="008C696B">
        <w:rPr>
          <w:color w:val="000000"/>
        </w:rPr>
        <w:t>)</w:t>
      </w:r>
    </w:p>
    <w:p w14:paraId="36EF6780" w14:textId="77777777" w:rsidR="00700AF1" w:rsidRPr="008C696B" w:rsidRDefault="00700AF1" w:rsidP="008C696B">
      <w:pPr>
        <w:shd w:val="clear" w:color="auto" w:fill="FFFFFF"/>
        <w:spacing w:line="360" w:lineRule="auto"/>
        <w:rPr>
          <w:color w:val="000000"/>
        </w:rPr>
      </w:pPr>
    </w:p>
    <w:p w14:paraId="1962682D"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 Creating a dataframe for our kml geometry and renaming columns</w:t>
      </w:r>
    </w:p>
    <w:p w14:paraId="6F43558B" w14:textId="77777777" w:rsidR="00700AF1" w:rsidRPr="008C696B" w:rsidRDefault="00700AF1" w:rsidP="008C696B">
      <w:pPr>
        <w:shd w:val="clear" w:color="auto" w:fill="FFFFFF"/>
        <w:spacing w:line="360" w:lineRule="auto"/>
        <w:rPr>
          <w:color w:val="000000"/>
        </w:rPr>
      </w:pPr>
      <w:r w:rsidRPr="008C696B">
        <w:rPr>
          <w:color w:val="000000"/>
        </w:rPr>
        <w:t>    kmlDf = pd.DataFrame(kml.geometry[</w:t>
      </w:r>
      <w:r w:rsidRPr="008C696B">
        <w:rPr>
          <w:color w:val="098658"/>
        </w:rPr>
        <w:t>0</w:t>
      </w:r>
      <w:r w:rsidRPr="008C696B">
        <w:rPr>
          <w:color w:val="000000"/>
        </w:rPr>
        <w:t>].coords)</w:t>
      </w:r>
    </w:p>
    <w:p w14:paraId="0535B57A" w14:textId="77777777" w:rsidR="00700AF1" w:rsidRPr="008C696B" w:rsidRDefault="00700AF1" w:rsidP="008C696B">
      <w:pPr>
        <w:shd w:val="clear" w:color="auto" w:fill="FFFFFF"/>
        <w:spacing w:line="360" w:lineRule="auto"/>
        <w:rPr>
          <w:color w:val="000000"/>
        </w:rPr>
      </w:pPr>
      <w:r w:rsidRPr="008C696B">
        <w:rPr>
          <w:color w:val="000000"/>
        </w:rPr>
        <w:t>    kmlDf.columns = [</w:t>
      </w:r>
      <w:r w:rsidRPr="008C696B">
        <w:rPr>
          <w:color w:val="A31515"/>
        </w:rPr>
        <w:t>'longitude'</w:t>
      </w:r>
      <w:r w:rsidRPr="008C696B">
        <w:rPr>
          <w:color w:val="000000"/>
        </w:rPr>
        <w:t xml:space="preserve">, </w:t>
      </w:r>
      <w:r w:rsidRPr="008C696B">
        <w:rPr>
          <w:color w:val="A31515"/>
        </w:rPr>
        <w:t>'latitude'</w:t>
      </w:r>
      <w:r w:rsidRPr="008C696B">
        <w:rPr>
          <w:color w:val="000000"/>
        </w:rPr>
        <w:t xml:space="preserve">, </w:t>
      </w:r>
      <w:r w:rsidRPr="008C696B">
        <w:rPr>
          <w:color w:val="A31515"/>
        </w:rPr>
        <w:t>'z'</w:t>
      </w:r>
      <w:r w:rsidRPr="008C696B">
        <w:rPr>
          <w:color w:val="000000"/>
        </w:rPr>
        <w:t>]</w:t>
      </w:r>
    </w:p>
    <w:p w14:paraId="787FC616" w14:textId="77777777" w:rsidR="00700AF1" w:rsidRPr="008C696B" w:rsidRDefault="00700AF1" w:rsidP="008C696B">
      <w:pPr>
        <w:shd w:val="clear" w:color="auto" w:fill="FFFFFF"/>
        <w:spacing w:line="360" w:lineRule="auto"/>
        <w:rPr>
          <w:color w:val="000000"/>
        </w:rPr>
      </w:pPr>
    </w:p>
    <w:p w14:paraId="58DF1F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dataframe to a geodataframe and clipping to the east coast, </w:t>
      </w:r>
    </w:p>
    <w:p w14:paraId="02D1AFA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this is crucial for correctly determining satellite inclination passing through study area</w:t>
      </w:r>
    </w:p>
    <w:p w14:paraId="414BE478" w14:textId="77777777" w:rsidR="00700AF1" w:rsidRPr="008C696B" w:rsidRDefault="00700AF1" w:rsidP="008C696B">
      <w:pPr>
        <w:shd w:val="clear" w:color="auto" w:fill="FFFFFF"/>
        <w:spacing w:line="360" w:lineRule="auto"/>
        <w:rPr>
          <w:color w:val="000000"/>
        </w:rPr>
      </w:pPr>
      <w:r w:rsidRPr="008C696B">
        <w:rPr>
          <w:color w:val="000000"/>
        </w:rPr>
        <w:t>    kmlGdf = gpd.GeoDataFrame(</w:t>
      </w:r>
    </w:p>
    <w:p w14:paraId="1788AAC9" w14:textId="77777777" w:rsidR="00700AF1" w:rsidRPr="008C696B" w:rsidRDefault="00700AF1" w:rsidP="008C696B">
      <w:pPr>
        <w:shd w:val="clear" w:color="auto" w:fill="FFFFFF"/>
        <w:spacing w:line="360" w:lineRule="auto"/>
        <w:rPr>
          <w:color w:val="000000"/>
        </w:rPr>
      </w:pPr>
      <w:r w:rsidRPr="008C696B">
        <w:rPr>
          <w:color w:val="000000"/>
        </w:rPr>
        <w:t>        kmlDf, geometry=gpd.points_from_xy(kmlDf.longitude, kmlDf.latitude), crs=</w:t>
      </w:r>
      <w:r w:rsidRPr="008C696B">
        <w:rPr>
          <w:color w:val="A31515"/>
        </w:rPr>
        <w:t>"EPSG:4326"</w:t>
      </w:r>
    </w:p>
    <w:p w14:paraId="710CADAB" w14:textId="77777777" w:rsidR="00700AF1" w:rsidRPr="008C696B" w:rsidRDefault="00700AF1" w:rsidP="008C696B">
      <w:pPr>
        <w:shd w:val="clear" w:color="auto" w:fill="FFFFFF"/>
        <w:spacing w:line="360" w:lineRule="auto"/>
        <w:rPr>
          <w:color w:val="000000"/>
        </w:rPr>
      </w:pPr>
      <w:r w:rsidRPr="008C696B">
        <w:rPr>
          <w:color w:val="000000"/>
        </w:rPr>
        <w:t>    ).to_crs(projectCRS).clip(eastCoastEnvelope)</w:t>
      </w:r>
    </w:p>
    <w:p w14:paraId="0E6F725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482E300" w14:textId="77777777" w:rsidR="00700AF1" w:rsidRPr="008C696B" w:rsidRDefault="00700AF1" w:rsidP="008C696B">
      <w:pPr>
        <w:shd w:val="clear" w:color="auto" w:fill="FFFFFF"/>
        <w:spacing w:line="360" w:lineRule="auto"/>
        <w:rPr>
          <w:color w:val="000000"/>
        </w:rPr>
      </w:pPr>
      <w:r w:rsidRPr="008C696B">
        <w:rPr>
          <w:color w:val="000000"/>
        </w:rPr>
        <w:t>    kmlGdf = kmlGdf.to_crs(</w:t>
      </w:r>
      <w:r w:rsidRPr="008C696B">
        <w:rPr>
          <w:color w:val="098658"/>
        </w:rPr>
        <w:t>32119</w:t>
      </w:r>
      <w:r w:rsidRPr="008C696B">
        <w:rPr>
          <w:color w:val="000000"/>
        </w:rPr>
        <w:t>)</w:t>
      </w:r>
    </w:p>
    <w:p w14:paraId="0C4B5DF4" w14:textId="77777777" w:rsidR="00700AF1" w:rsidRPr="008C696B" w:rsidRDefault="00700AF1" w:rsidP="008C696B">
      <w:pPr>
        <w:shd w:val="clear" w:color="auto" w:fill="FFFFFF"/>
        <w:spacing w:line="360" w:lineRule="auto"/>
        <w:rPr>
          <w:color w:val="000000"/>
        </w:rPr>
      </w:pPr>
    </w:p>
    <w:p w14:paraId="4260232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first row, i.e., the first moment the track passes through the east coast</w:t>
      </w:r>
    </w:p>
    <w:p w14:paraId="7D3123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print('LENGTH:',len(kmlGdf))</w:t>
      </w:r>
    </w:p>
    <w:p w14:paraId="612D9B48" w14:textId="77777777" w:rsidR="00700AF1" w:rsidRPr="008C696B" w:rsidRDefault="00700AF1" w:rsidP="008C696B">
      <w:pPr>
        <w:shd w:val="clear" w:color="auto" w:fill="FFFFFF"/>
        <w:spacing w:line="360" w:lineRule="auto"/>
        <w:rPr>
          <w:color w:val="000000"/>
        </w:rPr>
      </w:pPr>
      <w:r w:rsidRPr="008C696B">
        <w:rPr>
          <w:color w:val="000000"/>
        </w:rPr>
        <w:t>    firstRow = kmlGdf.iloc[</w:t>
      </w:r>
      <w:r w:rsidRPr="008C696B">
        <w:rPr>
          <w:color w:val="098658"/>
        </w:rPr>
        <w:t>0</w:t>
      </w:r>
      <w:r w:rsidRPr="008C696B">
        <w:rPr>
          <w:color w:val="000000"/>
        </w:rPr>
        <w:t>]</w:t>
      </w:r>
    </w:p>
    <w:p w14:paraId="2DAB08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15804C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last row, i.e., the last moment the track passes through the east coast</w:t>
      </w:r>
    </w:p>
    <w:p w14:paraId="76056229" w14:textId="77777777" w:rsidR="00700AF1" w:rsidRPr="008C696B" w:rsidRDefault="00700AF1" w:rsidP="008C696B">
      <w:pPr>
        <w:shd w:val="clear" w:color="auto" w:fill="FFFFFF"/>
        <w:spacing w:line="360" w:lineRule="auto"/>
        <w:rPr>
          <w:color w:val="000000"/>
        </w:rPr>
      </w:pPr>
      <w:r w:rsidRPr="008C696B">
        <w:rPr>
          <w:color w:val="000000"/>
        </w:rPr>
        <w:t>    lastRow = kmlGdf.iloc[-</w:t>
      </w:r>
      <w:r w:rsidRPr="008C696B">
        <w:rPr>
          <w:color w:val="098658"/>
        </w:rPr>
        <w:t>1</w:t>
      </w:r>
      <w:r w:rsidRPr="008C696B">
        <w:rPr>
          <w:color w:val="000000"/>
        </w:rPr>
        <w:t>]</w:t>
      </w:r>
    </w:p>
    <w:p w14:paraId="4793ADCA" w14:textId="77777777" w:rsidR="00700AF1" w:rsidRPr="008C696B" w:rsidRDefault="00700AF1" w:rsidP="008C696B">
      <w:pPr>
        <w:shd w:val="clear" w:color="auto" w:fill="FFFFFF"/>
        <w:spacing w:line="360" w:lineRule="auto"/>
        <w:rPr>
          <w:color w:val="000000"/>
        </w:rPr>
      </w:pPr>
    </w:p>
    <w:p w14:paraId="077EF1A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2C087FC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south to north</w:t>
      </w:r>
    </w:p>
    <w:p w14:paraId="5D1A2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'latitude'</w:t>
      </w:r>
      <w:r w:rsidRPr="008C696B">
        <w:rPr>
          <w:color w:val="000000"/>
        </w:rPr>
        <w:t>] &lt; lastRow[</w:t>
      </w:r>
      <w:r w:rsidRPr="008C696B">
        <w:rPr>
          <w:color w:val="A31515"/>
        </w:rPr>
        <w:t>'latitude'</w:t>
      </w:r>
      <w:r w:rsidRPr="008C696B">
        <w:rPr>
          <w:color w:val="000000"/>
        </w:rPr>
        <w:t>]:</w:t>
      </w:r>
    </w:p>
    <w:p w14:paraId="4E540A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SOUTH to NORTH, bottom to top')</w:t>
      </w:r>
    </w:p>
    <w:p w14:paraId="0931DBC4" w14:textId="77777777" w:rsidR="00700AF1" w:rsidRPr="008C696B" w:rsidRDefault="00700AF1" w:rsidP="008C696B">
      <w:pPr>
        <w:shd w:val="clear" w:color="auto" w:fill="FFFFFF"/>
        <w:spacing w:line="360" w:lineRule="auto"/>
        <w:rPr>
          <w:color w:val="000000"/>
        </w:rPr>
      </w:pPr>
    </w:p>
    <w:p w14:paraId="58C89E0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#HORIZONTAL DIRECTION</w:t>
      </w:r>
    </w:p>
    <w:p w14:paraId="236288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the earliest segment is more WESTWARD than the last, platform moving SW to NE</w:t>
      </w:r>
    </w:p>
    <w:p w14:paraId="1610AFD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1936FA1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return ('rotation should be +2')</w:t>
      </w:r>
    </w:p>
    <w:p w14:paraId="6D2416AB"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00FF"/>
        </w:rPr>
        <w:t>return</w:t>
      </w:r>
      <w:r w:rsidRPr="008C696B">
        <w:rPr>
          <w:color w:val="000000"/>
        </w:rPr>
        <w:t xml:space="preserve"> -</w:t>
      </w:r>
      <w:r w:rsidRPr="008C696B">
        <w:rPr>
          <w:color w:val="098658"/>
        </w:rPr>
        <w:t>2</w:t>
      </w:r>
    </w:p>
    <w:p w14:paraId="1C869CAD" w14:textId="77777777" w:rsidR="00700AF1" w:rsidRPr="008C696B" w:rsidRDefault="00700AF1" w:rsidP="008C696B">
      <w:pPr>
        <w:shd w:val="clear" w:color="auto" w:fill="FFFFFF"/>
        <w:spacing w:line="360" w:lineRule="auto"/>
        <w:rPr>
          <w:color w:val="000000"/>
        </w:rPr>
      </w:pPr>
    </w:p>
    <w:p w14:paraId="73356A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634CE95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ealiest segment is more EASTWARD than the last, platform is moving SE to NW</w:t>
      </w:r>
    </w:p>
    <w:p w14:paraId="189FB0A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4148C38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primt('rotation should be -2')</w:t>
      </w:r>
    </w:p>
    <w:p w14:paraId="1F829346"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6F58ADDB" w14:textId="77777777" w:rsidR="00700AF1" w:rsidRPr="008C696B" w:rsidRDefault="00700AF1" w:rsidP="008C696B">
      <w:pPr>
        <w:shd w:val="clear" w:color="auto" w:fill="FFFFFF"/>
        <w:spacing w:line="360" w:lineRule="auto"/>
        <w:rPr>
          <w:color w:val="000000"/>
        </w:rPr>
      </w:pPr>
    </w:p>
    <w:p w14:paraId="3812AB1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F394C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14281E6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north to south</w:t>
      </w:r>
    </w:p>
    <w:p w14:paraId="6223941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'latitude'</w:t>
      </w:r>
      <w:r w:rsidRPr="008C696B">
        <w:rPr>
          <w:color w:val="000000"/>
        </w:rPr>
        <w:t>] &gt; lastRow[</w:t>
      </w:r>
      <w:r w:rsidRPr="008C696B">
        <w:rPr>
          <w:color w:val="A31515"/>
        </w:rPr>
        <w:t>'latitude'</w:t>
      </w:r>
      <w:r w:rsidRPr="008C696B">
        <w:rPr>
          <w:color w:val="000000"/>
        </w:rPr>
        <w:t>]:</w:t>
      </w:r>
    </w:p>
    <w:p w14:paraId="09F5DA9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NORTH to SOUTH, top to bottom\n')</w:t>
      </w:r>
    </w:p>
    <w:p w14:paraId="37CF2287" w14:textId="77777777" w:rsidR="00700AF1" w:rsidRPr="008C696B" w:rsidRDefault="00700AF1" w:rsidP="008C696B">
      <w:pPr>
        <w:shd w:val="clear" w:color="auto" w:fill="FFFFFF"/>
        <w:spacing w:line="360" w:lineRule="auto"/>
        <w:rPr>
          <w:color w:val="000000"/>
        </w:rPr>
      </w:pPr>
    </w:p>
    <w:p w14:paraId="206C68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79FDD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WESTWARD than last, platform is moving NW to SE</w:t>
      </w:r>
    </w:p>
    <w:p w14:paraId="192AF52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200C959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1DD39E52" w14:textId="77777777" w:rsidR="00700AF1" w:rsidRPr="008C696B" w:rsidRDefault="00700AF1" w:rsidP="008C696B">
      <w:pPr>
        <w:shd w:val="clear" w:color="auto" w:fill="FFFFFF"/>
        <w:spacing w:line="360" w:lineRule="auto"/>
        <w:rPr>
          <w:color w:val="000000"/>
        </w:rPr>
      </w:pPr>
    </w:p>
    <w:p w14:paraId="5A6D68C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325AAFC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EASTWARD than last, platform is moving NE to SW</w:t>
      </w:r>
    </w:p>
    <w:p w14:paraId="5C174D2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04F87AF0"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r w:rsidRPr="008C696B">
        <w:rPr>
          <w:color w:val="000000"/>
        </w:rPr>
        <w:t xml:space="preserve">  </w:t>
      </w:r>
    </w:p>
    <w:p w14:paraId="4B90F685" w14:textId="77777777" w:rsidR="00700AF1" w:rsidRPr="008C696B" w:rsidRDefault="00700AF1" w:rsidP="008C696B">
      <w:pPr>
        <w:shd w:val="clear" w:color="auto" w:fill="FFFFFF"/>
        <w:spacing w:line="360" w:lineRule="auto"/>
        <w:rPr>
          <w:color w:val="000000"/>
        </w:rPr>
      </w:pPr>
    </w:p>
    <w:p w14:paraId="134E220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createSegments(geodataframe, cycleRGT, allGroundTrackKMLs, eastCoastEnvelope, projectCRS):</w:t>
      </w:r>
    </w:p>
    <w:p w14:paraId="377C8551" w14:textId="77777777" w:rsidR="00700AF1" w:rsidRPr="008C696B" w:rsidRDefault="00700AF1" w:rsidP="008C696B">
      <w:pPr>
        <w:shd w:val="clear" w:color="auto" w:fill="FFFFFF"/>
        <w:spacing w:line="360" w:lineRule="auto"/>
        <w:rPr>
          <w:color w:val="000000"/>
        </w:rPr>
      </w:pPr>
    </w:p>
    <w:p w14:paraId="3F134A4B" w14:textId="77777777" w:rsidR="00700AF1" w:rsidRPr="008C696B" w:rsidRDefault="00700AF1" w:rsidP="008C696B">
      <w:pPr>
        <w:shd w:val="clear" w:color="auto" w:fill="FFFFFF"/>
        <w:spacing w:line="360" w:lineRule="auto"/>
        <w:rPr>
          <w:color w:val="000000"/>
        </w:rPr>
      </w:pPr>
      <w:r w:rsidRPr="008C696B">
        <w:rPr>
          <w:color w:val="000000"/>
        </w:rPr>
        <w:t>    angle = determineAngleFromKML(geodataframe, allGroundTrackKMLs, eastCoastEnvelope, projectCRS)</w:t>
      </w:r>
    </w:p>
    <w:p w14:paraId="6215FF3A" w14:textId="77777777" w:rsidR="00700AF1" w:rsidRPr="008C696B" w:rsidRDefault="00700AF1" w:rsidP="008C696B">
      <w:pPr>
        <w:shd w:val="clear" w:color="auto" w:fill="FFFFFF"/>
        <w:spacing w:after="240" w:line="360" w:lineRule="auto"/>
        <w:rPr>
          <w:color w:val="000000"/>
        </w:rPr>
      </w:pPr>
    </w:p>
    <w:p w14:paraId="00ED4810" w14:textId="77777777" w:rsidR="00700AF1" w:rsidRPr="008C696B" w:rsidRDefault="00700AF1" w:rsidP="008C696B">
      <w:pPr>
        <w:shd w:val="clear" w:color="auto" w:fill="FFFFFF"/>
        <w:spacing w:line="360" w:lineRule="auto"/>
        <w:rPr>
          <w:color w:val="000000"/>
        </w:rPr>
      </w:pPr>
      <w:r w:rsidRPr="008C696B">
        <w:rPr>
          <w:color w:val="000000"/>
        </w:rPr>
        <w:lastRenderedPageBreak/>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shapely.box(row[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axis=</w:t>
      </w:r>
      <w:r w:rsidRPr="008C696B">
        <w:rPr>
          <w:color w:val="098658"/>
        </w:rPr>
        <w:t>1</w:t>
      </w:r>
      <w:r w:rsidRPr="008C696B">
        <w:rPr>
          <w:color w:val="000000"/>
        </w:rPr>
        <w:t>)</w:t>
      </w:r>
    </w:p>
    <w:p w14:paraId="29F2482F" w14:textId="77777777" w:rsidR="00700AF1" w:rsidRPr="008C696B" w:rsidRDefault="00700AF1" w:rsidP="008C696B">
      <w:pPr>
        <w:shd w:val="clear" w:color="auto" w:fill="FFFFFF"/>
        <w:spacing w:line="360" w:lineRule="auto"/>
        <w:rPr>
          <w:color w:val="000000"/>
        </w:rPr>
      </w:pPr>
    </w:p>
    <w:p w14:paraId="4EC7F9A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now we assign the previously determined rotaion angle to a column value</w:t>
      </w:r>
    </w:p>
    <w:p w14:paraId="68C18B6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'rotation_angle'</w:t>
      </w:r>
      <w:r w:rsidRPr="008C696B">
        <w:rPr>
          <w:color w:val="000000"/>
        </w:rPr>
        <w:t>] = angle</w:t>
      </w:r>
    </w:p>
    <w:p w14:paraId="640E60E2" w14:textId="77777777" w:rsidR="00700AF1" w:rsidRPr="008C696B" w:rsidRDefault="00700AF1" w:rsidP="008C696B">
      <w:pPr>
        <w:shd w:val="clear" w:color="auto" w:fill="FFFFFF"/>
        <w:spacing w:line="360" w:lineRule="auto"/>
        <w:rPr>
          <w:color w:val="000000"/>
        </w:rPr>
      </w:pPr>
    </w:p>
    <w:p w14:paraId="16A7B63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finally, rotating each row's polygon geometry by the corresponding value in the rotation_angle column</w:t>
      </w:r>
    </w:p>
    <w:p w14:paraId="3B0615F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shapely.affinity.rotate(row[</w:t>
      </w:r>
      <w:r w:rsidRPr="008C696B">
        <w:rPr>
          <w:color w:val="A31515"/>
        </w:rPr>
        <w:t>'geometry'</w:t>
      </w:r>
      <w:r w:rsidRPr="008C696B">
        <w:rPr>
          <w:color w:val="000000"/>
        </w:rPr>
        <w:t>], row[</w:t>
      </w:r>
      <w:r w:rsidRPr="008C696B">
        <w:rPr>
          <w:color w:val="A31515"/>
        </w:rPr>
        <w:t>'rotation_angle'</w:t>
      </w:r>
      <w:r w:rsidRPr="008C696B">
        <w:rPr>
          <w:color w:val="000000"/>
        </w:rPr>
        <w:t>], origin=(row[</w:t>
      </w:r>
      <w:r w:rsidRPr="008C696B">
        <w:rPr>
          <w:color w:val="A31515"/>
        </w:rPr>
        <w:t>'geometry'</w:t>
      </w:r>
      <w:r w:rsidRPr="008C696B">
        <w:rPr>
          <w:color w:val="000000"/>
        </w:rPr>
        <w:t>].centroid.x, row[</w:t>
      </w:r>
      <w:r w:rsidRPr="008C696B">
        <w:rPr>
          <w:color w:val="A31515"/>
        </w:rPr>
        <w:t>'geometry'</w:t>
      </w:r>
      <w:r w:rsidRPr="008C696B">
        <w:rPr>
          <w:color w:val="000000"/>
        </w:rPr>
        <w:t>].centroid.y)), axis=</w:t>
      </w:r>
      <w:r w:rsidRPr="008C696B">
        <w:rPr>
          <w:color w:val="098658"/>
        </w:rPr>
        <w:t>1</w:t>
      </w:r>
      <w:r w:rsidRPr="008C696B">
        <w:rPr>
          <w:color w:val="000000"/>
        </w:rPr>
        <w:t>)</w:t>
      </w:r>
    </w:p>
    <w:p w14:paraId="7385E1E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72390D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geodataframe</w:t>
      </w:r>
    </w:p>
    <w:p w14:paraId="11BD3287"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22483166"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createPolygons(dataframe, geosegmentFlag, allGroundTrackKMLs, eastCoastEnvelope, projectCRS):</w:t>
      </w:r>
    </w:p>
    <w:p w14:paraId="469BCD0D"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21651F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Making a dictionary to hold a dataframe for each unique combination of ICESat-2 cycle and reference ground track, there's 143 unique combinations of these variables</w:t>
      </w:r>
    </w:p>
    <w:p w14:paraId="0D54A185" w14:textId="77777777" w:rsidR="00700AF1" w:rsidRPr="008C696B" w:rsidRDefault="00700AF1" w:rsidP="008C696B">
      <w:pPr>
        <w:shd w:val="clear" w:color="auto" w:fill="FFFFFF"/>
        <w:spacing w:line="360" w:lineRule="auto"/>
        <w:rPr>
          <w:color w:val="000000"/>
        </w:rPr>
      </w:pPr>
      <w:r w:rsidRPr="008C696B">
        <w:rPr>
          <w:color w:val="000000"/>
        </w:rPr>
        <w:t>    geosegmentDict = {}</w:t>
      </w:r>
    </w:p>
    <w:p w14:paraId="02C524CA" w14:textId="77777777" w:rsidR="00700AF1" w:rsidRPr="008C696B" w:rsidRDefault="00700AF1" w:rsidP="008C696B">
      <w:pPr>
        <w:shd w:val="clear" w:color="auto" w:fill="FFFFFF"/>
        <w:spacing w:line="360" w:lineRule="auto"/>
        <w:rPr>
          <w:color w:val="000000"/>
        </w:rPr>
      </w:pPr>
      <w:r w:rsidRPr="008C696B">
        <w:rPr>
          <w:color w:val="000000"/>
        </w:rPr>
        <w:t>    dataframesWithPolygons = []</w:t>
      </w:r>
    </w:p>
    <w:p w14:paraId="602119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(startCycle, rgt), cycleRGTDataframe </w:t>
      </w:r>
      <w:r w:rsidRPr="008C696B">
        <w:rPr>
          <w:color w:val="0000FF"/>
        </w:rPr>
        <w:t>in</w:t>
      </w:r>
      <w:r w:rsidRPr="008C696B">
        <w:rPr>
          <w:color w:val="000000"/>
        </w:rPr>
        <w:t xml:space="preserve"> dataframe.groupby([</w:t>
      </w:r>
      <w:r w:rsidRPr="008C696B">
        <w:rPr>
          <w:color w:val="A31515"/>
        </w:rPr>
        <w:t>'start_cycle'</w:t>
      </w:r>
      <w:r w:rsidRPr="008C696B">
        <w:rPr>
          <w:color w:val="000000"/>
        </w:rPr>
        <w:t xml:space="preserve">, </w:t>
      </w:r>
      <w:r w:rsidRPr="008C696B">
        <w:rPr>
          <w:color w:val="A31515"/>
        </w:rPr>
        <w:t>'rgt'</w:t>
      </w:r>
      <w:r w:rsidRPr="008C696B">
        <w:rPr>
          <w:color w:val="000000"/>
        </w:rPr>
        <w:t>]):</w:t>
      </w:r>
    </w:p>
    <w:p w14:paraId="70CBB083" w14:textId="77777777" w:rsidR="00700AF1" w:rsidRPr="008C696B" w:rsidRDefault="00700AF1" w:rsidP="008C696B">
      <w:pPr>
        <w:shd w:val="clear" w:color="auto" w:fill="FFFFFF"/>
        <w:spacing w:line="360" w:lineRule="auto"/>
        <w:rPr>
          <w:color w:val="000000"/>
        </w:rPr>
      </w:pPr>
      <w:r w:rsidRPr="008C696B">
        <w:rPr>
          <w:color w:val="000000"/>
        </w:rPr>
        <w:t>        geosegmentDict[(startCycle, rgt)] = cycleRGTDataframe</w:t>
      </w:r>
    </w:p>
    <w:p w14:paraId="513F94CA"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'\nCreating segments for cycle:'</w:t>
      </w:r>
      <w:r w:rsidRPr="008C696B">
        <w:rPr>
          <w:color w:val="000000"/>
        </w:rPr>
        <w:t xml:space="preserve">, startCycle, </w:t>
      </w:r>
      <w:r w:rsidRPr="008C696B">
        <w:rPr>
          <w:color w:val="A31515"/>
        </w:rPr>
        <w:t>'rgt:'</w:t>
      </w:r>
      <w:r w:rsidRPr="008C696B">
        <w:rPr>
          <w:color w:val="000000"/>
        </w:rPr>
        <w:t>, rgt)</w:t>
      </w:r>
    </w:p>
    <w:p w14:paraId="0F3BE553" w14:textId="77777777" w:rsidR="00700AF1" w:rsidRPr="008C696B" w:rsidRDefault="00700AF1" w:rsidP="008C696B">
      <w:pPr>
        <w:shd w:val="clear" w:color="auto" w:fill="FFFFFF"/>
        <w:spacing w:line="360" w:lineRule="auto"/>
        <w:rPr>
          <w:color w:val="000000"/>
        </w:rPr>
      </w:pPr>
    </w:p>
    <w:p w14:paraId="07D94FC3" w14:textId="77777777" w:rsidR="00700AF1" w:rsidRPr="008C696B" w:rsidRDefault="00700AF1" w:rsidP="008C696B">
      <w:pPr>
        <w:shd w:val="clear" w:color="auto" w:fill="FFFFFF"/>
        <w:spacing w:line="360" w:lineRule="auto"/>
        <w:rPr>
          <w:color w:val="000000"/>
        </w:rPr>
      </w:pPr>
      <w:r w:rsidRPr="008C696B">
        <w:rPr>
          <w:color w:val="000000"/>
        </w:rPr>
        <w:t xml:space="preserve">        cycleRGT = </w:t>
      </w:r>
      <w:r w:rsidRPr="008C696B">
        <w:rPr>
          <w:color w:val="0000FF"/>
        </w:rPr>
        <w:t>f</w:t>
      </w:r>
      <w:r w:rsidRPr="008C696B">
        <w:rPr>
          <w:color w:val="A31515"/>
        </w:rPr>
        <w:t>"</w:t>
      </w:r>
      <w:r w:rsidRPr="008C696B">
        <w:rPr>
          <w:color w:val="000000"/>
        </w:rPr>
        <w:t>{startCycle}</w:t>
      </w:r>
      <w:r w:rsidRPr="008C696B">
        <w:rPr>
          <w:color w:val="A31515"/>
        </w:rPr>
        <w:t>,</w:t>
      </w:r>
      <w:r w:rsidRPr="008C696B">
        <w:rPr>
          <w:color w:val="000000"/>
        </w:rPr>
        <w:t>{rgt}</w:t>
      </w:r>
      <w:r w:rsidRPr="008C696B">
        <w:rPr>
          <w:color w:val="A31515"/>
        </w:rPr>
        <w:t>"</w:t>
      </w:r>
    </w:p>
    <w:p w14:paraId="36D59E91"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C30F964" w14:textId="77777777" w:rsidR="00700AF1" w:rsidRPr="008C696B" w:rsidRDefault="00700AF1" w:rsidP="008C696B">
      <w:pPr>
        <w:shd w:val="clear" w:color="auto" w:fill="FFFFFF"/>
        <w:spacing w:line="360" w:lineRule="auto"/>
        <w:rPr>
          <w:color w:val="000000"/>
        </w:rPr>
      </w:pPr>
      <w:r w:rsidRPr="008C696B">
        <w:rPr>
          <w:color w:val="000000"/>
        </w:rPr>
        <w:t>        dfWithPolygons = createSegments(cycleRGTDataframe, cycleRGT, allGroundTrackKMLs, eastCoastEnvelope, projectCRS)</w:t>
      </w:r>
    </w:p>
    <w:p w14:paraId="3DDC4D91" w14:textId="77777777" w:rsidR="00700AF1" w:rsidRPr="008C696B" w:rsidRDefault="00700AF1" w:rsidP="008C696B">
      <w:pPr>
        <w:shd w:val="clear" w:color="auto" w:fill="FFFFFF"/>
        <w:spacing w:line="360" w:lineRule="auto"/>
        <w:rPr>
          <w:color w:val="000000"/>
        </w:rPr>
      </w:pPr>
      <w:r w:rsidRPr="008C696B">
        <w:rPr>
          <w:color w:val="000000"/>
        </w:rPr>
        <w:t>        dataframesWithPolygons.append(dfWithPolygons)</w:t>
      </w:r>
    </w:p>
    <w:p w14:paraId="47987E28"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p>
    <w:p w14:paraId="402C8D2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Stacking them vertically after into one final dataframe</w:t>
      </w:r>
    </w:p>
    <w:p w14:paraId="082F51EF" w14:textId="77777777" w:rsidR="00700AF1" w:rsidRPr="008C696B" w:rsidRDefault="00700AF1" w:rsidP="008C696B">
      <w:pPr>
        <w:shd w:val="clear" w:color="auto" w:fill="FFFFFF"/>
        <w:spacing w:line="360" w:lineRule="auto"/>
        <w:rPr>
          <w:color w:val="000000"/>
        </w:rPr>
      </w:pPr>
      <w:r w:rsidRPr="008C696B">
        <w:rPr>
          <w:color w:val="000000"/>
        </w:rPr>
        <w:t>    finalDataframe = pd.concat(dataframesWithPolygons, ignore_index=</w:t>
      </w:r>
      <w:r w:rsidRPr="008C696B">
        <w:rPr>
          <w:color w:val="0000FF"/>
        </w:rPr>
        <w:t>True</w:t>
      </w:r>
      <w:r w:rsidRPr="008C696B">
        <w:rPr>
          <w:color w:val="000000"/>
        </w:rPr>
        <w:t>)</w:t>
      </w:r>
    </w:p>
    <w:p w14:paraId="1A66E59D" w14:textId="77777777" w:rsidR="00700AF1" w:rsidRPr="008C696B" w:rsidRDefault="00700AF1" w:rsidP="008C696B">
      <w:pPr>
        <w:shd w:val="clear" w:color="auto" w:fill="FFFFFF"/>
        <w:spacing w:line="360" w:lineRule="auto"/>
        <w:rPr>
          <w:color w:val="000000"/>
        </w:rPr>
      </w:pPr>
    </w:p>
    <w:p w14:paraId="78837C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uncomment chunk below if want to use 20m geosegments rather than 100m segments</w:t>
      </w:r>
    </w:p>
    <w:p w14:paraId="675854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will need to create function for it</w:t>
      </w:r>
    </w:p>
    <w:p w14:paraId="42AA3A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if geosegmentFlag:</w:t>
      </w:r>
    </w:p>
    <w:p w14:paraId="1794E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pivoting to geosegments</w:t>
      </w:r>
    </w:p>
    <w:p w14:paraId="472989C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finalDataframe = pivotToGeosegments(finalDataframe)</w:t>
      </w:r>
    </w:p>
    <w:p w14:paraId="1F9760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0D6C331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finalDataframe</w:t>
      </w:r>
    </w:p>
    <w:p w14:paraId="0AF0B84C" w14:textId="77777777" w:rsidR="00700AF1" w:rsidRPr="008C696B" w:rsidRDefault="00700AF1" w:rsidP="008C696B">
      <w:pPr>
        <w:shd w:val="clear" w:color="auto" w:fill="FFFFFF"/>
        <w:spacing w:line="360" w:lineRule="auto"/>
        <w:rPr>
          <w:color w:val="000000"/>
        </w:rPr>
      </w:pPr>
    </w:p>
    <w:p w14:paraId="4FDB0543"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main():</w:t>
      </w:r>
    </w:p>
    <w:p w14:paraId="2065CA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our EPT projects to join with centroids of atl08 segments</w:t>
      </w:r>
    </w:p>
    <w:p w14:paraId="7C11F2C8" w14:textId="77777777" w:rsidR="00700AF1" w:rsidRPr="008C696B" w:rsidRDefault="00700AF1" w:rsidP="008C696B">
      <w:pPr>
        <w:shd w:val="clear" w:color="auto" w:fill="FFFFFF"/>
        <w:spacing w:line="360" w:lineRule="auto"/>
        <w:rPr>
          <w:color w:val="000000"/>
        </w:rPr>
      </w:pPr>
      <w:r w:rsidRPr="008C696B">
        <w:rPr>
          <w:color w:val="000000"/>
        </w:rPr>
        <w:t>    undissolvedProjects = gpd.read_parquet(</w:t>
      </w:r>
      <w:r w:rsidRPr="008C696B">
        <w:rPr>
          <w:color w:val="0000FF"/>
        </w:rPr>
        <w:t>r</w:t>
      </w:r>
      <w:r w:rsidRPr="008C696B">
        <w:rPr>
          <w:color w:val="811F3F"/>
        </w:rPr>
        <w:t>"D:\IceSat\ETD\mapping\ALSdata\undissolvedProjects.parquet"</w:t>
      </w:r>
      <w:r w:rsidRPr="008C696B">
        <w:rPr>
          <w:color w:val="000000"/>
        </w:rPr>
        <w:t>)</w:t>
      </w:r>
    </w:p>
    <w:p w14:paraId="579BD30C" w14:textId="77777777" w:rsidR="00700AF1" w:rsidRPr="008C696B" w:rsidRDefault="00700AF1" w:rsidP="008C696B">
      <w:pPr>
        <w:shd w:val="clear" w:color="auto" w:fill="FFFFFF"/>
        <w:spacing w:line="360" w:lineRule="auto"/>
        <w:rPr>
          <w:color w:val="000000"/>
        </w:rPr>
      </w:pPr>
      <w:r w:rsidRPr="008C696B">
        <w:rPr>
          <w:color w:val="000000"/>
        </w:rPr>
        <w:t>    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FFC5EE2" w14:textId="77777777" w:rsidR="00700AF1" w:rsidRPr="008C696B" w:rsidRDefault="00700AF1" w:rsidP="008C696B">
      <w:pPr>
        <w:shd w:val="clear" w:color="auto" w:fill="FFFFFF"/>
        <w:spacing w:line="360" w:lineRule="auto"/>
        <w:rPr>
          <w:color w:val="000000"/>
        </w:rPr>
      </w:pPr>
    </w:p>
    <w:p w14:paraId="5FD0D0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centroids of atl08 segments</w:t>
      </w:r>
    </w:p>
    <w:p w14:paraId="68E26F1C" w14:textId="77777777" w:rsidR="00700AF1" w:rsidRPr="008C696B" w:rsidRDefault="00700AF1" w:rsidP="008C696B">
      <w:pPr>
        <w:shd w:val="clear" w:color="auto" w:fill="FFFFFF"/>
        <w:spacing w:line="360" w:lineRule="auto"/>
        <w:rPr>
          <w:color w:val="000000"/>
        </w:rPr>
      </w:pPr>
      <w:r w:rsidRPr="008C696B">
        <w:rPr>
          <w:color w:val="000000"/>
        </w:rPr>
        <w:t>    workingSet = gpd.read_parquet(</w:t>
      </w:r>
      <w:r w:rsidRPr="008C696B">
        <w:rPr>
          <w:color w:val="0000FF"/>
        </w:rPr>
        <w:t>r</w:t>
      </w:r>
      <w:r w:rsidRPr="008C696B">
        <w:rPr>
          <w:color w:val="811F3F"/>
        </w:rPr>
        <w:t>"D:\IceSat\ETD\segments\workingSetCentroids.parquet"</w:t>
      </w:r>
      <w:r w:rsidRPr="008C696B">
        <w:rPr>
          <w:color w:val="000000"/>
        </w:rPr>
        <w:t>)</w:t>
      </w:r>
    </w:p>
    <w:p w14:paraId="51CD8573" w14:textId="77777777" w:rsidR="00700AF1" w:rsidRPr="008C696B" w:rsidRDefault="00700AF1" w:rsidP="008C696B">
      <w:pPr>
        <w:shd w:val="clear" w:color="auto" w:fill="FFFFFF"/>
        <w:spacing w:line="360" w:lineRule="auto"/>
        <w:rPr>
          <w:color w:val="000000"/>
        </w:rPr>
      </w:pPr>
    </w:p>
    <w:p w14:paraId="5485656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rough envlope of east coast to trim the ICESat-2 tracks</w:t>
      </w:r>
    </w:p>
    <w:p w14:paraId="1C908F24" w14:textId="77777777" w:rsidR="00700AF1" w:rsidRPr="008C696B" w:rsidRDefault="00700AF1" w:rsidP="008C696B">
      <w:pPr>
        <w:shd w:val="clear" w:color="auto" w:fill="FFFFFF"/>
        <w:spacing w:line="360" w:lineRule="auto"/>
        <w:rPr>
          <w:color w:val="000000"/>
        </w:rPr>
      </w:pPr>
      <w:r w:rsidRPr="008C696B">
        <w:rPr>
          <w:color w:val="000000"/>
        </w:rPr>
        <w:t>    eastCoastEnvelope = gpd.read_file(</w:t>
      </w:r>
      <w:r w:rsidRPr="008C696B">
        <w:rPr>
          <w:color w:val="0000FF"/>
        </w:rPr>
        <w:t>r</w:t>
      </w:r>
      <w:r w:rsidRPr="008C696B">
        <w:rPr>
          <w:color w:val="811F3F"/>
        </w:rPr>
        <w:t>"D:\IceSat\ETD\mapping\shapefiles\eastCoastEnvelope\roughEastCoastEnvelope.shp"</w:t>
      </w:r>
      <w:r w:rsidRPr="008C696B">
        <w:rPr>
          <w:color w:val="000000"/>
        </w:rPr>
        <w:t>)</w:t>
      </w:r>
    </w:p>
    <w:p w14:paraId="70D026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eastCoastEnvelope.crs != projectCRS:</w:t>
      </w:r>
    </w:p>
    <w:p w14:paraId="7C68A970"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'reprojecting envelope'</w:t>
      </w:r>
      <w:r w:rsidRPr="008C696B">
        <w:rPr>
          <w:color w:val="000000"/>
        </w:rPr>
        <w:t>)</w:t>
      </w:r>
    </w:p>
    <w:p w14:paraId="563931C9" w14:textId="77777777" w:rsidR="00700AF1" w:rsidRPr="008C696B" w:rsidRDefault="00700AF1" w:rsidP="008C696B">
      <w:pPr>
        <w:shd w:val="clear" w:color="auto" w:fill="FFFFFF"/>
        <w:spacing w:line="360" w:lineRule="auto"/>
        <w:rPr>
          <w:color w:val="000000"/>
        </w:rPr>
      </w:pPr>
      <w:r w:rsidRPr="008C696B">
        <w:rPr>
          <w:color w:val="000000"/>
        </w:rPr>
        <w:t>        eastCoastEnvelope = eastCoastEnvelope.to_crs(projectCRS)</w:t>
      </w:r>
    </w:p>
    <w:p w14:paraId="6B37CED9"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57074B13"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collecting KMLs of ICESat-2 tracks into array</w:t>
      </w:r>
    </w:p>
    <w:p w14:paraId="4DD7F5A3" w14:textId="77777777" w:rsidR="00700AF1" w:rsidRPr="008C696B" w:rsidRDefault="00700AF1" w:rsidP="008C696B">
      <w:pPr>
        <w:shd w:val="clear" w:color="auto" w:fill="FFFFFF"/>
        <w:spacing w:line="360" w:lineRule="auto"/>
        <w:rPr>
          <w:color w:val="000000"/>
        </w:rPr>
      </w:pPr>
      <w:r w:rsidRPr="008C696B">
        <w:rPr>
          <w:color w:val="000000"/>
        </w:rPr>
        <w:t>    allGroundTrackKMLs = []</w:t>
      </w:r>
    </w:p>
    <w:p w14:paraId="70F750F8" w14:textId="77777777" w:rsidR="00700AF1" w:rsidRPr="008C696B" w:rsidRDefault="00700AF1" w:rsidP="008C696B">
      <w:pPr>
        <w:shd w:val="clear" w:color="auto" w:fill="FFFFFF"/>
        <w:spacing w:line="360" w:lineRule="auto"/>
        <w:rPr>
          <w:color w:val="000000"/>
        </w:rPr>
      </w:pPr>
      <w:r w:rsidRPr="008C696B">
        <w:rPr>
          <w:color w:val="000000"/>
        </w:rPr>
        <w:t xml:space="preserve">    parentDir = </w:t>
      </w:r>
      <w:r w:rsidRPr="008C696B">
        <w:rPr>
          <w:color w:val="0000FF"/>
        </w:rPr>
        <w:t>r</w:t>
      </w:r>
      <w:r w:rsidRPr="008C696B">
        <w:rPr>
          <w:color w:val="811F3F"/>
        </w:rPr>
        <w:t>"D:\IceSat\ReferenceGroundTrackKMLs"</w:t>
      </w:r>
    </w:p>
    <w:p w14:paraId="5AEA235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root, dirs, files </w:t>
      </w:r>
      <w:r w:rsidRPr="008C696B">
        <w:rPr>
          <w:color w:val="0000FF"/>
        </w:rPr>
        <w:t>in</w:t>
      </w:r>
      <w:r w:rsidRPr="008C696B">
        <w:rPr>
          <w:color w:val="000000"/>
        </w:rPr>
        <w:t xml:space="preserve"> os.walk(parentDir):</w:t>
      </w:r>
    </w:p>
    <w:p w14:paraId="635BAEE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file </w:t>
      </w:r>
      <w:r w:rsidRPr="008C696B">
        <w:rPr>
          <w:color w:val="0000FF"/>
        </w:rPr>
        <w:t>in</w:t>
      </w:r>
      <w:r w:rsidRPr="008C696B">
        <w:rPr>
          <w:color w:val="000000"/>
        </w:rPr>
        <w:t xml:space="preserve"> files:</w:t>
      </w:r>
    </w:p>
    <w:p w14:paraId="4F52B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file.endswith(</w:t>
      </w:r>
      <w:r w:rsidRPr="008C696B">
        <w:rPr>
          <w:color w:val="A31515"/>
        </w:rPr>
        <w:t>".kml"</w:t>
      </w:r>
      <w:r w:rsidRPr="008C696B">
        <w:rPr>
          <w:color w:val="000000"/>
        </w:rPr>
        <w:t>):</w:t>
      </w:r>
    </w:p>
    <w:p w14:paraId="33FE4AEE" w14:textId="77777777" w:rsidR="00700AF1" w:rsidRPr="008C696B" w:rsidRDefault="00700AF1" w:rsidP="008C696B">
      <w:pPr>
        <w:shd w:val="clear" w:color="auto" w:fill="FFFFFF"/>
        <w:spacing w:line="360" w:lineRule="auto"/>
        <w:rPr>
          <w:color w:val="000000"/>
        </w:rPr>
      </w:pPr>
      <w:r w:rsidRPr="008C696B">
        <w:rPr>
          <w:color w:val="000000"/>
        </w:rPr>
        <w:t>                allGroundTrackKMLs.append(os.path.join(root, file))</w:t>
      </w:r>
    </w:p>
    <w:p w14:paraId="3D8D5C09" w14:textId="77777777" w:rsidR="00700AF1" w:rsidRPr="008C696B" w:rsidRDefault="00700AF1" w:rsidP="008C696B">
      <w:pPr>
        <w:shd w:val="clear" w:color="auto" w:fill="FFFFFF"/>
        <w:spacing w:line="360" w:lineRule="auto"/>
        <w:rPr>
          <w:color w:val="000000"/>
        </w:rPr>
      </w:pPr>
    </w:p>
    <w:p w14:paraId="73109B5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centroids to polygons </w:t>
      </w:r>
    </w:p>
    <w:p w14:paraId="5F250D4F"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'Converting centroids to polygons'</w:t>
      </w:r>
      <w:r w:rsidRPr="008C696B">
        <w:rPr>
          <w:color w:val="000000"/>
        </w:rPr>
        <w:t>)</w:t>
      </w:r>
    </w:p>
    <w:p w14:paraId="2B7C7754" w14:textId="77777777" w:rsidR="00700AF1" w:rsidRPr="008C696B" w:rsidRDefault="00700AF1" w:rsidP="008C696B">
      <w:pPr>
        <w:shd w:val="clear" w:color="auto" w:fill="FFFFFF"/>
        <w:spacing w:line="360" w:lineRule="auto"/>
        <w:rPr>
          <w:color w:val="000000"/>
        </w:rPr>
      </w:pPr>
      <w:r w:rsidRPr="008C696B">
        <w:rPr>
          <w:color w:val="000000"/>
        </w:rPr>
        <w:t>    polygons = createPolygons(workingSet, geosegmentFlag=</w:t>
      </w:r>
      <w:r w:rsidRPr="008C696B">
        <w:rPr>
          <w:color w:val="0000FF"/>
        </w:rPr>
        <w:t>False</w:t>
      </w:r>
      <w:r w:rsidRPr="008C696B">
        <w:rPr>
          <w:color w:val="000000"/>
        </w:rPr>
        <w:t xml:space="preserve">, </w:t>
      </w:r>
    </w:p>
    <w:p w14:paraId="60FA8D02" w14:textId="77777777" w:rsidR="00700AF1" w:rsidRPr="008C696B" w:rsidRDefault="00700AF1" w:rsidP="008C696B">
      <w:pPr>
        <w:shd w:val="clear" w:color="auto" w:fill="FFFFFF"/>
        <w:spacing w:line="360" w:lineRule="auto"/>
        <w:rPr>
          <w:color w:val="000000"/>
        </w:rPr>
      </w:pPr>
      <w:r w:rsidRPr="008C696B">
        <w:rPr>
          <w:color w:val="000000"/>
        </w:rPr>
        <w:t xml:space="preserve">                          allGroundTrackKMLs=allGroundTrackKMLs, </w:t>
      </w:r>
    </w:p>
    <w:p w14:paraId="0700681C" w14:textId="77777777" w:rsidR="00700AF1" w:rsidRPr="008C696B" w:rsidRDefault="00700AF1" w:rsidP="008C696B">
      <w:pPr>
        <w:shd w:val="clear" w:color="auto" w:fill="FFFFFF"/>
        <w:spacing w:line="360" w:lineRule="auto"/>
        <w:rPr>
          <w:color w:val="000000"/>
        </w:rPr>
      </w:pPr>
      <w:r w:rsidRPr="008C696B">
        <w:rPr>
          <w:color w:val="000000"/>
        </w:rPr>
        <w:t xml:space="preserve">                          eastCoastEnvelope=eastCoastEnvelope, </w:t>
      </w:r>
    </w:p>
    <w:p w14:paraId="35A6C09B" w14:textId="77777777" w:rsidR="00700AF1" w:rsidRPr="008C696B" w:rsidRDefault="00700AF1" w:rsidP="008C696B">
      <w:pPr>
        <w:shd w:val="clear" w:color="auto" w:fill="FFFFFF"/>
        <w:spacing w:line="360" w:lineRule="auto"/>
        <w:rPr>
          <w:color w:val="000000"/>
        </w:rPr>
      </w:pPr>
      <w:r w:rsidRPr="008C696B">
        <w:rPr>
          <w:color w:val="000000"/>
        </w:rPr>
        <w:t>                          projectCRS=projectCRS)</w:t>
      </w:r>
    </w:p>
    <w:p w14:paraId="5937CA42" w14:textId="77777777" w:rsidR="00700AF1" w:rsidRPr="008C696B" w:rsidRDefault="00700AF1" w:rsidP="008C696B">
      <w:pPr>
        <w:shd w:val="clear" w:color="auto" w:fill="FFFFFF"/>
        <w:spacing w:line="360" w:lineRule="auto"/>
        <w:rPr>
          <w:color w:val="000000"/>
        </w:rPr>
      </w:pPr>
    </w:p>
    <w:p w14:paraId="4C5718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Joining atl08 polygons to ept projects </w:t>
      </w:r>
    </w:p>
    <w:p w14:paraId="4455932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'Joining with EPT projects'</w:t>
      </w:r>
      <w:r w:rsidRPr="008C696B">
        <w:rPr>
          <w:color w:val="000000"/>
        </w:rPr>
        <w:t>)</w:t>
      </w:r>
    </w:p>
    <w:p w14:paraId="21FAB594" w14:textId="77777777" w:rsidR="00700AF1" w:rsidRPr="008C696B" w:rsidRDefault="00700AF1" w:rsidP="008C696B">
      <w:pPr>
        <w:shd w:val="clear" w:color="auto" w:fill="FFFFFF"/>
        <w:spacing w:line="360" w:lineRule="auto"/>
        <w:rPr>
          <w:color w:val="000000"/>
        </w:rPr>
      </w:pPr>
      <w:r w:rsidRPr="008C696B">
        <w:rPr>
          <w:color w:val="000000"/>
        </w:rPr>
        <w:t>    polygonsWithEPT = polygons.sjoin(undissolvedProjects[[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2A14BF04" w14:textId="77777777" w:rsidR="00700AF1" w:rsidRPr="008C696B" w:rsidRDefault="00700AF1" w:rsidP="008C696B">
      <w:pPr>
        <w:shd w:val="clear" w:color="auto" w:fill="FFFFFF"/>
        <w:spacing w:line="360" w:lineRule="auto"/>
        <w:rPr>
          <w:color w:val="000000"/>
        </w:rPr>
      </w:pPr>
      <w:r w:rsidRPr="008C696B">
        <w:rPr>
          <w:color w:val="000000"/>
        </w:rPr>
        <w:t>    polygonsFull = polygonsWithEPT.merge(undissolvedProjects[[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).reset_index(drop=</w:t>
      </w:r>
      <w:r w:rsidRPr="008C696B">
        <w:rPr>
          <w:color w:val="0000FF"/>
        </w:rPr>
        <w:t>True</w:t>
      </w:r>
      <w:r w:rsidRPr="008C696B">
        <w:rPr>
          <w:color w:val="000000"/>
        </w:rPr>
        <w:t>)</w:t>
      </w:r>
    </w:p>
    <w:p w14:paraId="78F0C488"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47B08B9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Generating output ID for extracting ALS data within polygons as some polygons intersect with &gt;1 project</w:t>
      </w:r>
    </w:p>
    <w:p w14:paraId="5AE724B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In that case, this specifies which project is being specified for a given segment</w:t>
      </w:r>
    </w:p>
    <w:p w14:paraId="7079A2E1"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'Creating unique IDs'</w:t>
      </w:r>
      <w:r w:rsidRPr="008C696B">
        <w:rPr>
          <w:color w:val="000000"/>
        </w:rPr>
        <w:t>)</w:t>
      </w:r>
    </w:p>
    <w:p w14:paraId="056A765F" w14:textId="77777777" w:rsidR="00700AF1" w:rsidRPr="008C696B" w:rsidRDefault="00700AF1" w:rsidP="008C696B">
      <w:pPr>
        <w:shd w:val="clear" w:color="auto" w:fill="FFFFFF"/>
        <w:spacing w:line="360" w:lineRule="auto"/>
        <w:rPr>
          <w:color w:val="000000"/>
        </w:rPr>
      </w:pPr>
      <w:r w:rsidRPr="008C696B">
        <w:rPr>
          <w:color w:val="000000"/>
        </w:rPr>
        <w:t>    polygonsFull[</w:t>
      </w:r>
      <w:r w:rsidRPr="008C696B">
        <w:rPr>
          <w:color w:val="A31515"/>
        </w:rPr>
        <w:t>'outputID'</w:t>
      </w:r>
      <w:r w:rsidRPr="008C696B">
        <w:rPr>
          <w:color w:val="000000"/>
        </w:rPr>
        <w:t>] = polygonsFull[</w:t>
      </w:r>
      <w:r w:rsidRPr="008C696B">
        <w:rPr>
          <w:color w:val="A31515"/>
        </w:rPr>
        <w:t>'segmentUID'</w:t>
      </w:r>
      <w:r w:rsidRPr="008C696B">
        <w:rPr>
          <w:color w:val="000000"/>
        </w:rPr>
        <w:t>] + polygonsFull[</w:t>
      </w:r>
      <w:r w:rsidRPr="008C696B">
        <w:rPr>
          <w:color w:val="A31515"/>
        </w:rPr>
        <w:t>'projectID'</w:t>
      </w:r>
      <w:r w:rsidRPr="008C696B">
        <w:rPr>
          <w:color w:val="000000"/>
        </w:rPr>
        <w:t>]</w:t>
      </w:r>
    </w:p>
    <w:p w14:paraId="604BCBE3" w14:textId="77777777" w:rsidR="00700AF1" w:rsidRPr="008C696B" w:rsidRDefault="00700AF1" w:rsidP="008C696B">
      <w:pPr>
        <w:shd w:val="clear" w:color="auto" w:fill="FFFFFF"/>
        <w:spacing w:line="360" w:lineRule="auto"/>
        <w:rPr>
          <w:color w:val="000000"/>
        </w:rPr>
      </w:pPr>
    </w:p>
    <w:p w14:paraId="56D9B83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797C7C9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37C423DD" w14:textId="77777777" w:rsidR="00700AF1" w:rsidRPr="008C696B" w:rsidRDefault="00700AF1" w:rsidP="008C696B">
      <w:pPr>
        <w:shd w:val="clear" w:color="auto" w:fill="FFFFFF"/>
        <w:spacing w:line="360" w:lineRule="auto"/>
        <w:rPr>
          <w:color w:val="000000"/>
        </w:rPr>
      </w:pPr>
      <w:r w:rsidRPr="008C696B">
        <w:rPr>
          <w:color w:val="000000"/>
        </w:rPr>
        <w:lastRenderedPageBreak/>
        <w:t>    polygonsFull.to_parquet(</w:t>
      </w:r>
      <w:r w:rsidRPr="008C696B">
        <w:rPr>
          <w:color w:val="0000FF"/>
        </w:rPr>
        <w:t>r</w:t>
      </w:r>
      <w:r w:rsidRPr="008C696B">
        <w:rPr>
          <w:color w:val="811F3F"/>
        </w:rPr>
        <w:t>"D:\IceSat\ETD\segments\workingSetPolygonsWITHOUTALSMetrics.parquet"</w:t>
      </w:r>
      <w:r w:rsidRPr="008C696B">
        <w:rPr>
          <w:color w:val="000000"/>
        </w:rPr>
        <w:t>)</w:t>
      </w:r>
    </w:p>
    <w:p w14:paraId="7AA0B6EA" w14:textId="77777777" w:rsidR="00700AF1" w:rsidRPr="008C696B" w:rsidRDefault="00700AF1" w:rsidP="008C696B">
      <w:pPr>
        <w:shd w:val="clear" w:color="auto" w:fill="FFFFFF"/>
        <w:spacing w:line="360" w:lineRule="auto"/>
        <w:rPr>
          <w:color w:val="000000"/>
        </w:rPr>
      </w:pPr>
      <w:r w:rsidRPr="008C696B">
        <w:rPr>
          <w:color w:val="000000"/>
        </w:rPr>
        <w:t>    polygonsFull.to_file(</w:t>
      </w:r>
      <w:r w:rsidRPr="008C696B">
        <w:rPr>
          <w:color w:val="0000FF"/>
        </w:rPr>
        <w:t>r</w:t>
      </w:r>
      <w:r w:rsidRPr="008C696B">
        <w:rPr>
          <w:color w:val="811F3F"/>
        </w:rPr>
        <w:t>"D:\IceSat\ETD\segments\workingSetPolygonsWITHOUTALSMetrics.GeoJSON"</w:t>
      </w:r>
      <w:r w:rsidRPr="008C696B">
        <w:rPr>
          <w:color w:val="000000"/>
        </w:rPr>
        <w:t>)</w:t>
      </w:r>
    </w:p>
    <w:p w14:paraId="029622DA" w14:textId="77777777" w:rsidR="00700AF1" w:rsidRPr="008C696B" w:rsidRDefault="00700AF1" w:rsidP="008C696B">
      <w:pPr>
        <w:shd w:val="clear" w:color="auto" w:fill="FFFFFF"/>
        <w:spacing w:line="360" w:lineRule="auto"/>
        <w:rPr>
          <w:color w:val="000000"/>
        </w:rPr>
      </w:pPr>
    </w:p>
    <w:p w14:paraId="54C3B1C7"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'All done'</w:t>
      </w:r>
      <w:r w:rsidRPr="008C696B">
        <w:rPr>
          <w:color w:val="000000"/>
        </w:rPr>
        <w:t>)</w:t>
      </w:r>
    </w:p>
    <w:p w14:paraId="7287FC0E" w14:textId="77777777" w:rsidR="00700AF1" w:rsidRPr="008C696B" w:rsidRDefault="00700AF1" w:rsidP="008C696B">
      <w:pPr>
        <w:shd w:val="clear" w:color="auto" w:fill="FFFFFF"/>
        <w:spacing w:line="360" w:lineRule="auto"/>
        <w:rPr>
          <w:color w:val="000000"/>
        </w:rPr>
      </w:pPr>
    </w:p>
    <w:p w14:paraId="65DD90FB" w14:textId="77777777" w:rsidR="00700AF1" w:rsidRPr="008C696B" w:rsidRDefault="00700AF1"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B25D7D9" w14:textId="3E524CC1" w:rsidR="002145FB" w:rsidRPr="008C696B" w:rsidRDefault="00700AF1" w:rsidP="008C696B">
      <w:pPr>
        <w:shd w:val="clear" w:color="auto" w:fill="FFFFFF"/>
        <w:spacing w:line="360" w:lineRule="auto"/>
        <w:rPr>
          <w:color w:val="000000"/>
        </w:rPr>
      </w:pPr>
      <w:r w:rsidRPr="008C696B">
        <w:rPr>
          <w:color w:val="000000"/>
        </w:rPr>
        <w:t>    main()</w:t>
      </w:r>
      <w:r w:rsidR="002145FB" w:rsidRPr="008C696B">
        <w:rPr>
          <w:b/>
          <w:bCs/>
        </w:rPr>
        <w:br w:type="page"/>
      </w:r>
    </w:p>
    <w:p w14:paraId="31071FED" w14:textId="3734E320" w:rsidR="002145FB" w:rsidRPr="008C696B" w:rsidRDefault="00700AF1" w:rsidP="008C696B">
      <w:pPr>
        <w:numPr>
          <w:ilvl w:val="1"/>
          <w:numId w:val="9"/>
        </w:numPr>
        <w:spacing w:line="360" w:lineRule="auto"/>
        <w:rPr>
          <w:b/>
          <w:bCs/>
        </w:rPr>
      </w:pPr>
      <w:r w:rsidRPr="008C696B">
        <w:rPr>
          <w:b/>
          <w:bCs/>
        </w:rPr>
        <w:lastRenderedPageBreak/>
        <w:t>R Script to Access North Carolina FIADB and Conduct Analyses of Phase 3</w:t>
      </w:r>
    </w:p>
    <w:p w14:paraId="7DDCAC66" w14:textId="77777777" w:rsidR="004631F0" w:rsidRPr="004631F0" w:rsidRDefault="004631F0" w:rsidP="008C696B">
      <w:pPr>
        <w:spacing w:line="360" w:lineRule="auto"/>
      </w:pPr>
      <w:r w:rsidRPr="004631F0">
        <w:t>---</w:t>
      </w:r>
    </w:p>
    <w:p w14:paraId="15CEB0BB" w14:textId="77777777" w:rsidR="004631F0" w:rsidRPr="004631F0" w:rsidRDefault="004631F0" w:rsidP="008C696B">
      <w:pPr>
        <w:spacing w:line="360" w:lineRule="auto"/>
      </w:pPr>
      <w:r w:rsidRPr="004631F0">
        <w:t>title: "Phase3_Reference_Growth"</w:t>
      </w:r>
    </w:p>
    <w:p w14:paraId="355EAA29" w14:textId="77777777" w:rsidR="004631F0" w:rsidRPr="004631F0" w:rsidRDefault="004631F0" w:rsidP="008C696B">
      <w:pPr>
        <w:spacing w:line="360" w:lineRule="auto"/>
      </w:pPr>
      <w:r w:rsidRPr="004631F0">
        <w:t>format: html</w:t>
      </w:r>
    </w:p>
    <w:p w14:paraId="0BB2B187" w14:textId="77777777" w:rsidR="004631F0" w:rsidRPr="004631F0" w:rsidRDefault="004631F0" w:rsidP="008C696B">
      <w:pPr>
        <w:spacing w:line="360" w:lineRule="auto"/>
      </w:pPr>
      <w:r w:rsidRPr="004631F0">
        <w:t>editor: visual</w:t>
      </w:r>
    </w:p>
    <w:p w14:paraId="61513838" w14:textId="77777777" w:rsidR="004631F0" w:rsidRPr="004631F0" w:rsidRDefault="004631F0" w:rsidP="008C696B">
      <w:pPr>
        <w:spacing w:line="360" w:lineRule="auto"/>
      </w:pPr>
      <w:r w:rsidRPr="004631F0">
        <w:t>---</w:t>
      </w:r>
    </w:p>
    <w:p w14:paraId="03E6B4AF" w14:textId="77777777" w:rsidR="004631F0" w:rsidRPr="004631F0" w:rsidRDefault="004631F0" w:rsidP="008C696B">
      <w:pPr>
        <w:spacing w:line="360" w:lineRule="auto"/>
      </w:pPr>
    </w:p>
    <w:p w14:paraId="44AE461C" w14:textId="77777777" w:rsidR="004631F0" w:rsidRPr="004631F0" w:rsidRDefault="004631F0" w:rsidP="008C696B">
      <w:pPr>
        <w:spacing w:line="360" w:lineRule="auto"/>
      </w:pPr>
      <w:r w:rsidRPr="004631F0">
        <w:t>## Imports</w:t>
      </w:r>
    </w:p>
    <w:p w14:paraId="6CC48446" w14:textId="77777777" w:rsidR="004631F0" w:rsidRPr="004631F0" w:rsidRDefault="004631F0" w:rsidP="008C696B">
      <w:pPr>
        <w:spacing w:line="360" w:lineRule="auto"/>
      </w:pPr>
    </w:p>
    <w:p w14:paraId="4A13650B" w14:textId="77777777" w:rsidR="004631F0" w:rsidRPr="004631F0" w:rsidRDefault="004631F0" w:rsidP="008C696B">
      <w:pPr>
        <w:spacing w:line="360" w:lineRule="auto"/>
      </w:pPr>
      <w:r w:rsidRPr="004631F0">
        <w:t>```{r setup, warning=FALSE, message=FALSE}</w:t>
      </w:r>
    </w:p>
    <w:p w14:paraId="65183B53" w14:textId="77777777" w:rsidR="004631F0" w:rsidRPr="004631F0" w:rsidRDefault="004631F0" w:rsidP="008C696B">
      <w:pPr>
        <w:spacing w:line="360" w:lineRule="auto"/>
      </w:pPr>
      <w:r w:rsidRPr="004631F0">
        <w:t>library(tidyverse)</w:t>
      </w:r>
    </w:p>
    <w:p w14:paraId="6DA8C14E" w14:textId="77777777" w:rsidR="004631F0" w:rsidRPr="004631F0" w:rsidRDefault="004631F0" w:rsidP="008C696B">
      <w:pPr>
        <w:spacing w:line="360" w:lineRule="auto"/>
      </w:pPr>
      <w:r w:rsidRPr="004631F0">
        <w:t>library(dplyr)</w:t>
      </w:r>
    </w:p>
    <w:p w14:paraId="7E0CCB96" w14:textId="77777777" w:rsidR="004631F0" w:rsidRPr="004631F0" w:rsidRDefault="004631F0" w:rsidP="008C696B">
      <w:pPr>
        <w:spacing w:line="360" w:lineRule="auto"/>
      </w:pPr>
      <w:r w:rsidRPr="004631F0">
        <w:t>library(RobustLinearReg)</w:t>
      </w:r>
    </w:p>
    <w:p w14:paraId="4BEB3C3E" w14:textId="77777777" w:rsidR="004631F0" w:rsidRPr="004631F0" w:rsidRDefault="004631F0" w:rsidP="008C696B">
      <w:pPr>
        <w:spacing w:line="360" w:lineRule="auto"/>
      </w:pPr>
      <w:r w:rsidRPr="004631F0">
        <w:t>library(ggplot2)</w:t>
      </w:r>
    </w:p>
    <w:p w14:paraId="1A72EF04" w14:textId="77777777" w:rsidR="004631F0" w:rsidRPr="004631F0" w:rsidRDefault="004631F0" w:rsidP="008C696B">
      <w:pPr>
        <w:spacing w:line="360" w:lineRule="auto"/>
      </w:pPr>
      <w:r w:rsidRPr="004631F0">
        <w:t>library(glue)</w:t>
      </w:r>
    </w:p>
    <w:p w14:paraId="464833C9" w14:textId="77777777" w:rsidR="004631F0" w:rsidRPr="004631F0" w:rsidRDefault="004631F0" w:rsidP="008C696B">
      <w:pPr>
        <w:spacing w:line="360" w:lineRule="auto"/>
      </w:pPr>
      <w:r w:rsidRPr="004631F0">
        <w:t>data_path = file.path("C:/Users/poncy/Desktop/Masters/Research/FIA/FIADB_Direct/Working")</w:t>
      </w:r>
    </w:p>
    <w:p w14:paraId="5AF77CDC" w14:textId="77777777" w:rsidR="004631F0" w:rsidRPr="004631F0" w:rsidRDefault="004631F0" w:rsidP="008C696B">
      <w:pPr>
        <w:spacing w:line="360" w:lineRule="auto"/>
      </w:pPr>
      <w:r w:rsidRPr="004631F0">
        <w:t>source(file.path(file.path(data_path,'FIADB_Direct_source_all.R')))</w:t>
      </w:r>
    </w:p>
    <w:p w14:paraId="637DF1C4" w14:textId="77777777" w:rsidR="004631F0" w:rsidRPr="004631F0" w:rsidRDefault="004631F0" w:rsidP="008C696B">
      <w:pPr>
        <w:spacing w:line="360" w:lineRule="auto"/>
      </w:pPr>
      <w:r w:rsidRPr="004631F0">
        <w:t>```</w:t>
      </w:r>
    </w:p>
    <w:p w14:paraId="71B0D0FB" w14:textId="77777777" w:rsidR="004631F0" w:rsidRPr="004631F0" w:rsidRDefault="004631F0" w:rsidP="008C696B">
      <w:pPr>
        <w:spacing w:line="360" w:lineRule="auto"/>
      </w:pPr>
    </w:p>
    <w:p w14:paraId="274E12CA" w14:textId="77777777" w:rsidR="004631F0" w:rsidRPr="004631F0" w:rsidRDefault="004631F0" w:rsidP="008C696B">
      <w:pPr>
        <w:spacing w:line="360" w:lineRule="auto"/>
      </w:pPr>
      <w:r w:rsidRPr="004631F0">
        <w:t>## Global Variables</w:t>
      </w:r>
    </w:p>
    <w:p w14:paraId="79338E8B" w14:textId="77777777" w:rsidR="004631F0" w:rsidRPr="004631F0" w:rsidRDefault="004631F0" w:rsidP="008C696B">
      <w:pPr>
        <w:spacing w:line="360" w:lineRule="auto"/>
      </w:pPr>
    </w:p>
    <w:p w14:paraId="49F06F6B" w14:textId="77777777" w:rsidR="004631F0" w:rsidRPr="004631F0" w:rsidRDefault="004631F0" w:rsidP="008C696B">
      <w:pPr>
        <w:spacing w:line="360" w:lineRule="auto"/>
      </w:pPr>
      <w:r w:rsidRPr="004631F0">
        <w:t>```{r}</w:t>
      </w:r>
    </w:p>
    <w:p w14:paraId="27EF3EB4" w14:textId="77777777" w:rsidR="004631F0" w:rsidRPr="004631F0" w:rsidRDefault="004631F0" w:rsidP="008C696B">
      <w:pPr>
        <w:spacing w:line="360" w:lineRule="auto"/>
      </w:pPr>
      <w:r w:rsidRPr="004631F0">
        <w:t># Light plotting theme</w:t>
      </w:r>
    </w:p>
    <w:p w14:paraId="20454946" w14:textId="77777777" w:rsidR="004631F0" w:rsidRPr="004631F0" w:rsidRDefault="004631F0" w:rsidP="008C696B">
      <w:pPr>
        <w:spacing w:line="360" w:lineRule="auto"/>
      </w:pPr>
      <w:r w:rsidRPr="004631F0">
        <w:t>customTheme &lt;- theme(</w:t>
      </w:r>
    </w:p>
    <w:p w14:paraId="1D18B9A8" w14:textId="77777777" w:rsidR="004631F0" w:rsidRPr="004631F0" w:rsidRDefault="004631F0" w:rsidP="008C696B">
      <w:pPr>
        <w:spacing w:line="360" w:lineRule="auto"/>
      </w:pPr>
      <w:r w:rsidRPr="004631F0">
        <w:t xml:space="preserve">  plot.title.position = "plot",  # can also be "panel"</w:t>
      </w:r>
    </w:p>
    <w:p w14:paraId="5897107C" w14:textId="77777777" w:rsidR="004631F0" w:rsidRPr="004631F0" w:rsidRDefault="004631F0" w:rsidP="008C696B">
      <w:pPr>
        <w:spacing w:line="360" w:lineRule="auto"/>
      </w:pPr>
      <w:r w:rsidRPr="004631F0">
        <w:t xml:space="preserve">  plot.title = element_text(hjust = 0.5, size = 20, color = "black"),</w:t>
      </w:r>
    </w:p>
    <w:p w14:paraId="36605690" w14:textId="77777777" w:rsidR="004631F0" w:rsidRPr="004631F0" w:rsidRDefault="004631F0" w:rsidP="008C696B">
      <w:pPr>
        <w:spacing w:line="360" w:lineRule="auto"/>
      </w:pPr>
      <w:r w:rsidRPr="004631F0">
        <w:t xml:space="preserve">  plot.subtitle = element_text(hjust = 0.5, size = 16, color = "black"),</w:t>
      </w:r>
    </w:p>
    <w:p w14:paraId="28E5B345" w14:textId="77777777" w:rsidR="004631F0" w:rsidRPr="004631F0" w:rsidRDefault="004631F0" w:rsidP="008C696B">
      <w:pPr>
        <w:spacing w:line="360" w:lineRule="auto"/>
      </w:pPr>
      <w:r w:rsidRPr="004631F0">
        <w:t xml:space="preserve">  axis.title = element_text(size=14, color = "black"),</w:t>
      </w:r>
    </w:p>
    <w:p w14:paraId="0F1B398F" w14:textId="77777777" w:rsidR="004631F0" w:rsidRPr="004631F0" w:rsidRDefault="004631F0" w:rsidP="008C696B">
      <w:pPr>
        <w:spacing w:line="360" w:lineRule="auto"/>
      </w:pPr>
      <w:r w:rsidRPr="004631F0">
        <w:t xml:space="preserve">  axis.text = element_text(size=12, color = "black"),</w:t>
      </w:r>
    </w:p>
    <w:p w14:paraId="227BCE1C" w14:textId="77777777" w:rsidR="004631F0" w:rsidRPr="004631F0" w:rsidRDefault="004631F0" w:rsidP="008C696B">
      <w:pPr>
        <w:spacing w:line="360" w:lineRule="auto"/>
      </w:pPr>
      <w:r w:rsidRPr="004631F0">
        <w:t xml:space="preserve">  axis.line = element_line(linewidth = 0.5, color = "black"),</w:t>
      </w:r>
    </w:p>
    <w:p w14:paraId="029ED3A1" w14:textId="77777777" w:rsidR="004631F0" w:rsidRPr="004631F0" w:rsidRDefault="004631F0" w:rsidP="008C696B">
      <w:pPr>
        <w:spacing w:line="360" w:lineRule="auto"/>
      </w:pPr>
      <w:r w:rsidRPr="004631F0">
        <w:lastRenderedPageBreak/>
        <w:t xml:space="preserve">  axis.ticks = element_line(color = "black"),</w:t>
      </w:r>
    </w:p>
    <w:p w14:paraId="22297798" w14:textId="77777777" w:rsidR="004631F0" w:rsidRPr="004631F0" w:rsidRDefault="004631F0" w:rsidP="008C696B">
      <w:pPr>
        <w:spacing w:line="360" w:lineRule="auto"/>
      </w:pPr>
      <w:r w:rsidRPr="004631F0">
        <w:t xml:space="preserve">  # axis.text.x = element_text(angle = 45, hjust = 1, vjust = 1), # we'll comment this as its only needed for one plot</w:t>
      </w:r>
    </w:p>
    <w:p w14:paraId="2BDDCD3A" w14:textId="77777777" w:rsidR="004631F0" w:rsidRPr="004631F0" w:rsidRDefault="004631F0" w:rsidP="008C696B">
      <w:pPr>
        <w:spacing w:line="360" w:lineRule="auto"/>
      </w:pPr>
      <w:r w:rsidRPr="004631F0">
        <w:t xml:space="preserve">  legend.title = element_text(size = 14, color = "black"),</w:t>
      </w:r>
    </w:p>
    <w:p w14:paraId="7716EDBA" w14:textId="77777777" w:rsidR="004631F0" w:rsidRPr="004631F0" w:rsidRDefault="004631F0" w:rsidP="008C696B">
      <w:pPr>
        <w:spacing w:line="360" w:lineRule="auto"/>
      </w:pPr>
      <w:r w:rsidRPr="004631F0">
        <w:t xml:space="preserve">  legend.text = element_text(size = 12, color = "black"),</w:t>
      </w:r>
    </w:p>
    <w:p w14:paraId="45AAF999" w14:textId="77777777" w:rsidR="004631F0" w:rsidRPr="004631F0" w:rsidRDefault="004631F0" w:rsidP="008C696B">
      <w:pPr>
        <w:spacing w:line="360" w:lineRule="auto"/>
      </w:pPr>
      <w:r w:rsidRPr="004631F0">
        <w:t xml:space="preserve">  legend.key.size = unit(.5, "cm"),</w:t>
      </w:r>
    </w:p>
    <w:p w14:paraId="4B363454" w14:textId="77777777" w:rsidR="004631F0" w:rsidRPr="004631F0" w:rsidRDefault="004631F0" w:rsidP="008C696B">
      <w:pPr>
        <w:spacing w:line="360" w:lineRule="auto"/>
      </w:pPr>
      <w:r w:rsidRPr="004631F0">
        <w:t xml:space="preserve">  legend.key.height = unit(0.5, "cm"),</w:t>
      </w:r>
    </w:p>
    <w:p w14:paraId="79825ADF" w14:textId="77777777" w:rsidR="004631F0" w:rsidRPr="004631F0" w:rsidRDefault="004631F0" w:rsidP="008C696B">
      <w:pPr>
        <w:spacing w:line="360" w:lineRule="auto"/>
      </w:pPr>
      <w:r w:rsidRPr="004631F0">
        <w:t xml:space="preserve">  panel.background = element_rect(fill = NA, color = NA),</w:t>
      </w:r>
    </w:p>
    <w:p w14:paraId="18E50D7B" w14:textId="77777777" w:rsidR="004631F0" w:rsidRPr="004631F0" w:rsidRDefault="004631F0" w:rsidP="008C696B">
      <w:pPr>
        <w:spacing w:line="360" w:lineRule="auto"/>
      </w:pPr>
      <w:r w:rsidRPr="004631F0">
        <w:t xml:space="preserve">  plot.background = element_rect(fill = NA, color = NA),</w:t>
      </w:r>
    </w:p>
    <w:p w14:paraId="2642F3E3" w14:textId="77777777" w:rsidR="004631F0" w:rsidRPr="004631F0" w:rsidRDefault="004631F0" w:rsidP="008C696B">
      <w:pPr>
        <w:spacing w:line="360" w:lineRule="auto"/>
      </w:pPr>
      <w:r w:rsidRPr="004631F0">
        <w:t xml:space="preserve">  panel.grid.major = element_blank(),</w:t>
      </w:r>
    </w:p>
    <w:p w14:paraId="71931AE3" w14:textId="77777777" w:rsidR="004631F0" w:rsidRPr="004631F0" w:rsidRDefault="004631F0" w:rsidP="008C696B">
      <w:pPr>
        <w:spacing w:line="360" w:lineRule="auto"/>
      </w:pPr>
      <w:r w:rsidRPr="004631F0">
        <w:t xml:space="preserve">  panel.grid.minor = element_blank(),</w:t>
      </w:r>
    </w:p>
    <w:p w14:paraId="337B64FC" w14:textId="77777777" w:rsidR="004631F0" w:rsidRPr="004631F0" w:rsidRDefault="004631F0" w:rsidP="008C696B">
      <w:pPr>
        <w:spacing w:line="360" w:lineRule="auto"/>
      </w:pPr>
      <w:r w:rsidRPr="004631F0">
        <w:t xml:space="preserve">  legend.background = element_rect(fill = NA, color = NA),</w:t>
      </w:r>
    </w:p>
    <w:p w14:paraId="1FDDEE64" w14:textId="77777777" w:rsidR="004631F0" w:rsidRPr="004631F0" w:rsidRDefault="004631F0" w:rsidP="008C696B">
      <w:pPr>
        <w:spacing w:line="360" w:lineRule="auto"/>
      </w:pPr>
      <w:r w:rsidRPr="004631F0">
        <w:t xml:space="preserve">  legend.box.background = element_rect(fill = NA, color = NA),</w:t>
      </w:r>
    </w:p>
    <w:p w14:paraId="200F39D0" w14:textId="77777777" w:rsidR="004631F0" w:rsidRPr="004631F0" w:rsidRDefault="004631F0" w:rsidP="008C696B">
      <w:pPr>
        <w:spacing w:line="360" w:lineRule="auto"/>
      </w:pPr>
      <w:r w:rsidRPr="004631F0">
        <w:t xml:space="preserve">  strip.text = element_text(size = 14, color = "black"),</w:t>
      </w:r>
    </w:p>
    <w:p w14:paraId="03299EFB" w14:textId="77777777" w:rsidR="004631F0" w:rsidRPr="004631F0" w:rsidRDefault="004631F0" w:rsidP="008C696B">
      <w:pPr>
        <w:spacing w:line="360" w:lineRule="auto"/>
      </w:pPr>
      <w:r w:rsidRPr="004631F0">
        <w:t xml:space="preserve">  strip.background = element_rect(fill = NA, color = NA),</w:t>
      </w:r>
    </w:p>
    <w:p w14:paraId="6EC4C26C" w14:textId="77777777" w:rsidR="004631F0" w:rsidRPr="004631F0" w:rsidRDefault="004631F0" w:rsidP="008C696B">
      <w:pPr>
        <w:spacing w:line="360" w:lineRule="auto"/>
      </w:pPr>
      <w:r w:rsidRPr="004631F0">
        <w:t>)</w:t>
      </w:r>
    </w:p>
    <w:p w14:paraId="0D638EC5" w14:textId="77777777" w:rsidR="004631F0" w:rsidRPr="004631F0" w:rsidRDefault="004631F0" w:rsidP="008C696B">
      <w:pPr>
        <w:spacing w:line="360" w:lineRule="auto"/>
      </w:pPr>
    </w:p>
    <w:p w14:paraId="3F68C467" w14:textId="77777777" w:rsidR="004631F0" w:rsidRPr="004631F0" w:rsidRDefault="004631F0" w:rsidP="008C696B">
      <w:pPr>
        <w:spacing w:line="360" w:lineRule="auto"/>
      </w:pPr>
      <w:r w:rsidRPr="004631F0">
        <w:t># Global minima of 2 meters</w:t>
      </w:r>
    </w:p>
    <w:p w14:paraId="31437D09" w14:textId="77777777" w:rsidR="004631F0" w:rsidRPr="004631F0" w:rsidRDefault="004631F0" w:rsidP="008C696B">
      <w:pPr>
        <w:spacing w:line="360" w:lineRule="auto"/>
      </w:pPr>
      <w:r w:rsidRPr="004631F0">
        <w:t>globalMinima &lt;- 2</w:t>
      </w:r>
    </w:p>
    <w:p w14:paraId="05207F0A" w14:textId="77777777" w:rsidR="004631F0" w:rsidRPr="004631F0" w:rsidRDefault="004631F0" w:rsidP="008C696B">
      <w:pPr>
        <w:spacing w:line="360" w:lineRule="auto"/>
      </w:pPr>
    </w:p>
    <w:p w14:paraId="4AB66206" w14:textId="77777777" w:rsidR="004631F0" w:rsidRPr="004631F0" w:rsidRDefault="004631F0" w:rsidP="008C696B">
      <w:pPr>
        <w:spacing w:line="360" w:lineRule="auto"/>
      </w:pPr>
      <w:r w:rsidRPr="004631F0">
        <w:t># Global maxima of 39.432 meters</w:t>
      </w:r>
    </w:p>
    <w:p w14:paraId="51DB4D48" w14:textId="77777777" w:rsidR="004631F0" w:rsidRPr="004631F0" w:rsidRDefault="004631F0" w:rsidP="008C696B">
      <w:pPr>
        <w:spacing w:line="360" w:lineRule="auto"/>
      </w:pPr>
      <w:r w:rsidRPr="004631F0">
        <w:t>globalMaxima &lt;- 39.42389758300781</w:t>
      </w:r>
    </w:p>
    <w:p w14:paraId="65309979" w14:textId="77777777" w:rsidR="004631F0" w:rsidRPr="004631F0" w:rsidRDefault="004631F0" w:rsidP="008C696B">
      <w:pPr>
        <w:spacing w:line="360" w:lineRule="auto"/>
      </w:pPr>
      <w:r w:rsidRPr="004631F0">
        <w:t>```</w:t>
      </w:r>
    </w:p>
    <w:p w14:paraId="147C9A64" w14:textId="77777777" w:rsidR="004631F0" w:rsidRPr="004631F0" w:rsidRDefault="004631F0" w:rsidP="008C696B">
      <w:pPr>
        <w:spacing w:line="360" w:lineRule="auto"/>
      </w:pPr>
    </w:p>
    <w:p w14:paraId="0B3BA33B" w14:textId="77777777" w:rsidR="004631F0" w:rsidRPr="004631F0" w:rsidRDefault="004631F0" w:rsidP="008C696B">
      <w:pPr>
        <w:spacing w:line="360" w:lineRule="auto"/>
      </w:pPr>
      <w:r w:rsidRPr="004631F0">
        <w:t>## Current Plot Measurements</w:t>
      </w:r>
    </w:p>
    <w:p w14:paraId="09F1CB0E" w14:textId="77777777" w:rsidR="004631F0" w:rsidRPr="004631F0" w:rsidRDefault="004631F0" w:rsidP="008C696B">
      <w:pPr>
        <w:spacing w:line="360" w:lineRule="auto"/>
      </w:pPr>
    </w:p>
    <w:p w14:paraId="1C07898B" w14:textId="77777777" w:rsidR="004631F0" w:rsidRPr="004631F0" w:rsidRDefault="004631F0" w:rsidP="008C696B">
      <w:pPr>
        <w:spacing w:line="360" w:lineRule="auto"/>
      </w:pPr>
      <w:r w:rsidRPr="004631F0">
        <w:t>```{r}</w:t>
      </w:r>
    </w:p>
    <w:p w14:paraId="68344879" w14:textId="77777777" w:rsidR="004631F0" w:rsidRPr="004631F0" w:rsidRDefault="004631F0" w:rsidP="008C696B">
      <w:pPr>
        <w:spacing w:line="360" w:lineRule="auto"/>
      </w:pPr>
      <w:r w:rsidRPr="004631F0">
        <w:t xml:space="preserve">NC_plots_AGB &lt;- PLOT_obs(EVAL_GRP = 372023, ATTRIBUTE_NBR = 10,GRP_BY_ATTRIB = c('unitcd','countycd')) |&gt; </w:t>
      </w:r>
    </w:p>
    <w:p w14:paraId="38CD45E4" w14:textId="77777777" w:rsidR="004631F0" w:rsidRPr="004631F0" w:rsidRDefault="004631F0" w:rsidP="008C696B">
      <w:pPr>
        <w:spacing w:line="360" w:lineRule="auto"/>
      </w:pPr>
      <w:r w:rsidRPr="004631F0">
        <w:lastRenderedPageBreak/>
        <w:t xml:space="preserve">  filter(COUNTYCD %in% c(13, 15, 17, 19, 29, 31, 41, 47, 49, 53, 55, 61, 65, 69, 73, 79, 83, 91, 95,101, 103, 107, 117, 127, 129, 131, 133, 137, 139, 141, 143, 147, 155, 163, 177, 181, 185, 187, 191, 195)</w:t>
      </w:r>
    </w:p>
    <w:p w14:paraId="35FEFFF0" w14:textId="77777777" w:rsidR="004631F0" w:rsidRPr="004631F0" w:rsidRDefault="004631F0" w:rsidP="008C696B">
      <w:pPr>
        <w:spacing w:line="360" w:lineRule="auto"/>
      </w:pPr>
      <w:r w:rsidRPr="004631F0">
        <w:t xml:space="preserve">  ) # here i'm generating plot-level estimates from all the plots in evaluation group 372023, corresponding to North Carolina plots visited in 2023. Then im filtering to just those within the counties of my study area</w:t>
      </w:r>
    </w:p>
    <w:p w14:paraId="12AD784D" w14:textId="77777777" w:rsidR="004631F0" w:rsidRPr="004631F0" w:rsidRDefault="004631F0" w:rsidP="008C696B">
      <w:pPr>
        <w:spacing w:line="360" w:lineRule="auto"/>
      </w:pPr>
    </w:p>
    <w:p w14:paraId="23ECDAD8" w14:textId="77777777" w:rsidR="004631F0" w:rsidRPr="004631F0" w:rsidRDefault="004631F0" w:rsidP="008C696B">
      <w:pPr>
        <w:spacing w:line="360" w:lineRule="auto"/>
      </w:pPr>
      <w:r w:rsidRPr="004631F0">
        <w:t># unique plot codes for EVAL_GRP 372023 within study area</w:t>
      </w:r>
    </w:p>
    <w:p w14:paraId="50946523" w14:textId="77777777" w:rsidR="004631F0" w:rsidRPr="004631F0" w:rsidRDefault="004631F0" w:rsidP="008C696B">
      <w:pPr>
        <w:spacing w:line="360" w:lineRule="auto"/>
      </w:pPr>
      <w:r w:rsidRPr="004631F0">
        <w:t>PLT_CN &lt;- unique(NC_plots_AGB$PLT_CN) # 1483 unique plot sequence numbers</w:t>
      </w:r>
    </w:p>
    <w:p w14:paraId="67F8D34B" w14:textId="77777777" w:rsidR="004631F0" w:rsidRPr="004631F0" w:rsidRDefault="004631F0" w:rsidP="008C696B">
      <w:pPr>
        <w:spacing w:line="360" w:lineRule="auto"/>
      </w:pPr>
    </w:p>
    <w:p w14:paraId="4FCECD72" w14:textId="77777777" w:rsidR="004631F0" w:rsidRPr="004631F0" w:rsidRDefault="004631F0" w:rsidP="008C696B">
      <w:pPr>
        <w:spacing w:line="360" w:lineRule="auto"/>
      </w:pPr>
      <w:r w:rsidRPr="004631F0">
        <w:t xml:space="preserve"># this grabs plots from the PLOT table with sequnce numbers matching our NC_plots_AGB </w:t>
      </w:r>
    </w:p>
    <w:p w14:paraId="4BAC6927" w14:textId="77777777" w:rsidR="004631F0" w:rsidRPr="004631F0" w:rsidRDefault="004631F0" w:rsidP="008C696B">
      <w:pPr>
        <w:spacing w:line="360" w:lineRule="auto"/>
      </w:pPr>
      <w:r w:rsidRPr="004631F0">
        <w:t xml:space="preserve">plot &lt;- GET_record(TABLE_NAME = 'plot',VAR_NAME = 'cn',VAR_VALUES = PLT_CN) |&gt; </w:t>
      </w:r>
    </w:p>
    <w:p w14:paraId="304AD5BC" w14:textId="77777777" w:rsidR="004631F0" w:rsidRPr="004631F0" w:rsidRDefault="004631F0" w:rsidP="008C696B">
      <w:pPr>
        <w:spacing w:line="360" w:lineRule="auto"/>
      </w:pPr>
      <w:r w:rsidRPr="004631F0">
        <w:t xml:space="preserve">  rename(PLT_CN = CN)</w:t>
      </w:r>
    </w:p>
    <w:p w14:paraId="41F65B99" w14:textId="77777777" w:rsidR="004631F0" w:rsidRPr="004631F0" w:rsidRDefault="004631F0" w:rsidP="008C696B">
      <w:pPr>
        <w:spacing w:line="360" w:lineRule="auto"/>
      </w:pPr>
    </w:p>
    <w:p w14:paraId="2324CF4E" w14:textId="77777777" w:rsidR="004631F0" w:rsidRPr="004631F0" w:rsidRDefault="004631F0" w:rsidP="008C696B">
      <w:pPr>
        <w:spacing w:line="360" w:lineRule="auto"/>
      </w:pPr>
      <w:r w:rsidRPr="004631F0">
        <w:t xml:space="preserve"># this grabs conditions from the CONDITION table with sequnce numbers matching our NC_plots_AGB </w:t>
      </w:r>
    </w:p>
    <w:p w14:paraId="5631AB31" w14:textId="77777777" w:rsidR="004631F0" w:rsidRPr="004631F0" w:rsidRDefault="004631F0" w:rsidP="008C696B">
      <w:pPr>
        <w:spacing w:line="360" w:lineRule="auto"/>
      </w:pPr>
      <w:r w:rsidRPr="004631F0">
        <w:t>cond &lt;- GET_record(TABLE_NAME = 'cond',VAR_NAME = 'plt_cn',VAR_VALUES = PLT_CN)</w:t>
      </w:r>
    </w:p>
    <w:p w14:paraId="4A81580F" w14:textId="77777777" w:rsidR="004631F0" w:rsidRPr="004631F0" w:rsidRDefault="004631F0" w:rsidP="008C696B">
      <w:pPr>
        <w:spacing w:line="360" w:lineRule="auto"/>
      </w:pPr>
    </w:p>
    <w:p w14:paraId="5F1C0872" w14:textId="77777777" w:rsidR="004631F0" w:rsidRPr="004631F0" w:rsidRDefault="004631F0" w:rsidP="008C696B">
      <w:pPr>
        <w:spacing w:line="360" w:lineRule="auto"/>
      </w:pPr>
      <w:r w:rsidRPr="004631F0">
        <w:t># unique plot conditions, as there are multiple plot sequences in cond table</w:t>
      </w:r>
    </w:p>
    <w:p w14:paraId="517CE4D0" w14:textId="77777777" w:rsidR="004631F0" w:rsidRPr="004631F0" w:rsidRDefault="004631F0" w:rsidP="008C696B">
      <w:pPr>
        <w:spacing w:line="360" w:lineRule="auto"/>
      </w:pPr>
      <w:r w:rsidRPr="004631F0">
        <w:t>PLT_CN_ALL &lt;- unique(cond$PLT_CN)</w:t>
      </w:r>
    </w:p>
    <w:p w14:paraId="3F62F2E1" w14:textId="77777777" w:rsidR="004631F0" w:rsidRPr="004631F0" w:rsidRDefault="004631F0" w:rsidP="008C696B">
      <w:pPr>
        <w:spacing w:line="360" w:lineRule="auto"/>
      </w:pPr>
    </w:p>
    <w:p w14:paraId="520C6A1E" w14:textId="77777777" w:rsidR="004631F0" w:rsidRPr="004631F0" w:rsidRDefault="004631F0" w:rsidP="008C696B">
      <w:pPr>
        <w:spacing w:line="360" w:lineRule="auto"/>
      </w:pPr>
      <w:r w:rsidRPr="004631F0">
        <w:t># this only gets plots which match the unique sequence numbers</w:t>
      </w:r>
    </w:p>
    <w:p w14:paraId="414FEC92" w14:textId="77777777" w:rsidR="004631F0" w:rsidRPr="004631F0" w:rsidRDefault="004631F0" w:rsidP="008C696B">
      <w:pPr>
        <w:spacing w:line="360" w:lineRule="auto"/>
      </w:pPr>
      <w:r w:rsidRPr="004631F0">
        <w:t>plot &lt;- plot |&gt; filter(PLT_CN %in% PLT_CN_ALL)</w:t>
      </w:r>
    </w:p>
    <w:p w14:paraId="3233778E" w14:textId="77777777" w:rsidR="004631F0" w:rsidRPr="004631F0" w:rsidRDefault="004631F0" w:rsidP="008C696B">
      <w:pPr>
        <w:spacing w:line="360" w:lineRule="auto"/>
      </w:pPr>
    </w:p>
    <w:p w14:paraId="7B7E463E" w14:textId="77777777" w:rsidR="004631F0" w:rsidRPr="004631F0" w:rsidRDefault="004631F0" w:rsidP="008C696B">
      <w:pPr>
        <w:spacing w:line="360" w:lineRule="auto"/>
      </w:pPr>
      <w:r w:rsidRPr="004631F0">
        <w:t># i think this gets individual tree records</w:t>
      </w:r>
    </w:p>
    <w:p w14:paraId="3659B98D" w14:textId="77777777" w:rsidR="004631F0" w:rsidRPr="004631F0" w:rsidRDefault="004631F0" w:rsidP="008C696B">
      <w:pPr>
        <w:spacing w:line="360" w:lineRule="auto"/>
      </w:pPr>
      <w:r w:rsidRPr="004631F0">
        <w:t xml:space="preserve">tree &lt;- GET_record(TABLE_NAME = 'tree',VAR_NAME = 'plt_cn',VAR_VALUES = PLT_CN_ALL) |&gt; </w:t>
      </w:r>
    </w:p>
    <w:p w14:paraId="2B3027F9" w14:textId="77777777" w:rsidR="004631F0" w:rsidRPr="004631F0" w:rsidRDefault="004631F0" w:rsidP="008C696B">
      <w:pPr>
        <w:spacing w:line="360" w:lineRule="auto"/>
      </w:pPr>
      <w:r w:rsidRPr="004631F0">
        <w:t xml:space="preserve">  rename(TRE_CN = CN)</w:t>
      </w:r>
    </w:p>
    <w:p w14:paraId="717A3573" w14:textId="77777777" w:rsidR="004631F0" w:rsidRPr="004631F0" w:rsidRDefault="004631F0" w:rsidP="008C696B">
      <w:pPr>
        <w:spacing w:line="360" w:lineRule="auto"/>
      </w:pPr>
    </w:p>
    <w:p w14:paraId="78616D3E" w14:textId="77777777" w:rsidR="004631F0" w:rsidRPr="004631F0" w:rsidRDefault="004631F0" w:rsidP="008C696B">
      <w:pPr>
        <w:spacing w:line="360" w:lineRule="auto"/>
      </w:pPr>
    </w:p>
    <w:p w14:paraId="4CA8D617" w14:textId="77777777" w:rsidR="004631F0" w:rsidRPr="004631F0" w:rsidRDefault="004631F0" w:rsidP="008C696B">
      <w:pPr>
        <w:spacing w:line="360" w:lineRule="auto"/>
      </w:pPr>
      <w:r w:rsidRPr="004631F0">
        <w:t>### Removing dates</w:t>
      </w:r>
    </w:p>
    <w:p w14:paraId="0429FFDC" w14:textId="77777777" w:rsidR="004631F0" w:rsidRPr="004631F0" w:rsidRDefault="004631F0" w:rsidP="008C696B">
      <w:pPr>
        <w:spacing w:line="360" w:lineRule="auto"/>
      </w:pPr>
    </w:p>
    <w:p w14:paraId="5A4943AE" w14:textId="77777777" w:rsidR="004631F0" w:rsidRPr="004631F0" w:rsidRDefault="004631F0" w:rsidP="008C696B">
      <w:pPr>
        <w:spacing w:line="360" w:lineRule="auto"/>
      </w:pPr>
      <w:r w:rsidRPr="004631F0">
        <w:t>plot &lt;- plot[,-grep("_DATE",names(plot))]</w:t>
      </w:r>
    </w:p>
    <w:p w14:paraId="47B66338" w14:textId="77777777" w:rsidR="004631F0" w:rsidRPr="004631F0" w:rsidRDefault="004631F0" w:rsidP="008C696B">
      <w:pPr>
        <w:spacing w:line="360" w:lineRule="auto"/>
      </w:pPr>
      <w:r w:rsidRPr="004631F0">
        <w:t>cond &lt;- cond[,-grep("_DATE",names(cond))]</w:t>
      </w:r>
    </w:p>
    <w:p w14:paraId="3B094298" w14:textId="77777777" w:rsidR="004631F0" w:rsidRPr="004631F0" w:rsidRDefault="004631F0" w:rsidP="008C696B">
      <w:pPr>
        <w:spacing w:line="360" w:lineRule="auto"/>
      </w:pPr>
      <w:r w:rsidRPr="004631F0">
        <w:t>tree &lt;- tree[,-grep("_DATE",names(tree))]</w:t>
      </w:r>
    </w:p>
    <w:p w14:paraId="6D4CA698" w14:textId="77777777" w:rsidR="004631F0" w:rsidRPr="004631F0" w:rsidRDefault="004631F0" w:rsidP="008C696B">
      <w:pPr>
        <w:spacing w:line="360" w:lineRule="auto"/>
      </w:pPr>
    </w:p>
    <w:p w14:paraId="30A00C35" w14:textId="77777777" w:rsidR="004631F0" w:rsidRPr="004631F0" w:rsidRDefault="004631F0" w:rsidP="008C696B">
      <w:pPr>
        <w:spacing w:line="360" w:lineRule="auto"/>
      </w:pPr>
    </w:p>
    <w:p w14:paraId="070111D1" w14:textId="77777777" w:rsidR="004631F0" w:rsidRPr="004631F0" w:rsidRDefault="004631F0" w:rsidP="008C696B">
      <w:pPr>
        <w:spacing w:line="360" w:lineRule="auto"/>
      </w:pPr>
      <w:r w:rsidRPr="004631F0">
        <w:t>### Joining plot, cond, tree</w:t>
      </w:r>
    </w:p>
    <w:p w14:paraId="4F153A1E" w14:textId="77777777" w:rsidR="004631F0" w:rsidRPr="004631F0" w:rsidRDefault="004631F0" w:rsidP="008C696B">
      <w:pPr>
        <w:spacing w:line="360" w:lineRule="auto"/>
      </w:pPr>
    </w:p>
    <w:p w14:paraId="7C637DC4" w14:textId="77777777" w:rsidR="004631F0" w:rsidRPr="004631F0" w:rsidRDefault="004631F0" w:rsidP="008C696B">
      <w:pPr>
        <w:spacing w:line="360" w:lineRule="auto"/>
      </w:pPr>
      <w:r w:rsidRPr="004631F0">
        <w:t>plot_cond &lt;- left_join(plot,cond)</w:t>
      </w:r>
    </w:p>
    <w:p w14:paraId="0FDCC57D" w14:textId="77777777" w:rsidR="004631F0" w:rsidRPr="004631F0" w:rsidRDefault="004631F0" w:rsidP="008C696B">
      <w:pPr>
        <w:spacing w:line="360" w:lineRule="auto"/>
      </w:pPr>
      <w:r w:rsidRPr="004631F0">
        <w:t>plot_cond_tree &lt;- left_join(plot_cond,tree)</w:t>
      </w:r>
    </w:p>
    <w:p w14:paraId="2390F480" w14:textId="77777777" w:rsidR="004631F0" w:rsidRPr="004631F0" w:rsidRDefault="004631F0" w:rsidP="008C696B">
      <w:pPr>
        <w:spacing w:line="360" w:lineRule="auto"/>
      </w:pPr>
      <w:r w:rsidRPr="004631F0">
        <w:t xml:space="preserve"># test &lt;- anti_join(tree,plot_cond_tree) # Trees from plots with partial non-SYP fortypecd  </w:t>
      </w:r>
    </w:p>
    <w:p w14:paraId="0B008CCC" w14:textId="77777777" w:rsidR="004631F0" w:rsidRPr="004631F0" w:rsidRDefault="004631F0" w:rsidP="008C696B">
      <w:pPr>
        <w:spacing w:line="360" w:lineRule="auto"/>
      </w:pPr>
    </w:p>
    <w:p w14:paraId="2F262DBA" w14:textId="77777777" w:rsidR="004631F0" w:rsidRPr="004631F0" w:rsidRDefault="004631F0" w:rsidP="008C696B">
      <w:pPr>
        <w:spacing w:line="360" w:lineRule="auto"/>
      </w:pPr>
    </w:p>
    <w:p w14:paraId="66B4F436" w14:textId="77777777" w:rsidR="004631F0" w:rsidRPr="004631F0" w:rsidRDefault="004631F0" w:rsidP="008C696B">
      <w:pPr>
        <w:spacing w:line="360" w:lineRule="auto"/>
      </w:pPr>
      <w:r w:rsidRPr="004631F0">
        <w:t>### Creating current df</w:t>
      </w:r>
    </w:p>
    <w:p w14:paraId="4709ABEF" w14:textId="77777777" w:rsidR="004631F0" w:rsidRPr="004631F0" w:rsidRDefault="004631F0" w:rsidP="008C696B">
      <w:pPr>
        <w:spacing w:line="360" w:lineRule="auto"/>
      </w:pPr>
      <w:r w:rsidRPr="004631F0">
        <w:t xml:space="preserve">current_tree &lt;- plot_cond_tree |&gt; </w:t>
      </w:r>
    </w:p>
    <w:p w14:paraId="5915D460" w14:textId="77777777" w:rsidR="004631F0" w:rsidRPr="004631F0" w:rsidRDefault="004631F0" w:rsidP="008C696B">
      <w:pPr>
        <w:spacing w:line="360" w:lineRule="auto"/>
      </w:pPr>
      <w:r w:rsidRPr="004631F0">
        <w:t xml:space="preserve">  dplyr::select(PLT_CN,PREV_PLT_CN,STATECD,UNITCD,COUNTYCD,MEASYEAR,REMPER,CONDID,COND_STATUS_CD,FORTYPCD,STDORGCD,</w:t>
      </w:r>
    </w:p>
    <w:p w14:paraId="35815DF0" w14:textId="77777777" w:rsidR="004631F0" w:rsidRPr="004631F0" w:rsidRDefault="004631F0" w:rsidP="008C696B">
      <w:pPr>
        <w:spacing w:line="360" w:lineRule="auto"/>
      </w:pPr>
      <w:r w:rsidRPr="004631F0">
        <w:t xml:space="preserve">                STDORGSP,DSTRBCD1,DSTRBYR1, TRTCD1,TRE_CN,PREV_TRE_CN,SUBP,TREE,STATUSCD,SPCD,DIA,HT,ACTUALHT,CCLCD,</w:t>
      </w:r>
    </w:p>
    <w:p w14:paraId="3EFD8BB7" w14:textId="77777777" w:rsidR="004631F0" w:rsidRPr="004631F0" w:rsidRDefault="004631F0" w:rsidP="008C696B">
      <w:pPr>
        <w:spacing w:line="360" w:lineRule="auto"/>
      </w:pPr>
      <w:r w:rsidRPr="004631F0">
        <w:t xml:space="preserve">                DAMLOC1,DAMTYP1,DAMSEV1) |&gt; </w:t>
      </w:r>
    </w:p>
    <w:p w14:paraId="1FE5C8EB" w14:textId="77777777" w:rsidR="004631F0" w:rsidRPr="004631F0" w:rsidRDefault="004631F0" w:rsidP="008C696B">
      <w:pPr>
        <w:spacing w:line="360" w:lineRule="auto"/>
      </w:pPr>
      <w:r w:rsidRPr="004631F0">
        <w:t xml:space="preserve">  rename(PLT_CN2 = PLT_CN,</w:t>
      </w:r>
    </w:p>
    <w:p w14:paraId="4D59A641" w14:textId="77777777" w:rsidR="004631F0" w:rsidRPr="004631F0" w:rsidRDefault="004631F0" w:rsidP="008C696B">
      <w:pPr>
        <w:spacing w:line="360" w:lineRule="auto"/>
      </w:pPr>
      <w:r w:rsidRPr="004631F0">
        <w:t xml:space="preserve">         MEASYEAR2 = MEASYEAR,</w:t>
      </w:r>
    </w:p>
    <w:p w14:paraId="034BDF03" w14:textId="77777777" w:rsidR="004631F0" w:rsidRPr="004631F0" w:rsidRDefault="004631F0" w:rsidP="008C696B">
      <w:pPr>
        <w:spacing w:line="360" w:lineRule="auto"/>
      </w:pPr>
      <w:r w:rsidRPr="004631F0">
        <w:t xml:space="preserve">         CONDID2 = CONDID,</w:t>
      </w:r>
    </w:p>
    <w:p w14:paraId="10B72FF0" w14:textId="77777777" w:rsidR="004631F0" w:rsidRPr="004631F0" w:rsidRDefault="004631F0" w:rsidP="008C696B">
      <w:pPr>
        <w:spacing w:line="360" w:lineRule="auto"/>
      </w:pPr>
      <w:r w:rsidRPr="004631F0">
        <w:t xml:space="preserve">         COND_STATUS_CD2 = COND_STATUS_CD,</w:t>
      </w:r>
    </w:p>
    <w:p w14:paraId="5EB6C65B" w14:textId="77777777" w:rsidR="004631F0" w:rsidRPr="004631F0" w:rsidRDefault="004631F0" w:rsidP="008C696B">
      <w:pPr>
        <w:spacing w:line="360" w:lineRule="auto"/>
      </w:pPr>
      <w:r w:rsidRPr="004631F0">
        <w:t xml:space="preserve">         FORTYPCD2 = FORTYPCD,</w:t>
      </w:r>
    </w:p>
    <w:p w14:paraId="24E47C6F" w14:textId="77777777" w:rsidR="004631F0" w:rsidRPr="004631F0" w:rsidRDefault="004631F0" w:rsidP="008C696B">
      <w:pPr>
        <w:spacing w:line="360" w:lineRule="auto"/>
      </w:pPr>
      <w:r w:rsidRPr="004631F0">
        <w:t xml:space="preserve">         STDORGCD2 = STDORGCD,</w:t>
      </w:r>
    </w:p>
    <w:p w14:paraId="6C866CF6" w14:textId="77777777" w:rsidR="004631F0" w:rsidRPr="004631F0" w:rsidRDefault="004631F0" w:rsidP="008C696B">
      <w:pPr>
        <w:spacing w:line="360" w:lineRule="auto"/>
      </w:pPr>
      <w:r w:rsidRPr="004631F0">
        <w:lastRenderedPageBreak/>
        <w:t xml:space="preserve">         STDORGSP2 = STDORGSP,</w:t>
      </w:r>
    </w:p>
    <w:p w14:paraId="7C0F13DF" w14:textId="77777777" w:rsidR="004631F0" w:rsidRPr="004631F0" w:rsidRDefault="004631F0" w:rsidP="008C696B">
      <w:pPr>
        <w:spacing w:line="360" w:lineRule="auto"/>
      </w:pPr>
      <w:r w:rsidRPr="004631F0">
        <w:t xml:space="preserve">         DSTRBCD12 = DSTRBCD1,</w:t>
      </w:r>
    </w:p>
    <w:p w14:paraId="697A519D" w14:textId="77777777" w:rsidR="004631F0" w:rsidRPr="004631F0" w:rsidRDefault="004631F0" w:rsidP="008C696B">
      <w:pPr>
        <w:spacing w:line="360" w:lineRule="auto"/>
      </w:pPr>
      <w:r w:rsidRPr="004631F0">
        <w:t xml:space="preserve">         DSTRBYR12 = DSTRBYR1,</w:t>
      </w:r>
    </w:p>
    <w:p w14:paraId="1499DAC4" w14:textId="77777777" w:rsidR="004631F0" w:rsidRPr="004631F0" w:rsidRDefault="004631F0" w:rsidP="008C696B">
      <w:pPr>
        <w:spacing w:line="360" w:lineRule="auto"/>
      </w:pPr>
      <w:r w:rsidRPr="004631F0">
        <w:t xml:space="preserve">         TRTCD12 = TRTCD1,</w:t>
      </w:r>
    </w:p>
    <w:p w14:paraId="6D6A45CD" w14:textId="77777777" w:rsidR="004631F0" w:rsidRPr="004631F0" w:rsidRDefault="004631F0" w:rsidP="008C696B">
      <w:pPr>
        <w:spacing w:line="360" w:lineRule="auto"/>
      </w:pPr>
      <w:r w:rsidRPr="004631F0">
        <w:t xml:space="preserve">         TRE_CN2 = TRE_CN,</w:t>
      </w:r>
    </w:p>
    <w:p w14:paraId="2104B6F2" w14:textId="77777777" w:rsidR="004631F0" w:rsidRPr="004631F0" w:rsidRDefault="004631F0" w:rsidP="008C696B">
      <w:pPr>
        <w:spacing w:line="360" w:lineRule="auto"/>
      </w:pPr>
      <w:r w:rsidRPr="004631F0">
        <w:t xml:space="preserve">         STATUSCD2 = STATUSCD,</w:t>
      </w:r>
    </w:p>
    <w:p w14:paraId="4CEB23ED" w14:textId="77777777" w:rsidR="004631F0" w:rsidRPr="004631F0" w:rsidRDefault="004631F0" w:rsidP="008C696B">
      <w:pPr>
        <w:spacing w:line="360" w:lineRule="auto"/>
      </w:pPr>
      <w:r w:rsidRPr="004631F0">
        <w:t xml:space="preserve">         DIA2 = DIA, HT2 = HT,</w:t>
      </w:r>
    </w:p>
    <w:p w14:paraId="73CE15E8" w14:textId="77777777" w:rsidR="004631F0" w:rsidRPr="004631F0" w:rsidRDefault="004631F0" w:rsidP="008C696B">
      <w:pPr>
        <w:spacing w:line="360" w:lineRule="auto"/>
      </w:pPr>
      <w:r w:rsidRPr="004631F0">
        <w:t xml:space="preserve">         ACTUALHT2 = ACTUALHT,</w:t>
      </w:r>
    </w:p>
    <w:p w14:paraId="442B6B2E" w14:textId="77777777" w:rsidR="004631F0" w:rsidRPr="004631F0" w:rsidRDefault="004631F0" w:rsidP="008C696B">
      <w:pPr>
        <w:spacing w:line="360" w:lineRule="auto"/>
      </w:pPr>
      <w:r w:rsidRPr="004631F0">
        <w:t xml:space="preserve">         CCLCD2 = CCLCD,</w:t>
      </w:r>
    </w:p>
    <w:p w14:paraId="50BB8DF7" w14:textId="77777777" w:rsidR="004631F0" w:rsidRPr="004631F0" w:rsidRDefault="004631F0" w:rsidP="008C696B">
      <w:pPr>
        <w:spacing w:line="360" w:lineRule="auto"/>
      </w:pPr>
      <w:r w:rsidRPr="004631F0">
        <w:t xml:space="preserve">         DAMLOC12 = DAMLOC1,</w:t>
      </w:r>
    </w:p>
    <w:p w14:paraId="464216CB" w14:textId="77777777" w:rsidR="004631F0" w:rsidRPr="004631F0" w:rsidRDefault="004631F0" w:rsidP="008C696B">
      <w:pPr>
        <w:spacing w:line="360" w:lineRule="auto"/>
      </w:pPr>
      <w:r w:rsidRPr="004631F0">
        <w:t xml:space="preserve">         DAMTYP12 = DAMTYP1,</w:t>
      </w:r>
    </w:p>
    <w:p w14:paraId="70715052" w14:textId="77777777" w:rsidR="004631F0" w:rsidRPr="004631F0" w:rsidRDefault="004631F0" w:rsidP="008C696B">
      <w:pPr>
        <w:spacing w:line="360" w:lineRule="auto"/>
      </w:pPr>
      <w:r w:rsidRPr="004631F0">
        <w:t xml:space="preserve">         DAMSEV12 = DAMSEV1)</w:t>
      </w:r>
    </w:p>
    <w:p w14:paraId="46234D2E" w14:textId="77777777" w:rsidR="004631F0" w:rsidRPr="004631F0" w:rsidRDefault="004631F0" w:rsidP="008C696B">
      <w:pPr>
        <w:spacing w:line="360" w:lineRule="auto"/>
      </w:pPr>
      <w:r w:rsidRPr="004631F0">
        <w:t>```</w:t>
      </w:r>
    </w:p>
    <w:p w14:paraId="5354AD0F" w14:textId="77777777" w:rsidR="004631F0" w:rsidRPr="004631F0" w:rsidRDefault="004631F0" w:rsidP="008C696B">
      <w:pPr>
        <w:spacing w:line="360" w:lineRule="auto"/>
      </w:pPr>
    </w:p>
    <w:p w14:paraId="727FFFFF" w14:textId="77777777" w:rsidR="004631F0" w:rsidRPr="004631F0" w:rsidRDefault="004631F0" w:rsidP="008C696B">
      <w:pPr>
        <w:spacing w:line="360" w:lineRule="auto"/>
      </w:pPr>
      <w:r w:rsidRPr="004631F0">
        <w:t>## Previous Plot Measurements</w:t>
      </w:r>
    </w:p>
    <w:p w14:paraId="338CDAE4" w14:textId="77777777" w:rsidR="004631F0" w:rsidRPr="004631F0" w:rsidRDefault="004631F0" w:rsidP="008C696B">
      <w:pPr>
        <w:spacing w:line="360" w:lineRule="auto"/>
      </w:pPr>
    </w:p>
    <w:p w14:paraId="3DB61D0B" w14:textId="77777777" w:rsidR="004631F0" w:rsidRPr="004631F0" w:rsidRDefault="004631F0" w:rsidP="008C696B">
      <w:pPr>
        <w:spacing w:line="360" w:lineRule="auto"/>
      </w:pPr>
      <w:r w:rsidRPr="004631F0">
        <w:t>```{r}</w:t>
      </w:r>
    </w:p>
    <w:p w14:paraId="0E84FC07" w14:textId="77777777" w:rsidR="004631F0" w:rsidRPr="004631F0" w:rsidRDefault="004631F0" w:rsidP="008C696B">
      <w:pPr>
        <w:spacing w:line="360" w:lineRule="auto"/>
      </w:pPr>
      <w:r w:rsidRPr="004631F0">
        <w:t># grabs the previous sequence numbers for each plot</w:t>
      </w:r>
    </w:p>
    <w:p w14:paraId="1EC54188" w14:textId="77777777" w:rsidR="004631F0" w:rsidRPr="004631F0" w:rsidRDefault="004631F0" w:rsidP="008C696B">
      <w:pPr>
        <w:spacing w:line="360" w:lineRule="auto"/>
      </w:pPr>
      <w:r w:rsidRPr="004631F0">
        <w:t>PREV_PLT_CN &lt;- unique(plot$PREV_PLT_CN) # 1485 plots</w:t>
      </w:r>
    </w:p>
    <w:p w14:paraId="106FBF99" w14:textId="77777777" w:rsidR="004631F0" w:rsidRPr="004631F0" w:rsidRDefault="004631F0" w:rsidP="008C696B">
      <w:pPr>
        <w:spacing w:line="360" w:lineRule="auto"/>
      </w:pPr>
    </w:p>
    <w:p w14:paraId="2A16051C" w14:textId="77777777" w:rsidR="004631F0" w:rsidRPr="004631F0" w:rsidRDefault="004631F0" w:rsidP="008C696B">
      <w:pPr>
        <w:spacing w:line="360" w:lineRule="auto"/>
      </w:pPr>
      <w:r w:rsidRPr="004631F0">
        <w:t># then gets the plot records for those previous plot records</w:t>
      </w:r>
    </w:p>
    <w:p w14:paraId="29CEC350" w14:textId="77777777" w:rsidR="004631F0" w:rsidRPr="004631F0" w:rsidRDefault="004631F0" w:rsidP="008C696B">
      <w:pPr>
        <w:spacing w:line="360" w:lineRule="auto"/>
      </w:pPr>
      <w:r w:rsidRPr="004631F0">
        <w:t xml:space="preserve">prev_plot &lt;- GET_record('plot','cn',PREV_PLT_CN) |&gt; </w:t>
      </w:r>
    </w:p>
    <w:p w14:paraId="7C279A1E" w14:textId="77777777" w:rsidR="004631F0" w:rsidRPr="004631F0" w:rsidRDefault="004631F0" w:rsidP="008C696B">
      <w:pPr>
        <w:spacing w:line="360" w:lineRule="auto"/>
      </w:pPr>
      <w:r w:rsidRPr="004631F0">
        <w:t xml:space="preserve">  rename(PLT_CN = CN)</w:t>
      </w:r>
    </w:p>
    <w:p w14:paraId="16506ABC" w14:textId="77777777" w:rsidR="004631F0" w:rsidRPr="004631F0" w:rsidRDefault="004631F0" w:rsidP="008C696B">
      <w:pPr>
        <w:spacing w:line="360" w:lineRule="auto"/>
      </w:pPr>
    </w:p>
    <w:p w14:paraId="261B6F43" w14:textId="77777777" w:rsidR="004631F0" w:rsidRPr="004631F0" w:rsidRDefault="004631F0" w:rsidP="008C696B">
      <w:pPr>
        <w:spacing w:line="360" w:lineRule="auto"/>
      </w:pPr>
      <w:r w:rsidRPr="004631F0">
        <w:t># then grabs the conditions for the previous plot records</w:t>
      </w:r>
    </w:p>
    <w:p w14:paraId="05882354" w14:textId="77777777" w:rsidR="004631F0" w:rsidRPr="004631F0" w:rsidRDefault="004631F0" w:rsidP="008C696B">
      <w:pPr>
        <w:spacing w:line="360" w:lineRule="auto"/>
      </w:pPr>
      <w:r w:rsidRPr="004631F0">
        <w:t xml:space="preserve">prev_cond &lt;- GET_record(TABLE_NAME = 'cond',VAR_NAME = 'plt_cn',VAR_VALUES = PREV_PLT_CN) |&gt; </w:t>
      </w:r>
    </w:p>
    <w:p w14:paraId="52BFF3A7" w14:textId="77777777" w:rsidR="004631F0" w:rsidRPr="004631F0" w:rsidRDefault="004631F0" w:rsidP="008C696B">
      <w:pPr>
        <w:spacing w:line="360" w:lineRule="auto"/>
      </w:pPr>
      <w:r w:rsidRPr="004631F0">
        <w:t xml:space="preserve">  filter(FORTYPCD %in% c(141, 142, 161, 162, 166, 171, 402, 403, 404, 406, 407, 409, 501, 503, 504, 505, 506, 507, 508, 511, 512, 514, 515, 516, 517, 519, 520, 962, 995, 601, 602, 605, 606, 607, 608, 609, 701, 702, 703, 704, 705, 706, 708, 709))</w:t>
      </w:r>
    </w:p>
    <w:p w14:paraId="28F338F8" w14:textId="77777777" w:rsidR="004631F0" w:rsidRPr="004631F0" w:rsidRDefault="004631F0" w:rsidP="008C696B">
      <w:pPr>
        <w:spacing w:line="360" w:lineRule="auto"/>
      </w:pPr>
    </w:p>
    <w:p w14:paraId="15DD39C5" w14:textId="77777777" w:rsidR="004631F0" w:rsidRPr="004631F0" w:rsidRDefault="004631F0" w:rsidP="008C696B">
      <w:pPr>
        <w:spacing w:line="360" w:lineRule="auto"/>
      </w:pPr>
      <w:r w:rsidRPr="004631F0">
        <w:lastRenderedPageBreak/>
        <w:t># finally, joining tree data for previous plot records</w:t>
      </w:r>
    </w:p>
    <w:p w14:paraId="62FDEC78" w14:textId="77777777" w:rsidR="004631F0" w:rsidRPr="004631F0" w:rsidRDefault="004631F0" w:rsidP="008C696B">
      <w:pPr>
        <w:spacing w:line="360" w:lineRule="auto"/>
      </w:pPr>
      <w:r w:rsidRPr="004631F0">
        <w:t xml:space="preserve">prev_tree &lt;- GET_record(TABLE_NAME = 'tree',VAR_NAME = 'plt_cn',VAR_VALUES = PREV_PLT_CN) |&gt; </w:t>
      </w:r>
    </w:p>
    <w:p w14:paraId="42659062" w14:textId="77777777" w:rsidR="004631F0" w:rsidRPr="004631F0" w:rsidRDefault="004631F0" w:rsidP="008C696B">
      <w:pPr>
        <w:spacing w:line="360" w:lineRule="auto"/>
      </w:pPr>
      <w:r w:rsidRPr="004631F0">
        <w:t xml:space="preserve">  rename(TRE_CN = CN)</w:t>
      </w:r>
    </w:p>
    <w:p w14:paraId="4D60E2CE" w14:textId="77777777" w:rsidR="004631F0" w:rsidRPr="004631F0" w:rsidRDefault="004631F0" w:rsidP="008C696B">
      <w:pPr>
        <w:spacing w:line="360" w:lineRule="auto"/>
      </w:pPr>
    </w:p>
    <w:p w14:paraId="18E9E58F" w14:textId="77777777" w:rsidR="004631F0" w:rsidRPr="004631F0" w:rsidRDefault="004631F0" w:rsidP="008C696B">
      <w:pPr>
        <w:spacing w:line="360" w:lineRule="auto"/>
      </w:pPr>
      <w:r w:rsidRPr="004631F0">
        <w:t># drop _DATE variables from previous plot records</w:t>
      </w:r>
    </w:p>
    <w:p w14:paraId="601867EE" w14:textId="77777777" w:rsidR="004631F0" w:rsidRPr="004631F0" w:rsidRDefault="004631F0" w:rsidP="008C696B">
      <w:pPr>
        <w:spacing w:line="360" w:lineRule="auto"/>
      </w:pPr>
      <w:r w:rsidRPr="004631F0">
        <w:t>prev_plot &lt;- prev_plot[,-grep("_DATE",names(prev_plot))]</w:t>
      </w:r>
    </w:p>
    <w:p w14:paraId="2357EC28" w14:textId="77777777" w:rsidR="004631F0" w:rsidRPr="004631F0" w:rsidRDefault="004631F0" w:rsidP="008C696B">
      <w:pPr>
        <w:spacing w:line="360" w:lineRule="auto"/>
      </w:pPr>
      <w:r w:rsidRPr="004631F0">
        <w:t>prev_cond &lt;- prev_cond[,-grep("_DATE",names(prev_cond))]</w:t>
      </w:r>
    </w:p>
    <w:p w14:paraId="7F0B7413" w14:textId="77777777" w:rsidR="004631F0" w:rsidRPr="004631F0" w:rsidRDefault="004631F0" w:rsidP="008C696B">
      <w:pPr>
        <w:spacing w:line="360" w:lineRule="auto"/>
      </w:pPr>
      <w:r w:rsidRPr="004631F0">
        <w:t>prev_tree &lt;- prev_tree[,-grep("_DATE",names(prev_tree))]</w:t>
      </w:r>
    </w:p>
    <w:p w14:paraId="7570E9EC" w14:textId="77777777" w:rsidR="004631F0" w:rsidRPr="004631F0" w:rsidRDefault="004631F0" w:rsidP="008C696B">
      <w:pPr>
        <w:spacing w:line="360" w:lineRule="auto"/>
      </w:pPr>
    </w:p>
    <w:p w14:paraId="07CAE7AB" w14:textId="77777777" w:rsidR="004631F0" w:rsidRPr="004631F0" w:rsidRDefault="004631F0" w:rsidP="008C696B">
      <w:pPr>
        <w:spacing w:line="360" w:lineRule="auto"/>
      </w:pPr>
    </w:p>
    <w:p w14:paraId="0E263203" w14:textId="77777777" w:rsidR="004631F0" w:rsidRPr="004631F0" w:rsidRDefault="004631F0" w:rsidP="008C696B">
      <w:pPr>
        <w:spacing w:line="360" w:lineRule="auto"/>
      </w:pPr>
      <w:r w:rsidRPr="004631F0">
        <w:t>### Joining previous plot, cond, tree</w:t>
      </w:r>
    </w:p>
    <w:p w14:paraId="6A595AFA" w14:textId="77777777" w:rsidR="004631F0" w:rsidRPr="004631F0" w:rsidRDefault="004631F0" w:rsidP="008C696B">
      <w:pPr>
        <w:spacing w:line="360" w:lineRule="auto"/>
      </w:pPr>
    </w:p>
    <w:p w14:paraId="01042A60" w14:textId="77777777" w:rsidR="004631F0" w:rsidRPr="004631F0" w:rsidRDefault="004631F0" w:rsidP="008C696B">
      <w:pPr>
        <w:spacing w:line="360" w:lineRule="auto"/>
      </w:pPr>
      <w:r w:rsidRPr="004631F0">
        <w:t># joinging condiiton and tree data from previous plot records</w:t>
      </w:r>
    </w:p>
    <w:p w14:paraId="17DA5A87" w14:textId="77777777" w:rsidR="004631F0" w:rsidRPr="004631F0" w:rsidRDefault="004631F0" w:rsidP="008C696B">
      <w:pPr>
        <w:spacing w:line="360" w:lineRule="auto"/>
      </w:pPr>
      <w:r w:rsidRPr="004631F0">
        <w:t>prev_plot_cond &lt;- left_join(prev_plot,prev_cond)</w:t>
      </w:r>
    </w:p>
    <w:p w14:paraId="2ECFA29F" w14:textId="77777777" w:rsidR="004631F0" w:rsidRPr="004631F0" w:rsidRDefault="004631F0" w:rsidP="008C696B">
      <w:pPr>
        <w:spacing w:line="360" w:lineRule="auto"/>
      </w:pPr>
      <w:r w:rsidRPr="004631F0">
        <w:t>prev_plot_cond_tree &lt;- left_join(prev_plot_cond,prev_tree)</w:t>
      </w:r>
    </w:p>
    <w:p w14:paraId="6E9E67DE" w14:textId="77777777" w:rsidR="004631F0" w:rsidRPr="004631F0" w:rsidRDefault="004631F0" w:rsidP="008C696B">
      <w:pPr>
        <w:spacing w:line="360" w:lineRule="auto"/>
      </w:pPr>
    </w:p>
    <w:p w14:paraId="4E039763" w14:textId="77777777" w:rsidR="004631F0" w:rsidRPr="004631F0" w:rsidRDefault="004631F0" w:rsidP="008C696B">
      <w:pPr>
        <w:spacing w:line="360" w:lineRule="auto"/>
      </w:pPr>
      <w:r w:rsidRPr="004631F0">
        <w:t>### Creating previous df</w:t>
      </w:r>
    </w:p>
    <w:p w14:paraId="7AD38A34" w14:textId="77777777" w:rsidR="004631F0" w:rsidRPr="004631F0" w:rsidRDefault="004631F0" w:rsidP="008C696B">
      <w:pPr>
        <w:spacing w:line="360" w:lineRule="auto"/>
      </w:pPr>
    </w:p>
    <w:p w14:paraId="2069D38B" w14:textId="77777777" w:rsidR="004631F0" w:rsidRPr="004631F0" w:rsidRDefault="004631F0" w:rsidP="008C696B">
      <w:pPr>
        <w:spacing w:line="360" w:lineRule="auto"/>
      </w:pPr>
      <w:r w:rsidRPr="004631F0">
        <w:t># establishing a df of previous tree measurments</w:t>
      </w:r>
    </w:p>
    <w:p w14:paraId="16E54FA5" w14:textId="77777777" w:rsidR="004631F0" w:rsidRPr="004631F0" w:rsidRDefault="004631F0" w:rsidP="008C696B">
      <w:pPr>
        <w:spacing w:line="360" w:lineRule="auto"/>
      </w:pPr>
      <w:r w:rsidRPr="004631F0">
        <w:t xml:space="preserve">previous_tree &lt;- prev_plot_cond_tree |&gt; </w:t>
      </w:r>
    </w:p>
    <w:p w14:paraId="762D1FBD" w14:textId="77777777" w:rsidR="004631F0" w:rsidRPr="004631F0" w:rsidRDefault="004631F0" w:rsidP="008C696B">
      <w:pPr>
        <w:spacing w:line="360" w:lineRule="auto"/>
      </w:pPr>
      <w:r w:rsidRPr="004631F0">
        <w:t xml:space="preserve">  dplyr::select(PLT_CN,STATECD,UNITCD,COUNTYCD,MEASYEAR,CONDID,COND_STATUS_CD,FORTYPCD,STDORGCD,</w:t>
      </w:r>
    </w:p>
    <w:p w14:paraId="3C279BB5" w14:textId="77777777" w:rsidR="004631F0" w:rsidRPr="004631F0" w:rsidRDefault="004631F0" w:rsidP="008C696B">
      <w:pPr>
        <w:spacing w:line="360" w:lineRule="auto"/>
      </w:pPr>
      <w:r w:rsidRPr="004631F0">
        <w:t xml:space="preserve">                STDORGSP,DSTRBCD1,DSTRBYR1, TRTCD1,TRE_CN,SUBP,TREE,STATUSCD,SPCD,DIA,HT,ACTUALHT,CCLCD,</w:t>
      </w:r>
    </w:p>
    <w:p w14:paraId="568D46F2" w14:textId="77777777" w:rsidR="004631F0" w:rsidRPr="004631F0" w:rsidRDefault="004631F0" w:rsidP="008C696B">
      <w:pPr>
        <w:spacing w:line="360" w:lineRule="auto"/>
      </w:pPr>
      <w:r w:rsidRPr="004631F0">
        <w:t xml:space="preserve">                DAMLOC1,DAMTYP1,DAMSEV1)</w:t>
      </w:r>
    </w:p>
    <w:p w14:paraId="04E783BD" w14:textId="77777777" w:rsidR="004631F0" w:rsidRPr="004631F0" w:rsidRDefault="004631F0" w:rsidP="008C696B">
      <w:pPr>
        <w:spacing w:line="360" w:lineRule="auto"/>
      </w:pPr>
      <w:r w:rsidRPr="004631F0">
        <w:t>```</w:t>
      </w:r>
    </w:p>
    <w:p w14:paraId="40B5AAA0" w14:textId="77777777" w:rsidR="004631F0" w:rsidRPr="004631F0" w:rsidRDefault="004631F0" w:rsidP="008C696B">
      <w:pPr>
        <w:spacing w:line="360" w:lineRule="auto"/>
      </w:pPr>
    </w:p>
    <w:p w14:paraId="145F821C" w14:textId="77777777" w:rsidR="004631F0" w:rsidRPr="004631F0" w:rsidRDefault="004631F0" w:rsidP="008C696B">
      <w:pPr>
        <w:spacing w:line="360" w:lineRule="auto"/>
      </w:pPr>
      <w:r w:rsidRPr="004631F0">
        <w:t>## Joining Remeasurements</w:t>
      </w:r>
    </w:p>
    <w:p w14:paraId="2F0F38AD" w14:textId="77777777" w:rsidR="004631F0" w:rsidRPr="004631F0" w:rsidRDefault="004631F0" w:rsidP="008C696B">
      <w:pPr>
        <w:spacing w:line="360" w:lineRule="auto"/>
      </w:pPr>
    </w:p>
    <w:p w14:paraId="75FE09C7" w14:textId="77777777" w:rsidR="004631F0" w:rsidRPr="004631F0" w:rsidRDefault="004631F0" w:rsidP="008C696B">
      <w:pPr>
        <w:spacing w:line="360" w:lineRule="auto"/>
      </w:pPr>
      <w:r w:rsidRPr="004631F0">
        <w:lastRenderedPageBreak/>
        <w:t>```{r}</w:t>
      </w:r>
    </w:p>
    <w:p w14:paraId="2DCA1BB1" w14:textId="77777777" w:rsidR="004631F0" w:rsidRPr="004631F0" w:rsidRDefault="004631F0" w:rsidP="008C696B">
      <w:pPr>
        <w:spacing w:line="360" w:lineRule="auto"/>
      </w:pPr>
      <w:r w:rsidRPr="004631F0">
        <w:t># The number of years to match our ICESat-2 ATL08 segments timeframe</w:t>
      </w:r>
    </w:p>
    <w:p w14:paraId="3D952DA4" w14:textId="77777777" w:rsidR="004631F0" w:rsidRPr="004631F0" w:rsidRDefault="004631F0" w:rsidP="008C696B">
      <w:pPr>
        <w:spacing w:line="360" w:lineRule="auto"/>
      </w:pPr>
      <w:r w:rsidRPr="004631F0">
        <w:t>timeframeLength &lt;- 5</w:t>
      </w:r>
    </w:p>
    <w:p w14:paraId="1F04CC57" w14:textId="77777777" w:rsidR="004631F0" w:rsidRPr="004631F0" w:rsidRDefault="004631F0" w:rsidP="008C696B">
      <w:pPr>
        <w:spacing w:line="360" w:lineRule="auto"/>
      </w:pPr>
    </w:p>
    <w:p w14:paraId="161FDE54" w14:textId="77777777" w:rsidR="004631F0" w:rsidRPr="004631F0" w:rsidRDefault="004631F0" w:rsidP="008C696B">
      <w:pPr>
        <w:spacing w:line="360" w:lineRule="auto"/>
      </w:pPr>
      <w:r w:rsidRPr="004631F0">
        <w:t>## 4: Joining current &amp; previous measurments, join that is species-specific</w:t>
      </w:r>
    </w:p>
    <w:p w14:paraId="5FA1033F" w14:textId="77777777" w:rsidR="004631F0" w:rsidRPr="004631F0" w:rsidRDefault="004631F0" w:rsidP="008C696B">
      <w:pPr>
        <w:spacing w:line="360" w:lineRule="auto"/>
      </w:pPr>
      <w:r w:rsidRPr="004631F0">
        <w:t>fullDf &lt;- left_join(current_tree,previous_tree,</w:t>
      </w:r>
    </w:p>
    <w:p w14:paraId="3F0673B5" w14:textId="77777777" w:rsidR="004631F0" w:rsidRPr="004631F0" w:rsidRDefault="004631F0" w:rsidP="008C696B">
      <w:pPr>
        <w:spacing w:line="360" w:lineRule="auto"/>
      </w:pPr>
      <w:r w:rsidRPr="004631F0">
        <w:t xml:space="preserve">                  by=join_by(STATECD,UNITCD,COUNTYCD,SUBP,TREE,SPCD,</w:t>
      </w:r>
    </w:p>
    <w:p w14:paraId="7591CF33" w14:textId="77777777" w:rsidR="004631F0" w:rsidRPr="004631F0" w:rsidRDefault="004631F0" w:rsidP="008C696B">
      <w:pPr>
        <w:spacing w:line="360" w:lineRule="auto"/>
      </w:pPr>
      <w:r w:rsidRPr="004631F0">
        <w:t xml:space="preserve">                             PREV_PLT_CN == PLT_CN,PREV_TRE_CN == TRE_CN)) |&gt; </w:t>
      </w:r>
    </w:p>
    <w:p w14:paraId="75C6DFAB" w14:textId="77777777" w:rsidR="004631F0" w:rsidRPr="004631F0" w:rsidRDefault="004631F0" w:rsidP="008C696B">
      <w:pPr>
        <w:spacing w:line="360" w:lineRule="auto"/>
      </w:pPr>
      <w:r w:rsidRPr="004631F0">
        <w:t xml:space="preserve">  mutate(DIA_INC = (DIA2-DIA)/REMPER,</w:t>
      </w:r>
    </w:p>
    <w:p w14:paraId="697FA4F8" w14:textId="77777777" w:rsidR="004631F0" w:rsidRPr="004631F0" w:rsidRDefault="004631F0" w:rsidP="008C696B">
      <w:pPr>
        <w:spacing w:line="360" w:lineRule="auto"/>
      </w:pPr>
      <w:r w:rsidRPr="004631F0">
        <w:t xml:space="preserve">         DIA_CHNG = DIA2-DIA,</w:t>
      </w:r>
    </w:p>
    <w:p w14:paraId="60E8B60D" w14:textId="77777777" w:rsidR="004631F0" w:rsidRPr="004631F0" w:rsidRDefault="004631F0" w:rsidP="008C696B">
      <w:pPr>
        <w:spacing w:line="360" w:lineRule="auto"/>
      </w:pPr>
      <w:r w:rsidRPr="004631F0">
        <w:t xml:space="preserve">         </w:t>
      </w:r>
    </w:p>
    <w:p w14:paraId="5A9D0981" w14:textId="77777777" w:rsidR="004631F0" w:rsidRPr="004631F0" w:rsidRDefault="004631F0" w:rsidP="008C696B">
      <w:pPr>
        <w:spacing w:line="360" w:lineRule="auto"/>
      </w:pPr>
      <w:r w:rsidRPr="004631F0">
        <w:t xml:space="preserve">         </w:t>
      </w:r>
    </w:p>
    <w:p w14:paraId="55829292" w14:textId="77777777" w:rsidR="004631F0" w:rsidRPr="004631F0" w:rsidRDefault="004631F0" w:rsidP="008C696B">
      <w:pPr>
        <w:spacing w:line="360" w:lineRule="auto"/>
      </w:pPr>
      <w:r w:rsidRPr="004631F0">
        <w:t xml:space="preserve">         # Calculating change measurements</w:t>
      </w:r>
    </w:p>
    <w:p w14:paraId="0D3DDCC9" w14:textId="77777777" w:rsidR="004631F0" w:rsidRPr="004631F0" w:rsidRDefault="004631F0" w:rsidP="008C696B">
      <w:pPr>
        <w:spacing w:line="360" w:lineRule="auto"/>
      </w:pPr>
      <w:r w:rsidRPr="004631F0">
        <w:t xml:space="preserve">         HT_CHNG = HT2-HT, # net change in height (feet)</w:t>
      </w:r>
    </w:p>
    <w:p w14:paraId="194BB428" w14:textId="77777777" w:rsidR="004631F0" w:rsidRPr="004631F0" w:rsidRDefault="004631F0" w:rsidP="008C696B">
      <w:pPr>
        <w:spacing w:line="360" w:lineRule="auto"/>
      </w:pPr>
      <w:r w:rsidRPr="004631F0">
        <w:t xml:space="preserve">         HT_INC = (HT2-HT)/REMPER, # height increment (feet)</w:t>
      </w:r>
    </w:p>
    <w:p w14:paraId="084B31A9" w14:textId="77777777" w:rsidR="004631F0" w:rsidRPr="004631F0" w:rsidRDefault="004631F0" w:rsidP="008C696B">
      <w:pPr>
        <w:spacing w:line="360" w:lineRule="auto"/>
      </w:pPr>
      <w:r w:rsidRPr="004631F0">
        <w:t xml:space="preserve">         !!paste0("NET_CHNG_", timeframeLength, "YR") := (HT2-HT)/REMPER * timeframeLength, # scaling rate to net change over the length of our timeframe  (feet)</w:t>
      </w:r>
    </w:p>
    <w:p w14:paraId="47BCCCAD" w14:textId="77777777" w:rsidR="004631F0" w:rsidRPr="004631F0" w:rsidRDefault="004631F0" w:rsidP="008C696B">
      <w:pPr>
        <w:spacing w:line="360" w:lineRule="auto"/>
      </w:pPr>
      <w:r w:rsidRPr="004631F0">
        <w:t xml:space="preserve">         </w:t>
      </w:r>
    </w:p>
    <w:p w14:paraId="3104F01A" w14:textId="77777777" w:rsidR="004631F0" w:rsidRPr="004631F0" w:rsidRDefault="004631F0" w:rsidP="008C696B">
      <w:pPr>
        <w:spacing w:line="360" w:lineRule="auto"/>
      </w:pPr>
      <w:r w:rsidRPr="004631F0">
        <w:t xml:space="preserve">         ACTUALHT_CHNG = ACTUALHT2-ACTUALHT, # net change in actual height (feet)</w:t>
      </w:r>
    </w:p>
    <w:p w14:paraId="257BD476" w14:textId="77777777" w:rsidR="004631F0" w:rsidRPr="004631F0" w:rsidRDefault="004631F0" w:rsidP="008C696B">
      <w:pPr>
        <w:spacing w:line="360" w:lineRule="auto"/>
      </w:pPr>
      <w:r w:rsidRPr="004631F0">
        <w:t xml:space="preserve">         ACTUALHT_INC = (ACTUALHT2-ACTUALHT)/REMPER, # actual height increment (feet)</w:t>
      </w:r>
    </w:p>
    <w:p w14:paraId="1A92837E" w14:textId="77777777" w:rsidR="004631F0" w:rsidRPr="004631F0" w:rsidRDefault="004631F0" w:rsidP="008C696B">
      <w:pPr>
        <w:spacing w:line="360" w:lineRule="auto"/>
      </w:pPr>
      <w:r w:rsidRPr="004631F0">
        <w:t xml:space="preserve">         !!paste0("NET_ACTUALCHNG_", timeframeLength, "YR") := (ACTUALHT2-ACTUALHT)/REMPER * timeframeLength, # scaling rate to net actual change over the length of our timeframe (feet)</w:t>
      </w:r>
    </w:p>
    <w:p w14:paraId="01CB3D56" w14:textId="77777777" w:rsidR="004631F0" w:rsidRPr="004631F0" w:rsidRDefault="004631F0" w:rsidP="008C696B">
      <w:pPr>
        <w:spacing w:line="360" w:lineRule="auto"/>
      </w:pPr>
      <w:r w:rsidRPr="004631F0">
        <w:t xml:space="preserve">         </w:t>
      </w:r>
    </w:p>
    <w:p w14:paraId="6CFCC76F" w14:textId="77777777" w:rsidR="004631F0" w:rsidRPr="004631F0" w:rsidRDefault="004631F0" w:rsidP="008C696B">
      <w:pPr>
        <w:spacing w:line="360" w:lineRule="auto"/>
      </w:pPr>
      <w:r w:rsidRPr="004631F0">
        <w:t xml:space="preserve">         </w:t>
      </w:r>
    </w:p>
    <w:p w14:paraId="387BDA33" w14:textId="77777777" w:rsidR="004631F0" w:rsidRPr="004631F0" w:rsidRDefault="004631F0" w:rsidP="008C696B">
      <w:pPr>
        <w:spacing w:line="360" w:lineRule="auto"/>
      </w:pPr>
      <w:r w:rsidRPr="004631F0">
        <w:t xml:space="preserve">         # Getting measurements in meters</w:t>
      </w:r>
    </w:p>
    <w:p w14:paraId="026E9E17" w14:textId="77777777" w:rsidR="004631F0" w:rsidRPr="004631F0" w:rsidRDefault="004631F0" w:rsidP="008C696B">
      <w:pPr>
        <w:spacing w:line="360" w:lineRule="auto"/>
      </w:pPr>
      <w:r w:rsidRPr="004631F0">
        <w:t xml:space="preserve">         HT_m = HT * .3048,</w:t>
      </w:r>
    </w:p>
    <w:p w14:paraId="68B37760" w14:textId="77777777" w:rsidR="004631F0" w:rsidRPr="004631F0" w:rsidRDefault="004631F0" w:rsidP="008C696B">
      <w:pPr>
        <w:spacing w:line="360" w:lineRule="auto"/>
      </w:pPr>
      <w:r w:rsidRPr="004631F0">
        <w:t xml:space="preserve">         HT2_m = HT2 * .3048,</w:t>
      </w:r>
    </w:p>
    <w:p w14:paraId="47F77F5C" w14:textId="77777777" w:rsidR="004631F0" w:rsidRPr="004631F0" w:rsidRDefault="004631F0" w:rsidP="008C696B">
      <w:pPr>
        <w:spacing w:line="360" w:lineRule="auto"/>
      </w:pPr>
      <w:r w:rsidRPr="004631F0">
        <w:t xml:space="preserve">         ACTUALHT_m = ACTUALHT * .3048, </w:t>
      </w:r>
    </w:p>
    <w:p w14:paraId="7CDDC2F6" w14:textId="77777777" w:rsidR="004631F0" w:rsidRPr="004631F0" w:rsidRDefault="004631F0" w:rsidP="008C696B">
      <w:pPr>
        <w:spacing w:line="360" w:lineRule="auto"/>
      </w:pPr>
      <w:r w:rsidRPr="004631F0">
        <w:lastRenderedPageBreak/>
        <w:t xml:space="preserve">         ACTUALHT2_m = ACTUALHT2 * .3048,</w:t>
      </w:r>
    </w:p>
    <w:p w14:paraId="628D4FB3" w14:textId="77777777" w:rsidR="004631F0" w:rsidRPr="004631F0" w:rsidRDefault="004631F0" w:rsidP="008C696B">
      <w:pPr>
        <w:spacing w:line="360" w:lineRule="auto"/>
      </w:pPr>
      <w:r w:rsidRPr="004631F0">
        <w:t xml:space="preserve">         </w:t>
      </w:r>
    </w:p>
    <w:p w14:paraId="62377B70" w14:textId="77777777" w:rsidR="004631F0" w:rsidRPr="004631F0" w:rsidRDefault="004631F0" w:rsidP="008C696B">
      <w:pPr>
        <w:spacing w:line="360" w:lineRule="auto"/>
      </w:pPr>
      <w:r w:rsidRPr="004631F0">
        <w:t xml:space="preserve">         # Calculating change measurements in meters</w:t>
      </w:r>
    </w:p>
    <w:p w14:paraId="058769BB" w14:textId="77777777" w:rsidR="004631F0" w:rsidRPr="004631F0" w:rsidRDefault="004631F0" w:rsidP="008C696B">
      <w:pPr>
        <w:spacing w:line="360" w:lineRule="auto"/>
      </w:pPr>
      <w:r w:rsidRPr="004631F0">
        <w:t xml:space="preserve">         HT_CHNGm = (HT2_m-HT_m), # net change in height (meters)</w:t>
      </w:r>
    </w:p>
    <w:p w14:paraId="36EFEFF2" w14:textId="77777777" w:rsidR="004631F0" w:rsidRPr="004631F0" w:rsidRDefault="004631F0" w:rsidP="008C696B">
      <w:pPr>
        <w:spacing w:line="360" w:lineRule="auto"/>
      </w:pPr>
      <w:r w:rsidRPr="004631F0">
        <w:t xml:space="preserve">         HT_INCm = (HT2_m-HT_m)/REMPER, # height increment (meters)</w:t>
      </w:r>
    </w:p>
    <w:p w14:paraId="2DD4D58E" w14:textId="77777777" w:rsidR="004631F0" w:rsidRPr="004631F0" w:rsidRDefault="004631F0" w:rsidP="008C696B">
      <w:pPr>
        <w:spacing w:line="360" w:lineRule="auto"/>
      </w:pPr>
      <w:r w:rsidRPr="004631F0">
        <w:t xml:space="preserve">         !!paste0("NET_CHNG_", timeframeLength, "YR_m") := (HT2_m-HT_m)/REMPER * timeframeLength,  # scaling rate to net change over the length of our timeframe (meters)</w:t>
      </w:r>
    </w:p>
    <w:p w14:paraId="59117CBB" w14:textId="77777777" w:rsidR="004631F0" w:rsidRPr="004631F0" w:rsidRDefault="004631F0" w:rsidP="008C696B">
      <w:pPr>
        <w:spacing w:line="360" w:lineRule="auto"/>
      </w:pPr>
      <w:r w:rsidRPr="004631F0">
        <w:t xml:space="preserve">         </w:t>
      </w:r>
    </w:p>
    <w:p w14:paraId="0EEAEB1A" w14:textId="77777777" w:rsidR="004631F0" w:rsidRPr="004631F0" w:rsidRDefault="004631F0" w:rsidP="008C696B">
      <w:pPr>
        <w:spacing w:line="360" w:lineRule="auto"/>
      </w:pPr>
      <w:r w:rsidRPr="004631F0">
        <w:t xml:space="preserve">         ACTUALHT_CHNGm = ACTUALHT2_m-ACTUALHT_m, # net change in actual height (meters)</w:t>
      </w:r>
    </w:p>
    <w:p w14:paraId="6549FDC3" w14:textId="77777777" w:rsidR="004631F0" w:rsidRPr="004631F0" w:rsidRDefault="004631F0" w:rsidP="008C696B">
      <w:pPr>
        <w:spacing w:line="360" w:lineRule="auto"/>
      </w:pPr>
      <w:r w:rsidRPr="004631F0">
        <w:t xml:space="preserve">         ACTUALHT_INCm = (ACTUALHT2_m-ACTUALHT_m)/REMPER, # actual height increment (meters)</w:t>
      </w:r>
    </w:p>
    <w:p w14:paraId="62992051" w14:textId="77777777" w:rsidR="004631F0" w:rsidRPr="004631F0" w:rsidRDefault="004631F0" w:rsidP="008C696B">
      <w:pPr>
        <w:spacing w:line="360" w:lineRule="auto"/>
      </w:pPr>
      <w:r w:rsidRPr="004631F0">
        <w:t xml:space="preserve">         !!paste0("NET_ACTUALCHNG_", timeframeLength, "YR_m") := (ACTUALHT2_m-ACTUALHT_m)/REMPER * timeframeLength,  # scaling rate to net actual change over the length of our timeframe (meters)</w:t>
      </w:r>
    </w:p>
    <w:p w14:paraId="2779B4A5" w14:textId="77777777" w:rsidR="004631F0" w:rsidRPr="004631F0" w:rsidRDefault="004631F0" w:rsidP="008C696B">
      <w:pPr>
        <w:spacing w:line="360" w:lineRule="auto"/>
      </w:pPr>
      <w:r w:rsidRPr="004631F0">
        <w:t xml:space="preserve">         </w:t>
      </w:r>
    </w:p>
    <w:p w14:paraId="0313E308" w14:textId="77777777" w:rsidR="004631F0" w:rsidRPr="004631F0" w:rsidRDefault="004631F0" w:rsidP="008C696B">
      <w:pPr>
        <w:spacing w:line="360" w:lineRule="auto"/>
      </w:pPr>
      <w:r w:rsidRPr="004631F0">
        <w:t xml:space="preserve">         # i think this piece accounts for dia_inc only in planted stands, as natural are multiplied by 0</w:t>
      </w:r>
    </w:p>
    <w:p w14:paraId="2CF94927" w14:textId="77777777" w:rsidR="004631F0" w:rsidRPr="004631F0" w:rsidRDefault="004631F0" w:rsidP="008C696B">
      <w:pPr>
        <w:spacing w:line="360" w:lineRule="auto"/>
      </w:pPr>
      <w:r w:rsidRPr="004631F0">
        <w:t xml:space="preserve">         DIAINC_STDORG = DIA_INC*STDORGCD) |&gt;    </w:t>
      </w:r>
    </w:p>
    <w:p w14:paraId="72782D31" w14:textId="77777777" w:rsidR="004631F0" w:rsidRPr="004631F0" w:rsidRDefault="004631F0" w:rsidP="008C696B">
      <w:pPr>
        <w:spacing w:line="360" w:lineRule="auto"/>
      </w:pPr>
      <w:r w:rsidRPr="004631F0">
        <w:t xml:space="preserve">  </w:t>
      </w:r>
    </w:p>
    <w:p w14:paraId="076AA159" w14:textId="77777777" w:rsidR="004631F0" w:rsidRPr="004631F0" w:rsidRDefault="004631F0" w:rsidP="008C696B">
      <w:pPr>
        <w:spacing w:line="360" w:lineRule="auto"/>
      </w:pPr>
      <w:r w:rsidRPr="004631F0">
        <w:t xml:space="preserve">    filter(STATUSCD &lt;= 1 &amp; STATUSCD2 &lt;= 1) # STATUS CODE to keep alive trees</w:t>
      </w:r>
    </w:p>
    <w:p w14:paraId="20BC8037" w14:textId="77777777" w:rsidR="004631F0" w:rsidRPr="004631F0" w:rsidRDefault="004631F0" w:rsidP="008C696B">
      <w:pPr>
        <w:spacing w:line="360" w:lineRule="auto"/>
      </w:pPr>
    </w:p>
    <w:p w14:paraId="7A8F9040" w14:textId="77777777" w:rsidR="004631F0" w:rsidRPr="004631F0" w:rsidRDefault="004631F0" w:rsidP="008C696B">
      <w:pPr>
        <w:spacing w:line="360" w:lineRule="auto"/>
      </w:pPr>
      <w:r w:rsidRPr="004631F0">
        <w:t>```</w:t>
      </w:r>
    </w:p>
    <w:p w14:paraId="709DD205" w14:textId="77777777" w:rsidR="004631F0" w:rsidRPr="004631F0" w:rsidRDefault="004631F0" w:rsidP="008C696B">
      <w:pPr>
        <w:spacing w:line="360" w:lineRule="auto"/>
      </w:pPr>
    </w:p>
    <w:p w14:paraId="718F03DF" w14:textId="77777777" w:rsidR="004631F0" w:rsidRPr="004631F0" w:rsidRDefault="004631F0" w:rsidP="008C696B">
      <w:pPr>
        <w:spacing w:line="360" w:lineRule="auto"/>
      </w:pPr>
      <w:r w:rsidRPr="004631F0">
        <w:t>## Adding Characteristics</w:t>
      </w:r>
    </w:p>
    <w:p w14:paraId="16947E2C" w14:textId="77777777" w:rsidR="004631F0" w:rsidRPr="004631F0" w:rsidRDefault="004631F0" w:rsidP="008C696B">
      <w:pPr>
        <w:spacing w:line="360" w:lineRule="auto"/>
      </w:pPr>
    </w:p>
    <w:p w14:paraId="59B910B6" w14:textId="77777777" w:rsidR="004631F0" w:rsidRPr="004631F0" w:rsidRDefault="004631F0" w:rsidP="008C696B">
      <w:pPr>
        <w:spacing w:line="360" w:lineRule="auto"/>
      </w:pPr>
      <w:r w:rsidRPr="004631F0">
        <w:t>```{r}</w:t>
      </w:r>
    </w:p>
    <w:p w14:paraId="2BC2EED5" w14:textId="77777777" w:rsidR="004631F0" w:rsidRPr="004631F0" w:rsidRDefault="004631F0" w:rsidP="008C696B">
      <w:pPr>
        <w:spacing w:line="360" w:lineRule="auto"/>
      </w:pPr>
      <w:r w:rsidRPr="004631F0">
        <w:t>## -------------------------- Mapping forest type ----------------------</w:t>
      </w:r>
    </w:p>
    <w:p w14:paraId="70513D9D" w14:textId="77777777" w:rsidR="004631F0" w:rsidRPr="004631F0" w:rsidRDefault="004631F0" w:rsidP="008C696B">
      <w:pPr>
        <w:spacing w:line="360" w:lineRule="auto"/>
      </w:pPr>
    </w:p>
    <w:p w14:paraId="77B5A0E0" w14:textId="77777777" w:rsidR="004631F0" w:rsidRPr="004631F0" w:rsidRDefault="004631F0" w:rsidP="008C696B">
      <w:pPr>
        <w:spacing w:line="360" w:lineRule="auto"/>
      </w:pPr>
      <w:r w:rsidRPr="004631F0">
        <w:t>fortypMapping &lt;- c(</w:t>
      </w:r>
    </w:p>
    <w:p w14:paraId="0DE9A07F" w14:textId="77777777" w:rsidR="004631F0" w:rsidRPr="004631F0" w:rsidRDefault="004631F0" w:rsidP="008C696B">
      <w:pPr>
        <w:spacing w:line="360" w:lineRule="auto"/>
      </w:pPr>
      <w:r w:rsidRPr="004631F0">
        <w:lastRenderedPageBreak/>
        <w:t xml:space="preserve">  # Evergreens</w:t>
      </w:r>
    </w:p>
    <w:p w14:paraId="56BEE9FF" w14:textId="77777777" w:rsidR="004631F0" w:rsidRPr="004631F0" w:rsidRDefault="004631F0" w:rsidP="008C696B">
      <w:pPr>
        <w:spacing w:line="360" w:lineRule="auto"/>
      </w:pPr>
      <w:r w:rsidRPr="004631F0">
        <w:t xml:space="preserve">  "141" = "Evergreen Forest", "142" = "Evergreen Forest", "161" = "Evergreen Forest",</w:t>
      </w:r>
    </w:p>
    <w:p w14:paraId="7523CEE0" w14:textId="77777777" w:rsidR="004631F0" w:rsidRPr="004631F0" w:rsidRDefault="004631F0" w:rsidP="008C696B">
      <w:pPr>
        <w:spacing w:line="360" w:lineRule="auto"/>
      </w:pPr>
      <w:r w:rsidRPr="004631F0">
        <w:t xml:space="preserve">  "162" = "Evergreen Forest", "166" = "Evergreen Forest", "171" = "Evergreen Forest",</w:t>
      </w:r>
    </w:p>
    <w:p w14:paraId="79C44F26" w14:textId="77777777" w:rsidR="004631F0" w:rsidRPr="004631F0" w:rsidRDefault="004631F0" w:rsidP="008C696B">
      <w:pPr>
        <w:spacing w:line="360" w:lineRule="auto"/>
      </w:pPr>
      <w:r w:rsidRPr="004631F0">
        <w:t xml:space="preserve">  "606" = "Evergreen Forest",</w:t>
      </w:r>
    </w:p>
    <w:p w14:paraId="7B1D54AB" w14:textId="77777777" w:rsidR="004631F0" w:rsidRPr="004631F0" w:rsidRDefault="004631F0" w:rsidP="008C696B">
      <w:pPr>
        <w:spacing w:line="360" w:lineRule="auto"/>
      </w:pPr>
      <w:r w:rsidRPr="004631F0">
        <w:t xml:space="preserve">  # then deciduous</w:t>
      </w:r>
    </w:p>
    <w:p w14:paraId="2F462BAB" w14:textId="77777777" w:rsidR="004631F0" w:rsidRPr="004631F0" w:rsidRDefault="004631F0" w:rsidP="008C696B">
      <w:pPr>
        <w:spacing w:line="360" w:lineRule="auto"/>
      </w:pPr>
      <w:r w:rsidRPr="004631F0">
        <w:t xml:space="preserve">  "501" = "Deciduous Forest", "503" = "Deciduous Forest", "504" = "Deciduous Forest",</w:t>
      </w:r>
    </w:p>
    <w:p w14:paraId="3206093A" w14:textId="77777777" w:rsidR="004631F0" w:rsidRPr="004631F0" w:rsidRDefault="004631F0" w:rsidP="008C696B">
      <w:pPr>
        <w:spacing w:line="360" w:lineRule="auto"/>
      </w:pPr>
      <w:r w:rsidRPr="004631F0">
        <w:t xml:space="preserve">  "505" = "Deciduous Forest", "506" = "Deciduous Forest", "507" = "Deciduous Forest",</w:t>
      </w:r>
    </w:p>
    <w:p w14:paraId="2C9CC233" w14:textId="77777777" w:rsidR="004631F0" w:rsidRPr="004631F0" w:rsidRDefault="004631F0" w:rsidP="008C696B">
      <w:pPr>
        <w:spacing w:line="360" w:lineRule="auto"/>
      </w:pPr>
      <w:r w:rsidRPr="004631F0">
        <w:t xml:space="preserve">  "508" = "Deciduous Forest", "511" = "Deciduous Forest", "512" = "Deciduous Forest",</w:t>
      </w:r>
    </w:p>
    <w:p w14:paraId="14D2E6FC" w14:textId="77777777" w:rsidR="004631F0" w:rsidRPr="004631F0" w:rsidRDefault="004631F0" w:rsidP="008C696B">
      <w:pPr>
        <w:spacing w:line="360" w:lineRule="auto"/>
      </w:pPr>
      <w:r w:rsidRPr="004631F0">
        <w:t xml:space="preserve">  "514" = "Deciduous Forest", "515" = "Deciduous Forest", "516" = "Deciduous Forest",</w:t>
      </w:r>
    </w:p>
    <w:p w14:paraId="79F41DD2" w14:textId="77777777" w:rsidR="004631F0" w:rsidRPr="004631F0" w:rsidRDefault="004631F0" w:rsidP="008C696B">
      <w:pPr>
        <w:spacing w:line="360" w:lineRule="auto"/>
      </w:pPr>
      <w:r w:rsidRPr="004631F0">
        <w:t xml:space="preserve">  "517" = "Deciduous Forest", "519" = "Deciduous Forest", "520" = "Deciduous Forest",</w:t>
      </w:r>
    </w:p>
    <w:p w14:paraId="2528FE0C" w14:textId="77777777" w:rsidR="004631F0" w:rsidRPr="004631F0" w:rsidRDefault="004631F0" w:rsidP="008C696B">
      <w:pPr>
        <w:spacing w:line="360" w:lineRule="auto"/>
      </w:pPr>
      <w:r w:rsidRPr="004631F0">
        <w:t xml:space="preserve">  "701" = "Deciduous Forest", "702" = "Deciduous Forest", "703" = "Deciduous Forest",</w:t>
      </w:r>
    </w:p>
    <w:p w14:paraId="30A6D678" w14:textId="77777777" w:rsidR="004631F0" w:rsidRPr="004631F0" w:rsidRDefault="004631F0" w:rsidP="008C696B">
      <w:pPr>
        <w:spacing w:line="360" w:lineRule="auto"/>
      </w:pPr>
      <w:r w:rsidRPr="004631F0">
        <w:t xml:space="preserve">  "704" = "Deciduous Forest", "705" = "Deciduous Forest", "706" = "Deciduous Forest",</w:t>
      </w:r>
    </w:p>
    <w:p w14:paraId="0B7E97B5" w14:textId="77777777" w:rsidR="004631F0" w:rsidRPr="004631F0" w:rsidRDefault="004631F0" w:rsidP="008C696B">
      <w:pPr>
        <w:spacing w:line="360" w:lineRule="auto"/>
      </w:pPr>
      <w:r w:rsidRPr="004631F0">
        <w:t xml:space="preserve">  "708" = "Deciduous Forest", "709" = "Deciduous Forest", "962" = "Deciduous Forest",</w:t>
      </w:r>
    </w:p>
    <w:p w14:paraId="128EB3A1" w14:textId="77777777" w:rsidR="004631F0" w:rsidRPr="004631F0" w:rsidRDefault="004631F0" w:rsidP="008C696B">
      <w:pPr>
        <w:spacing w:line="360" w:lineRule="auto"/>
      </w:pPr>
      <w:r w:rsidRPr="004631F0">
        <w:t xml:space="preserve">  # then mixed</w:t>
      </w:r>
    </w:p>
    <w:p w14:paraId="078DD5CC" w14:textId="77777777" w:rsidR="004631F0" w:rsidRPr="004631F0" w:rsidRDefault="004631F0" w:rsidP="008C696B">
      <w:pPr>
        <w:spacing w:line="360" w:lineRule="auto"/>
      </w:pPr>
      <w:r w:rsidRPr="004631F0">
        <w:t xml:space="preserve">  "402" = "Mixed Forest", "403" = "Mixed Forest", "404" = "Mixed Forest", "406" = "Mixed Forest",</w:t>
      </w:r>
    </w:p>
    <w:p w14:paraId="674FB053" w14:textId="77777777" w:rsidR="004631F0" w:rsidRPr="004631F0" w:rsidRDefault="004631F0" w:rsidP="008C696B">
      <w:pPr>
        <w:spacing w:line="360" w:lineRule="auto"/>
      </w:pPr>
      <w:r w:rsidRPr="004631F0">
        <w:t xml:space="preserve">  "407" = "Mixed Forest", "409" = "Mixed Forest",</w:t>
      </w:r>
    </w:p>
    <w:p w14:paraId="772C4959" w14:textId="77777777" w:rsidR="004631F0" w:rsidRPr="004631F0" w:rsidRDefault="004631F0" w:rsidP="008C696B">
      <w:pPr>
        <w:spacing w:line="360" w:lineRule="auto"/>
      </w:pPr>
      <w:r w:rsidRPr="004631F0">
        <w:t xml:space="preserve">  # then woody wetlands</w:t>
      </w:r>
    </w:p>
    <w:p w14:paraId="7906DC6E" w14:textId="77777777" w:rsidR="004631F0" w:rsidRPr="004631F0" w:rsidRDefault="004631F0" w:rsidP="008C696B">
      <w:pPr>
        <w:spacing w:line="360" w:lineRule="auto"/>
      </w:pPr>
      <w:r w:rsidRPr="004631F0">
        <w:t xml:space="preserve">  "601" = "Woody Wetlands", "602" = "Woody Wetlands", "605" = "Woody Wetlands",</w:t>
      </w:r>
    </w:p>
    <w:p w14:paraId="174366F8" w14:textId="77777777" w:rsidR="004631F0" w:rsidRPr="004631F0" w:rsidRDefault="004631F0" w:rsidP="008C696B">
      <w:pPr>
        <w:spacing w:line="360" w:lineRule="auto"/>
      </w:pPr>
      <w:r w:rsidRPr="004631F0">
        <w:t xml:space="preserve">  "607" = "Woody Wetlands", "608" = "Woody Wetlands", "609" = "Woody Wetlands",</w:t>
      </w:r>
    </w:p>
    <w:p w14:paraId="0FD1E714" w14:textId="77777777" w:rsidR="004631F0" w:rsidRPr="004631F0" w:rsidRDefault="004631F0" w:rsidP="008C696B">
      <w:pPr>
        <w:spacing w:line="360" w:lineRule="auto"/>
      </w:pPr>
      <w:r w:rsidRPr="004631F0">
        <w:t xml:space="preserve">  # i'll leave unknown just as-is</w:t>
      </w:r>
    </w:p>
    <w:p w14:paraId="029A9979" w14:textId="77777777" w:rsidR="004631F0" w:rsidRPr="004631F0" w:rsidRDefault="004631F0" w:rsidP="008C696B">
      <w:pPr>
        <w:spacing w:line="360" w:lineRule="auto"/>
      </w:pPr>
      <w:r w:rsidRPr="004631F0">
        <w:t xml:space="preserve">  "999" = "Unknown"</w:t>
      </w:r>
    </w:p>
    <w:p w14:paraId="7FFE7B10" w14:textId="77777777" w:rsidR="004631F0" w:rsidRPr="004631F0" w:rsidRDefault="004631F0" w:rsidP="008C696B">
      <w:pPr>
        <w:spacing w:line="360" w:lineRule="auto"/>
      </w:pPr>
      <w:r w:rsidRPr="004631F0">
        <w:t>)</w:t>
      </w:r>
    </w:p>
    <w:p w14:paraId="60C41949" w14:textId="77777777" w:rsidR="004631F0" w:rsidRPr="004631F0" w:rsidRDefault="004631F0" w:rsidP="008C696B">
      <w:pPr>
        <w:spacing w:line="360" w:lineRule="auto"/>
      </w:pPr>
    </w:p>
    <w:p w14:paraId="5E0AFBD4" w14:textId="77777777" w:rsidR="004631F0" w:rsidRPr="004631F0" w:rsidRDefault="004631F0" w:rsidP="008C696B">
      <w:pPr>
        <w:spacing w:line="360" w:lineRule="auto"/>
      </w:pPr>
      <w:r w:rsidRPr="004631F0">
        <w:t># then applying the mapping</w:t>
      </w:r>
    </w:p>
    <w:p w14:paraId="666BECF3" w14:textId="77777777" w:rsidR="004631F0" w:rsidRPr="004631F0" w:rsidRDefault="004631F0" w:rsidP="008C696B">
      <w:pPr>
        <w:spacing w:line="360" w:lineRule="auto"/>
      </w:pPr>
      <w:r w:rsidRPr="004631F0">
        <w:t>fullDf &lt;- fullDf |&gt;</w:t>
      </w:r>
    </w:p>
    <w:p w14:paraId="556E068F" w14:textId="77777777" w:rsidR="004631F0" w:rsidRPr="004631F0" w:rsidRDefault="004631F0" w:rsidP="008C696B">
      <w:pPr>
        <w:spacing w:line="360" w:lineRule="auto"/>
      </w:pPr>
      <w:r w:rsidRPr="004631F0">
        <w:t xml:space="preserve">  mutate(NLCD_2023_Label = recode(as.character(FORTYPCD), !!!fortypMapping)</w:t>
      </w:r>
    </w:p>
    <w:p w14:paraId="78FE8572" w14:textId="77777777" w:rsidR="004631F0" w:rsidRPr="004631F0" w:rsidRDefault="004631F0" w:rsidP="008C696B">
      <w:pPr>
        <w:spacing w:line="360" w:lineRule="auto"/>
      </w:pPr>
      <w:r w:rsidRPr="004631F0">
        <w:t xml:space="preserve">         )</w:t>
      </w:r>
    </w:p>
    <w:p w14:paraId="57525D06" w14:textId="77777777" w:rsidR="004631F0" w:rsidRPr="004631F0" w:rsidRDefault="004631F0" w:rsidP="008C696B">
      <w:pPr>
        <w:spacing w:line="360" w:lineRule="auto"/>
      </w:pPr>
    </w:p>
    <w:p w14:paraId="0DC79DB4" w14:textId="77777777" w:rsidR="004631F0" w:rsidRPr="004631F0" w:rsidRDefault="004631F0" w:rsidP="008C696B">
      <w:pPr>
        <w:spacing w:line="360" w:lineRule="auto"/>
      </w:pPr>
      <w:r w:rsidRPr="004631F0">
        <w:t>## -------------- Mapping disturbance presence ----------------</w:t>
      </w:r>
    </w:p>
    <w:p w14:paraId="3DF9B2CB" w14:textId="77777777" w:rsidR="004631F0" w:rsidRPr="004631F0" w:rsidRDefault="004631F0" w:rsidP="008C696B">
      <w:pPr>
        <w:spacing w:line="360" w:lineRule="auto"/>
      </w:pPr>
    </w:p>
    <w:p w14:paraId="2F4CFCA0" w14:textId="77777777" w:rsidR="004631F0" w:rsidRPr="004631F0" w:rsidRDefault="004631F0" w:rsidP="008C696B">
      <w:pPr>
        <w:spacing w:line="360" w:lineRule="auto"/>
      </w:pPr>
      <w:r w:rsidRPr="004631F0">
        <w:lastRenderedPageBreak/>
        <w:t># ADDING DISTURBANCE PRESENCE</w:t>
      </w:r>
    </w:p>
    <w:p w14:paraId="378448AA" w14:textId="77777777" w:rsidR="004631F0" w:rsidRPr="004631F0" w:rsidRDefault="004631F0" w:rsidP="008C696B">
      <w:pPr>
        <w:spacing w:line="360" w:lineRule="auto"/>
      </w:pPr>
      <w:r w:rsidRPr="004631F0">
        <w:t>fullDf$DisturbancePresence &lt;- ifelse(fullDf$DSTRBCD12 == 0, 'No', 'Yes')</w:t>
      </w:r>
    </w:p>
    <w:p w14:paraId="68E4609F" w14:textId="77777777" w:rsidR="004631F0" w:rsidRPr="004631F0" w:rsidRDefault="004631F0" w:rsidP="008C696B">
      <w:pPr>
        <w:spacing w:line="360" w:lineRule="auto"/>
      </w:pPr>
    </w:p>
    <w:p w14:paraId="1C5B9CD0" w14:textId="77777777" w:rsidR="004631F0" w:rsidRPr="004631F0" w:rsidRDefault="004631F0" w:rsidP="008C696B">
      <w:pPr>
        <w:spacing w:line="360" w:lineRule="auto"/>
      </w:pPr>
      <w:r w:rsidRPr="004631F0">
        <w:t># ADDING YEARS SINCE DISTURBANCE</w:t>
      </w:r>
    </w:p>
    <w:p w14:paraId="019BA45E" w14:textId="77777777" w:rsidR="004631F0" w:rsidRPr="004631F0" w:rsidRDefault="004631F0" w:rsidP="008C696B">
      <w:pPr>
        <w:spacing w:line="360" w:lineRule="auto"/>
      </w:pPr>
      <w:r w:rsidRPr="004631F0">
        <w:t xml:space="preserve">fullDf$YearsSinceDisturbance &lt;- fullDf$MEASYEAR2 - fullDf$DSTRBYR12 </w:t>
      </w:r>
    </w:p>
    <w:p w14:paraId="4AFD6498" w14:textId="77777777" w:rsidR="004631F0" w:rsidRPr="004631F0" w:rsidRDefault="004631F0" w:rsidP="008C696B">
      <w:pPr>
        <w:spacing w:line="360" w:lineRule="auto"/>
      </w:pPr>
    </w:p>
    <w:p w14:paraId="7608E8C5" w14:textId="77777777" w:rsidR="004631F0" w:rsidRPr="004631F0" w:rsidRDefault="004631F0" w:rsidP="008C696B">
      <w:pPr>
        <w:spacing w:line="360" w:lineRule="auto"/>
      </w:pPr>
      <w:r w:rsidRPr="004631F0">
        <w:t># here marking continuous disturbances (9999 for disturbance year) and were negative in prev calculation</w:t>
      </w:r>
    </w:p>
    <w:p w14:paraId="4ED6B2CB" w14:textId="77777777" w:rsidR="004631F0" w:rsidRPr="004631F0" w:rsidRDefault="004631F0" w:rsidP="008C696B">
      <w:pPr>
        <w:spacing w:line="360" w:lineRule="auto"/>
      </w:pPr>
      <w:r w:rsidRPr="004631F0">
        <w:t>fullDf$YearsSinceDisturbance &lt;- ifelse(fullDf$YearsSinceDisturbance &lt; 0, 'Continuous', fullDf$YearsSinceDisturbance)</w:t>
      </w:r>
    </w:p>
    <w:p w14:paraId="1D95FEDF" w14:textId="77777777" w:rsidR="004631F0" w:rsidRPr="004631F0" w:rsidRDefault="004631F0" w:rsidP="008C696B">
      <w:pPr>
        <w:spacing w:line="360" w:lineRule="auto"/>
      </w:pPr>
      <w:r w:rsidRPr="004631F0">
        <w:t>```</w:t>
      </w:r>
    </w:p>
    <w:p w14:paraId="1E5F84C9" w14:textId="77777777" w:rsidR="004631F0" w:rsidRPr="004631F0" w:rsidRDefault="004631F0" w:rsidP="008C696B">
      <w:pPr>
        <w:spacing w:line="360" w:lineRule="auto"/>
      </w:pPr>
    </w:p>
    <w:p w14:paraId="5175C958" w14:textId="77777777" w:rsidR="004631F0" w:rsidRPr="004631F0" w:rsidRDefault="004631F0" w:rsidP="008C696B">
      <w:pPr>
        <w:spacing w:line="360" w:lineRule="auto"/>
      </w:pPr>
      <w:r w:rsidRPr="004631F0">
        <w:t>## Filtering</w:t>
      </w:r>
    </w:p>
    <w:p w14:paraId="2EBA02E5" w14:textId="77777777" w:rsidR="004631F0" w:rsidRPr="004631F0" w:rsidRDefault="004631F0" w:rsidP="008C696B">
      <w:pPr>
        <w:spacing w:line="360" w:lineRule="auto"/>
      </w:pPr>
    </w:p>
    <w:p w14:paraId="310DE16F" w14:textId="77777777" w:rsidR="004631F0" w:rsidRPr="004631F0" w:rsidRDefault="004631F0" w:rsidP="008C696B">
      <w:pPr>
        <w:spacing w:line="360" w:lineRule="auto"/>
      </w:pPr>
      <w:r w:rsidRPr="004631F0">
        <w:t>This entails filters for</w:t>
      </w:r>
    </w:p>
    <w:p w14:paraId="7C8E3BC8" w14:textId="77777777" w:rsidR="004631F0" w:rsidRPr="004631F0" w:rsidRDefault="004631F0" w:rsidP="008C696B">
      <w:pPr>
        <w:spacing w:line="360" w:lineRule="auto"/>
      </w:pPr>
    </w:p>
    <w:p w14:paraId="77986D66" w14:textId="77777777" w:rsidR="004631F0" w:rsidRPr="004631F0" w:rsidRDefault="004631F0" w:rsidP="008C696B">
      <w:pPr>
        <w:spacing w:line="360" w:lineRule="auto"/>
      </w:pPr>
      <w:r w:rsidRPr="004631F0">
        <w:t>-   only positive height change in heights (both total and actual)</w:t>
      </w:r>
    </w:p>
    <w:p w14:paraId="2DA9EB1A" w14:textId="77777777" w:rsidR="004631F0" w:rsidRPr="004631F0" w:rsidRDefault="004631F0" w:rsidP="008C696B">
      <w:pPr>
        <w:spacing w:line="360" w:lineRule="auto"/>
      </w:pPr>
    </w:p>
    <w:p w14:paraId="6AAD0076" w14:textId="77777777" w:rsidR="004631F0" w:rsidRPr="004631F0" w:rsidRDefault="004631F0" w:rsidP="008C696B">
      <w:pPr>
        <w:spacing w:line="360" w:lineRule="auto"/>
      </w:pPr>
      <w:r w:rsidRPr="004631F0">
        <w:t>-   current and previous heights total and actual heights between 2 (global minima) and 432 meters (global maxima)</w:t>
      </w:r>
    </w:p>
    <w:p w14:paraId="09F79BAB" w14:textId="77777777" w:rsidR="004631F0" w:rsidRPr="004631F0" w:rsidRDefault="004631F0" w:rsidP="008C696B">
      <w:pPr>
        <w:spacing w:line="360" w:lineRule="auto"/>
      </w:pPr>
    </w:p>
    <w:p w14:paraId="7B1B98B4" w14:textId="77777777" w:rsidR="004631F0" w:rsidRPr="004631F0" w:rsidRDefault="004631F0" w:rsidP="008C696B">
      <w:pPr>
        <w:spacing w:line="360" w:lineRule="auto"/>
      </w:pPr>
      <w:r w:rsidRPr="004631F0">
        <w:t>-   remeasurement period of \~6 years</w:t>
      </w:r>
    </w:p>
    <w:p w14:paraId="6CBE2A53" w14:textId="77777777" w:rsidR="004631F0" w:rsidRPr="004631F0" w:rsidRDefault="004631F0" w:rsidP="008C696B">
      <w:pPr>
        <w:spacing w:line="360" w:lineRule="auto"/>
      </w:pPr>
    </w:p>
    <w:p w14:paraId="566A9296" w14:textId="77777777" w:rsidR="004631F0" w:rsidRPr="004631F0" w:rsidRDefault="004631F0" w:rsidP="008C696B">
      <w:pPr>
        <w:spacing w:line="360" w:lineRule="auto"/>
      </w:pPr>
      <w:r w:rsidRPr="004631F0">
        <w:t>```{r}</w:t>
      </w:r>
    </w:p>
    <w:p w14:paraId="518655A4" w14:textId="77777777" w:rsidR="004631F0" w:rsidRPr="004631F0" w:rsidRDefault="004631F0" w:rsidP="008C696B">
      <w:pPr>
        <w:spacing w:line="360" w:lineRule="auto"/>
      </w:pPr>
      <w:r w:rsidRPr="004631F0">
        <w:t xml:space="preserve">filtered &lt;- fullDf |&gt; </w:t>
      </w:r>
    </w:p>
    <w:p w14:paraId="2990438E" w14:textId="77777777" w:rsidR="004631F0" w:rsidRPr="004631F0" w:rsidRDefault="004631F0" w:rsidP="008C696B">
      <w:pPr>
        <w:spacing w:line="360" w:lineRule="auto"/>
      </w:pPr>
      <w:r w:rsidRPr="004631F0">
        <w:t xml:space="preserve">  filter(!is.na(HT_CHNGm) &amp; HT_CHNGm &gt;= 0) |&gt; # removing NA or negative changes in total height </w:t>
      </w:r>
    </w:p>
    <w:p w14:paraId="1E7C634C" w14:textId="77777777" w:rsidR="004631F0" w:rsidRPr="004631F0" w:rsidRDefault="004631F0" w:rsidP="008C696B">
      <w:pPr>
        <w:spacing w:line="360" w:lineRule="auto"/>
      </w:pPr>
      <w:r w:rsidRPr="004631F0">
        <w:t xml:space="preserve">  filter(!is.na(ACTUALHT_CHNGm) &amp; ACTUALHT_CHNGm &gt;= 0) |&gt; # removing NA or negative changes in actual height</w:t>
      </w:r>
    </w:p>
    <w:p w14:paraId="24FA23BE" w14:textId="77777777" w:rsidR="004631F0" w:rsidRPr="004631F0" w:rsidRDefault="004631F0" w:rsidP="008C696B">
      <w:pPr>
        <w:spacing w:line="360" w:lineRule="auto"/>
      </w:pPr>
      <w:r w:rsidRPr="004631F0">
        <w:t xml:space="preserve">  filter(HT_m &gt; globalMinima &amp; HT_m &lt; globalMaxima) |&gt; # filtering previous total heights to within our min and max values</w:t>
      </w:r>
    </w:p>
    <w:p w14:paraId="2B39EE4A" w14:textId="77777777" w:rsidR="004631F0" w:rsidRPr="004631F0" w:rsidRDefault="004631F0" w:rsidP="008C696B">
      <w:pPr>
        <w:spacing w:line="360" w:lineRule="auto"/>
      </w:pPr>
      <w:r w:rsidRPr="004631F0">
        <w:lastRenderedPageBreak/>
        <w:t xml:space="preserve">  filter(HT2_m &gt; globalMinima &amp; HT2_m &lt; globalMaxima) |&gt;  # filtering current total heights to within our min and max values</w:t>
      </w:r>
    </w:p>
    <w:p w14:paraId="6877648C" w14:textId="77777777" w:rsidR="004631F0" w:rsidRPr="004631F0" w:rsidRDefault="004631F0" w:rsidP="008C696B">
      <w:pPr>
        <w:spacing w:line="360" w:lineRule="auto"/>
      </w:pPr>
      <w:r w:rsidRPr="004631F0">
        <w:t xml:space="preserve">  filter(ACTUALHT_m &gt; globalMinima &amp; ACTUALHT_m &lt; globalMaxima) |&gt;  # filtering previous actual heights to within our min and max values</w:t>
      </w:r>
    </w:p>
    <w:p w14:paraId="47593CA1" w14:textId="77777777" w:rsidR="004631F0" w:rsidRPr="004631F0" w:rsidRDefault="004631F0" w:rsidP="008C696B">
      <w:pPr>
        <w:spacing w:line="360" w:lineRule="auto"/>
      </w:pPr>
      <w:r w:rsidRPr="004631F0">
        <w:t xml:space="preserve">  filter(ACTUALHT2_m &gt; globalMinima &amp; ACTUALHT2_m &lt; globalMaxima) |&gt;  # filtering current actual heights to within our min and max values</w:t>
      </w:r>
    </w:p>
    <w:p w14:paraId="4577CA4C" w14:textId="77777777" w:rsidR="004631F0" w:rsidRPr="004631F0" w:rsidRDefault="004631F0" w:rsidP="008C696B">
      <w:pPr>
        <w:spacing w:line="360" w:lineRule="auto"/>
      </w:pPr>
      <w:r w:rsidRPr="004631F0">
        <w:t xml:space="preserve">  filter(REMPER &gt; (timeframeLength - 0.1) &amp; REMPER &lt; (timeframeLength + 1.1)) # here going to match the length of our ICESat-2 ATL08 segment timeframe</w:t>
      </w:r>
    </w:p>
    <w:p w14:paraId="1F98AF56" w14:textId="77777777" w:rsidR="004631F0" w:rsidRPr="004631F0" w:rsidRDefault="004631F0" w:rsidP="008C696B">
      <w:pPr>
        <w:spacing w:line="360" w:lineRule="auto"/>
      </w:pPr>
      <w:r w:rsidRPr="004631F0">
        <w:t>```</w:t>
      </w:r>
    </w:p>
    <w:p w14:paraId="3F8B3508" w14:textId="77777777" w:rsidR="004631F0" w:rsidRPr="004631F0" w:rsidRDefault="004631F0" w:rsidP="008C696B">
      <w:pPr>
        <w:spacing w:line="360" w:lineRule="auto"/>
      </w:pPr>
    </w:p>
    <w:p w14:paraId="5A7E55FC" w14:textId="77777777" w:rsidR="004631F0" w:rsidRPr="004631F0" w:rsidRDefault="004631F0" w:rsidP="008C696B">
      <w:pPr>
        <w:spacing w:line="360" w:lineRule="auto"/>
      </w:pPr>
      <w:r w:rsidRPr="004631F0">
        <w:t>## Plot-Level Summary</w:t>
      </w:r>
    </w:p>
    <w:p w14:paraId="3BB59BD5" w14:textId="77777777" w:rsidR="004631F0" w:rsidRPr="004631F0" w:rsidRDefault="004631F0" w:rsidP="008C696B">
      <w:pPr>
        <w:spacing w:line="360" w:lineRule="auto"/>
      </w:pPr>
    </w:p>
    <w:p w14:paraId="41281AD0" w14:textId="77777777" w:rsidR="004631F0" w:rsidRPr="004631F0" w:rsidRDefault="004631F0" w:rsidP="008C696B">
      <w:pPr>
        <w:spacing w:line="360" w:lineRule="auto"/>
      </w:pPr>
      <w:r w:rsidRPr="004631F0">
        <w:t>```{r}</w:t>
      </w:r>
    </w:p>
    <w:p w14:paraId="3A996EA3" w14:textId="77777777" w:rsidR="004631F0" w:rsidRPr="004631F0" w:rsidRDefault="004631F0" w:rsidP="008C696B">
      <w:pPr>
        <w:spacing w:line="360" w:lineRule="auto"/>
      </w:pPr>
      <w:r w:rsidRPr="004631F0">
        <w:t># Increment in actual height</w:t>
      </w:r>
    </w:p>
    <w:p w14:paraId="2B362B39" w14:textId="77777777" w:rsidR="004631F0" w:rsidRPr="004631F0" w:rsidRDefault="004631F0" w:rsidP="008C696B">
      <w:pPr>
        <w:spacing w:line="360" w:lineRule="auto"/>
      </w:pPr>
      <w:r w:rsidRPr="004631F0">
        <w:t xml:space="preserve">medianHeightIncrements &lt;- filtered |&gt;  </w:t>
      </w:r>
    </w:p>
    <w:p w14:paraId="5824F289" w14:textId="77777777" w:rsidR="004631F0" w:rsidRPr="004631F0" w:rsidRDefault="004631F0" w:rsidP="008C696B">
      <w:pPr>
        <w:spacing w:line="360" w:lineRule="auto"/>
      </w:pPr>
      <w:r w:rsidRPr="004631F0">
        <w:t xml:space="preserve">  group_by(PLT_CN2) |&gt; # grouping by plot sequence numbers at revisit</w:t>
      </w:r>
    </w:p>
    <w:p w14:paraId="1C7960E4" w14:textId="77777777" w:rsidR="004631F0" w:rsidRPr="004631F0" w:rsidRDefault="004631F0" w:rsidP="008C696B">
      <w:pPr>
        <w:spacing w:line="360" w:lineRule="auto"/>
      </w:pPr>
      <w:r w:rsidRPr="004631F0">
        <w:t xml:space="preserve">  summarise("Height Increment" = median(ACTUALHT_INCm, na.rm = TRUE)) # getting plot-level median of increment in actual tree height</w:t>
      </w:r>
    </w:p>
    <w:p w14:paraId="7786CC9D" w14:textId="77777777" w:rsidR="004631F0" w:rsidRPr="004631F0" w:rsidRDefault="004631F0" w:rsidP="008C696B">
      <w:pPr>
        <w:spacing w:line="360" w:lineRule="auto"/>
      </w:pPr>
    </w:p>
    <w:p w14:paraId="09648F4F" w14:textId="77777777" w:rsidR="004631F0" w:rsidRPr="004631F0" w:rsidRDefault="004631F0" w:rsidP="008C696B">
      <w:pPr>
        <w:spacing w:line="360" w:lineRule="auto"/>
      </w:pPr>
      <w:r w:rsidRPr="004631F0">
        <w:t># Net change in actual height</w:t>
      </w:r>
    </w:p>
    <w:p w14:paraId="71DA8F4E" w14:textId="77777777" w:rsidR="004631F0" w:rsidRPr="004631F0" w:rsidRDefault="004631F0" w:rsidP="008C696B">
      <w:pPr>
        <w:spacing w:line="360" w:lineRule="auto"/>
      </w:pPr>
      <w:r w:rsidRPr="004631F0">
        <w:t xml:space="preserve">medianHeightChange &lt;- filtered |&gt; </w:t>
      </w:r>
    </w:p>
    <w:p w14:paraId="68B899B8" w14:textId="77777777" w:rsidR="004631F0" w:rsidRPr="004631F0" w:rsidRDefault="004631F0" w:rsidP="008C696B">
      <w:pPr>
        <w:spacing w:line="360" w:lineRule="auto"/>
      </w:pPr>
      <w:r w:rsidRPr="004631F0">
        <w:t xml:space="preserve">  group_by(PLT_CN2) |&gt; # aggregating up by plot sequence numbers at revisit</w:t>
      </w:r>
    </w:p>
    <w:p w14:paraId="0CEE27C0" w14:textId="77777777" w:rsidR="004631F0" w:rsidRPr="004631F0" w:rsidRDefault="004631F0" w:rsidP="008C696B">
      <w:pPr>
        <w:spacing w:line="360" w:lineRule="auto"/>
      </w:pPr>
      <w:r w:rsidRPr="004631F0">
        <w:t xml:space="preserve">  summarise("5 Year Net Change" = median(NET_ACTUALCHNG_5YR_m, na.rm = TRUE)) # getting plot-level median of 5-year net change in actual tree height</w:t>
      </w:r>
    </w:p>
    <w:p w14:paraId="2777A68D" w14:textId="77777777" w:rsidR="004631F0" w:rsidRPr="004631F0" w:rsidRDefault="004631F0" w:rsidP="008C696B">
      <w:pPr>
        <w:spacing w:line="360" w:lineRule="auto"/>
      </w:pPr>
    </w:p>
    <w:p w14:paraId="343D32BC" w14:textId="77777777" w:rsidR="004631F0" w:rsidRPr="004631F0" w:rsidRDefault="004631F0" w:rsidP="008C696B">
      <w:pPr>
        <w:spacing w:line="360" w:lineRule="auto"/>
      </w:pPr>
    </w:p>
    <w:p w14:paraId="2AD02306" w14:textId="77777777" w:rsidR="004631F0" w:rsidRPr="004631F0" w:rsidRDefault="004631F0" w:rsidP="008C696B">
      <w:pPr>
        <w:spacing w:line="360" w:lineRule="auto"/>
      </w:pPr>
      <w:r w:rsidRPr="004631F0">
        <w:t># Here we're merging net change and increment into a single Df</w:t>
      </w:r>
    </w:p>
    <w:p w14:paraId="0DDC7706" w14:textId="77777777" w:rsidR="004631F0" w:rsidRPr="004631F0" w:rsidRDefault="004631F0" w:rsidP="008C696B">
      <w:pPr>
        <w:spacing w:line="360" w:lineRule="auto"/>
      </w:pPr>
      <w:r w:rsidRPr="004631F0">
        <w:t>plotLevelChanges &lt;- merge(medianHeightChange, medianHeightIncrements, by="PLT_CN2")</w:t>
      </w:r>
    </w:p>
    <w:p w14:paraId="5DCECC7D" w14:textId="77777777" w:rsidR="004631F0" w:rsidRPr="004631F0" w:rsidRDefault="004631F0" w:rsidP="008C696B">
      <w:pPr>
        <w:spacing w:line="360" w:lineRule="auto"/>
      </w:pPr>
    </w:p>
    <w:p w14:paraId="6187B0CC" w14:textId="77777777" w:rsidR="004631F0" w:rsidRPr="004631F0" w:rsidRDefault="004631F0" w:rsidP="008C696B">
      <w:pPr>
        <w:spacing w:line="360" w:lineRule="auto"/>
      </w:pPr>
      <w:r w:rsidRPr="004631F0">
        <w:t>cat("\nPlot-level summary of actual height increment\n")</w:t>
      </w:r>
    </w:p>
    <w:p w14:paraId="2D9676B3" w14:textId="77777777" w:rsidR="004631F0" w:rsidRPr="004631F0" w:rsidRDefault="004631F0" w:rsidP="008C696B">
      <w:pPr>
        <w:spacing w:line="360" w:lineRule="auto"/>
      </w:pPr>
      <w:r w:rsidRPr="004631F0">
        <w:lastRenderedPageBreak/>
        <w:t>summary(plotLevelChanges$`Height Increment`)</w:t>
      </w:r>
    </w:p>
    <w:p w14:paraId="00547CC9" w14:textId="77777777" w:rsidR="004631F0" w:rsidRPr="004631F0" w:rsidRDefault="004631F0" w:rsidP="008C696B">
      <w:pPr>
        <w:spacing w:line="360" w:lineRule="auto"/>
      </w:pPr>
    </w:p>
    <w:p w14:paraId="4443D0A2" w14:textId="77777777" w:rsidR="004631F0" w:rsidRPr="004631F0" w:rsidRDefault="004631F0" w:rsidP="008C696B">
      <w:pPr>
        <w:spacing w:line="360" w:lineRule="auto"/>
      </w:pPr>
      <w:r w:rsidRPr="004631F0">
        <w:t>cat("\nPlot-level summary of net change in actual height\n")</w:t>
      </w:r>
    </w:p>
    <w:p w14:paraId="78A7B7BB" w14:textId="77777777" w:rsidR="004631F0" w:rsidRPr="004631F0" w:rsidRDefault="004631F0" w:rsidP="008C696B">
      <w:pPr>
        <w:spacing w:line="360" w:lineRule="auto"/>
      </w:pPr>
      <w:r w:rsidRPr="004631F0">
        <w:t>summary(plotLevelChanges$`5 Year Net Change`)</w:t>
      </w:r>
    </w:p>
    <w:p w14:paraId="55408A34" w14:textId="77777777" w:rsidR="004631F0" w:rsidRPr="004631F0" w:rsidRDefault="004631F0" w:rsidP="008C696B">
      <w:pPr>
        <w:spacing w:line="360" w:lineRule="auto"/>
      </w:pPr>
      <w:r w:rsidRPr="004631F0">
        <w:t>```</w:t>
      </w:r>
    </w:p>
    <w:p w14:paraId="2802BDBD" w14:textId="77777777" w:rsidR="004631F0" w:rsidRPr="004631F0" w:rsidRDefault="004631F0" w:rsidP="008C696B">
      <w:pPr>
        <w:spacing w:line="360" w:lineRule="auto"/>
      </w:pPr>
    </w:p>
    <w:p w14:paraId="0C35D521" w14:textId="77777777" w:rsidR="004631F0" w:rsidRPr="004631F0" w:rsidRDefault="004631F0" w:rsidP="008C696B">
      <w:pPr>
        <w:spacing w:line="360" w:lineRule="auto"/>
      </w:pPr>
      <w:r w:rsidRPr="004631F0">
        <w:t>## Plot-Level Graphing</w:t>
      </w:r>
    </w:p>
    <w:p w14:paraId="083E01D2" w14:textId="77777777" w:rsidR="004631F0" w:rsidRPr="004631F0" w:rsidRDefault="004631F0" w:rsidP="008C696B">
      <w:pPr>
        <w:spacing w:line="360" w:lineRule="auto"/>
      </w:pPr>
    </w:p>
    <w:p w14:paraId="4DD89CEC" w14:textId="77777777" w:rsidR="004631F0" w:rsidRPr="004631F0" w:rsidRDefault="004631F0" w:rsidP="008C696B">
      <w:pPr>
        <w:spacing w:line="360" w:lineRule="auto"/>
      </w:pPr>
      <w:r w:rsidRPr="004631F0">
        <w:t>## Height Increment</w:t>
      </w:r>
    </w:p>
    <w:p w14:paraId="0A08D617" w14:textId="77777777" w:rsidR="004631F0" w:rsidRPr="004631F0" w:rsidRDefault="004631F0" w:rsidP="008C696B">
      <w:pPr>
        <w:spacing w:line="360" w:lineRule="auto"/>
      </w:pPr>
    </w:p>
    <w:p w14:paraId="1009E75B" w14:textId="77777777" w:rsidR="004631F0" w:rsidRPr="004631F0" w:rsidRDefault="004631F0" w:rsidP="008C696B">
      <w:pPr>
        <w:spacing w:line="360" w:lineRule="auto"/>
      </w:pPr>
      <w:r w:rsidRPr="004631F0">
        <w:t>```{r}</w:t>
      </w:r>
    </w:p>
    <w:p w14:paraId="66FD4DF8" w14:textId="77777777" w:rsidR="004631F0" w:rsidRPr="004631F0" w:rsidRDefault="004631F0" w:rsidP="008C696B">
      <w:pPr>
        <w:spacing w:line="360" w:lineRule="auto"/>
      </w:pPr>
      <w:r w:rsidRPr="004631F0">
        <w:t># increment in actual height</w:t>
      </w:r>
    </w:p>
    <w:p w14:paraId="1EA520FA" w14:textId="77777777" w:rsidR="004631F0" w:rsidRPr="004631F0" w:rsidRDefault="004631F0" w:rsidP="008C696B">
      <w:pPr>
        <w:spacing w:line="360" w:lineRule="auto"/>
      </w:pPr>
      <w:r w:rsidRPr="004631F0">
        <w:t xml:space="preserve">actualHTINCPlot &lt;- ggplot(plotLevelChanges, aes(x = `Height Increment`)) + </w:t>
      </w:r>
    </w:p>
    <w:p w14:paraId="3FEED04A" w14:textId="77777777" w:rsidR="004631F0" w:rsidRPr="004631F0" w:rsidRDefault="004631F0" w:rsidP="008C696B">
      <w:pPr>
        <w:spacing w:line="360" w:lineRule="auto"/>
      </w:pPr>
      <w:r w:rsidRPr="004631F0">
        <w:t xml:space="preserve">  geom_histogram(binwidth = 0.05, fill = "#3689D2", color = "black") +</w:t>
      </w:r>
    </w:p>
    <w:p w14:paraId="47B98CEF" w14:textId="77777777" w:rsidR="004631F0" w:rsidRPr="004631F0" w:rsidRDefault="004631F0" w:rsidP="008C696B">
      <w:pPr>
        <w:spacing w:line="360" w:lineRule="auto"/>
      </w:pPr>
      <w:r w:rsidRPr="004631F0">
        <w:t xml:space="preserve">  # geom_density(fill='lightblue', alpha=0.3)+</w:t>
      </w:r>
    </w:p>
    <w:p w14:paraId="346095CD" w14:textId="77777777" w:rsidR="004631F0" w:rsidRPr="004631F0" w:rsidRDefault="004631F0" w:rsidP="008C696B">
      <w:pPr>
        <w:spacing w:line="360" w:lineRule="auto"/>
      </w:pPr>
      <w:r w:rsidRPr="004631F0">
        <w:t xml:space="preserve">  geom_vline(xintercept=median(plotLevelChanges$`Height Increment`), color='red', lwd=.75)+</w:t>
      </w:r>
    </w:p>
    <w:p w14:paraId="785F9F4D" w14:textId="77777777" w:rsidR="004631F0" w:rsidRPr="004631F0" w:rsidRDefault="004631F0" w:rsidP="008C696B">
      <w:pPr>
        <w:spacing w:line="360" w:lineRule="auto"/>
      </w:pPr>
      <w:r w:rsidRPr="004631F0">
        <w:t xml:space="preserve">  annotate("text", x = .6, y = 34, size=5, face='bold', color='black', label = glue("Median: {round(median(plotLevelChanges$`Height Increment`), 2)</w:t>
      </w:r>
    </w:p>
    <w:p w14:paraId="076F5845" w14:textId="77777777" w:rsidR="004631F0" w:rsidRPr="004631F0" w:rsidRDefault="004631F0" w:rsidP="008C696B">
      <w:pPr>
        <w:spacing w:line="360" w:lineRule="auto"/>
      </w:pPr>
      <w:r w:rsidRPr="004631F0">
        <w:t>}"))+</w:t>
      </w:r>
    </w:p>
    <w:p w14:paraId="5599F5F4" w14:textId="77777777" w:rsidR="004631F0" w:rsidRPr="004631F0" w:rsidRDefault="004631F0" w:rsidP="008C696B">
      <w:pPr>
        <w:spacing w:line="360" w:lineRule="auto"/>
      </w:pPr>
      <w:r w:rsidRPr="004631F0">
        <w:t xml:space="preserve">  labs(title = "Remeasurement Plot Yearly Height Increment",</w:t>
      </w:r>
    </w:p>
    <w:p w14:paraId="0E7D75E6" w14:textId="77777777" w:rsidR="004631F0" w:rsidRPr="004631F0" w:rsidRDefault="004631F0" w:rsidP="008C696B">
      <w:pPr>
        <w:spacing w:line="360" w:lineRule="auto"/>
      </w:pPr>
      <w:r w:rsidRPr="004631F0">
        <w:t xml:space="preserve">         x = "Height Increment (meters per year)",</w:t>
      </w:r>
    </w:p>
    <w:p w14:paraId="7E20AD60" w14:textId="77777777" w:rsidR="004631F0" w:rsidRPr="004631F0" w:rsidRDefault="004631F0" w:rsidP="008C696B">
      <w:pPr>
        <w:spacing w:line="360" w:lineRule="auto"/>
      </w:pPr>
      <w:r w:rsidRPr="004631F0">
        <w:t xml:space="preserve">         y = "Frequency")+</w:t>
      </w:r>
    </w:p>
    <w:p w14:paraId="46A83E40" w14:textId="77777777" w:rsidR="004631F0" w:rsidRPr="004631F0" w:rsidRDefault="004631F0" w:rsidP="008C696B">
      <w:pPr>
        <w:spacing w:line="360" w:lineRule="auto"/>
      </w:pPr>
      <w:r w:rsidRPr="004631F0">
        <w:t xml:space="preserve">  theme_minimal() +</w:t>
      </w:r>
    </w:p>
    <w:p w14:paraId="3F68F930" w14:textId="77777777" w:rsidR="004631F0" w:rsidRPr="004631F0" w:rsidRDefault="004631F0" w:rsidP="008C696B">
      <w:pPr>
        <w:spacing w:line="360" w:lineRule="auto"/>
      </w:pPr>
      <w:r w:rsidRPr="004631F0">
        <w:t xml:space="preserve">  customTheme</w:t>
      </w:r>
    </w:p>
    <w:p w14:paraId="392C7B68" w14:textId="77777777" w:rsidR="004631F0" w:rsidRPr="004631F0" w:rsidRDefault="004631F0" w:rsidP="008C696B">
      <w:pPr>
        <w:spacing w:line="360" w:lineRule="auto"/>
      </w:pPr>
    </w:p>
    <w:p w14:paraId="7A871DDE" w14:textId="77777777" w:rsidR="004631F0" w:rsidRPr="004631F0" w:rsidRDefault="004631F0" w:rsidP="008C696B">
      <w:pPr>
        <w:spacing w:line="360" w:lineRule="auto"/>
      </w:pPr>
      <w:r w:rsidRPr="004631F0">
        <w:t>actualHTINCPlot</w:t>
      </w:r>
    </w:p>
    <w:p w14:paraId="2C91CCBA" w14:textId="77777777" w:rsidR="004631F0" w:rsidRPr="004631F0" w:rsidRDefault="004631F0" w:rsidP="008C696B">
      <w:pPr>
        <w:spacing w:line="360" w:lineRule="auto"/>
      </w:pPr>
      <w:r w:rsidRPr="004631F0">
        <w:t>```</w:t>
      </w:r>
    </w:p>
    <w:p w14:paraId="7067D7CE" w14:textId="77777777" w:rsidR="004631F0" w:rsidRPr="004631F0" w:rsidRDefault="004631F0" w:rsidP="008C696B">
      <w:pPr>
        <w:spacing w:line="360" w:lineRule="auto"/>
      </w:pPr>
    </w:p>
    <w:p w14:paraId="5ACEEAAD" w14:textId="77777777" w:rsidR="004631F0" w:rsidRPr="004631F0" w:rsidRDefault="004631F0" w:rsidP="008C696B">
      <w:pPr>
        <w:spacing w:line="360" w:lineRule="auto"/>
      </w:pPr>
      <w:r w:rsidRPr="004631F0">
        <w:t>Saving</w:t>
      </w:r>
    </w:p>
    <w:p w14:paraId="4F0DDDF7" w14:textId="77777777" w:rsidR="004631F0" w:rsidRPr="004631F0" w:rsidRDefault="004631F0" w:rsidP="008C696B">
      <w:pPr>
        <w:spacing w:line="360" w:lineRule="auto"/>
      </w:pPr>
    </w:p>
    <w:p w14:paraId="620934E1" w14:textId="77777777" w:rsidR="004631F0" w:rsidRPr="004631F0" w:rsidRDefault="004631F0" w:rsidP="008C696B">
      <w:pPr>
        <w:spacing w:line="360" w:lineRule="auto"/>
      </w:pPr>
      <w:r w:rsidRPr="004631F0">
        <w:lastRenderedPageBreak/>
        <w:t>```{r}</w:t>
      </w:r>
    </w:p>
    <w:p w14:paraId="163E8803" w14:textId="77777777" w:rsidR="004631F0" w:rsidRPr="004631F0" w:rsidRDefault="004631F0" w:rsidP="008C696B">
      <w:pPr>
        <w:spacing w:line="360" w:lineRule="auto"/>
      </w:pPr>
      <w:r w:rsidRPr="004631F0">
        <w:t>ggsave("D:/IceSat/ETD/figures//Phase3_increment_plot.png", plot = actualHTINCPlot + customTheme, bg = "transparent", width = 8, height = 5, units = "in", dpi = 300)</w:t>
      </w:r>
    </w:p>
    <w:p w14:paraId="77F4A09F" w14:textId="77777777" w:rsidR="004631F0" w:rsidRPr="004631F0" w:rsidRDefault="004631F0" w:rsidP="008C696B">
      <w:pPr>
        <w:spacing w:line="360" w:lineRule="auto"/>
      </w:pPr>
      <w:r w:rsidRPr="004631F0">
        <w:t>```</w:t>
      </w:r>
    </w:p>
    <w:p w14:paraId="7EC2E32D" w14:textId="77777777" w:rsidR="004631F0" w:rsidRPr="004631F0" w:rsidRDefault="004631F0" w:rsidP="008C696B">
      <w:pPr>
        <w:spacing w:line="360" w:lineRule="auto"/>
      </w:pPr>
    </w:p>
    <w:p w14:paraId="15923973" w14:textId="77777777" w:rsidR="004631F0" w:rsidRPr="004631F0" w:rsidRDefault="004631F0" w:rsidP="008C696B">
      <w:pPr>
        <w:spacing w:line="360" w:lineRule="auto"/>
      </w:pPr>
      <w:r w:rsidRPr="004631F0">
        <w:t>### Net change</w:t>
      </w:r>
    </w:p>
    <w:p w14:paraId="25B2AD3F" w14:textId="77777777" w:rsidR="004631F0" w:rsidRPr="004631F0" w:rsidRDefault="004631F0" w:rsidP="008C696B">
      <w:pPr>
        <w:spacing w:line="360" w:lineRule="auto"/>
      </w:pPr>
    </w:p>
    <w:p w14:paraId="52AD13C4" w14:textId="77777777" w:rsidR="004631F0" w:rsidRPr="004631F0" w:rsidRDefault="004631F0" w:rsidP="008C696B">
      <w:pPr>
        <w:spacing w:line="360" w:lineRule="auto"/>
      </w:pPr>
      <w:r w:rsidRPr="004631F0">
        <w:t>```{r}</w:t>
      </w:r>
    </w:p>
    <w:p w14:paraId="54DC23CA" w14:textId="77777777" w:rsidR="004631F0" w:rsidRPr="004631F0" w:rsidRDefault="004631F0" w:rsidP="008C696B">
      <w:pPr>
        <w:spacing w:line="360" w:lineRule="auto"/>
      </w:pPr>
      <w:r w:rsidRPr="004631F0">
        <w:t xml:space="preserve">actualHTNetChangePlot &lt;- ggplot(plotLevelChanges, aes(x = `5 Year Net Change`)) + </w:t>
      </w:r>
    </w:p>
    <w:p w14:paraId="1C55D134" w14:textId="77777777" w:rsidR="004631F0" w:rsidRPr="004631F0" w:rsidRDefault="004631F0" w:rsidP="008C696B">
      <w:pPr>
        <w:spacing w:line="360" w:lineRule="auto"/>
      </w:pPr>
      <w:r w:rsidRPr="004631F0">
        <w:t xml:space="preserve">  geom_histogram(binwidth = 0.3,fill = "#8A7D63", color = "black") +</w:t>
      </w:r>
    </w:p>
    <w:p w14:paraId="2347830C" w14:textId="77777777" w:rsidR="004631F0" w:rsidRPr="004631F0" w:rsidRDefault="004631F0" w:rsidP="008C696B">
      <w:pPr>
        <w:spacing w:line="360" w:lineRule="auto"/>
      </w:pPr>
      <w:r w:rsidRPr="004631F0">
        <w:t xml:space="preserve">  # geom_density(fill='lightblue', alpha=0.3)+</w:t>
      </w:r>
    </w:p>
    <w:p w14:paraId="097B1DF5" w14:textId="77777777" w:rsidR="004631F0" w:rsidRPr="004631F0" w:rsidRDefault="004631F0" w:rsidP="008C696B">
      <w:pPr>
        <w:spacing w:line="360" w:lineRule="auto"/>
      </w:pPr>
      <w:r w:rsidRPr="004631F0">
        <w:t xml:space="preserve">  geom_vline(xintercept=median(plotLevelChanges$`5 Year Net Change`), color='red', lwd=.75)+</w:t>
      </w:r>
    </w:p>
    <w:p w14:paraId="5338F521" w14:textId="77777777" w:rsidR="004631F0" w:rsidRPr="004631F0" w:rsidRDefault="004631F0" w:rsidP="008C696B">
      <w:pPr>
        <w:spacing w:line="360" w:lineRule="auto"/>
      </w:pPr>
      <w:r w:rsidRPr="004631F0">
        <w:t xml:space="preserve">  annotate("text", x = 2.95, y = 42, size=5, face='bold', color='black', label = glue("Median: {round(median(plotLevelChanges$`5 Year Net Change`), 2)</w:t>
      </w:r>
    </w:p>
    <w:p w14:paraId="4B20C483" w14:textId="77777777" w:rsidR="004631F0" w:rsidRPr="004631F0" w:rsidRDefault="004631F0" w:rsidP="008C696B">
      <w:pPr>
        <w:spacing w:line="360" w:lineRule="auto"/>
      </w:pPr>
      <w:r w:rsidRPr="004631F0">
        <w:t>}"))+</w:t>
      </w:r>
    </w:p>
    <w:p w14:paraId="431FA10B" w14:textId="77777777" w:rsidR="004631F0" w:rsidRPr="004631F0" w:rsidRDefault="004631F0" w:rsidP="008C696B">
      <w:pPr>
        <w:spacing w:line="360" w:lineRule="auto"/>
      </w:pPr>
      <w:r w:rsidRPr="004631F0">
        <w:t xml:space="preserve">  labs(title = "Remeasurement Plot Five-Year Net Change",</w:t>
      </w:r>
    </w:p>
    <w:p w14:paraId="2F71F977" w14:textId="77777777" w:rsidR="004631F0" w:rsidRPr="004631F0" w:rsidRDefault="004631F0" w:rsidP="008C696B">
      <w:pPr>
        <w:spacing w:line="360" w:lineRule="auto"/>
      </w:pPr>
      <w:r w:rsidRPr="004631F0">
        <w:t xml:space="preserve">         x = "Net Change in Height (m)",</w:t>
      </w:r>
    </w:p>
    <w:p w14:paraId="427C153C" w14:textId="77777777" w:rsidR="004631F0" w:rsidRPr="004631F0" w:rsidRDefault="004631F0" w:rsidP="008C696B">
      <w:pPr>
        <w:spacing w:line="360" w:lineRule="auto"/>
      </w:pPr>
      <w:r w:rsidRPr="004631F0">
        <w:t xml:space="preserve">         y = "Density")+</w:t>
      </w:r>
    </w:p>
    <w:p w14:paraId="2D4771D2" w14:textId="77777777" w:rsidR="004631F0" w:rsidRPr="004631F0" w:rsidRDefault="004631F0" w:rsidP="008C696B">
      <w:pPr>
        <w:spacing w:line="360" w:lineRule="auto"/>
      </w:pPr>
      <w:r w:rsidRPr="004631F0">
        <w:t xml:space="preserve">  theme_minimal() +</w:t>
      </w:r>
    </w:p>
    <w:p w14:paraId="28E642A8" w14:textId="77777777" w:rsidR="004631F0" w:rsidRPr="004631F0" w:rsidRDefault="004631F0" w:rsidP="008C696B">
      <w:pPr>
        <w:spacing w:line="360" w:lineRule="auto"/>
      </w:pPr>
      <w:r w:rsidRPr="004631F0">
        <w:t xml:space="preserve">  customTheme</w:t>
      </w:r>
    </w:p>
    <w:p w14:paraId="2497F7CE" w14:textId="77777777" w:rsidR="004631F0" w:rsidRPr="004631F0" w:rsidRDefault="004631F0" w:rsidP="008C696B">
      <w:pPr>
        <w:spacing w:line="360" w:lineRule="auto"/>
      </w:pPr>
    </w:p>
    <w:p w14:paraId="750A6C54" w14:textId="77777777" w:rsidR="004631F0" w:rsidRPr="004631F0" w:rsidRDefault="004631F0" w:rsidP="008C696B">
      <w:pPr>
        <w:spacing w:line="360" w:lineRule="auto"/>
      </w:pPr>
      <w:r w:rsidRPr="004631F0">
        <w:t>actualHTNetChangePlot</w:t>
      </w:r>
    </w:p>
    <w:p w14:paraId="2BEAD232" w14:textId="77777777" w:rsidR="004631F0" w:rsidRPr="004631F0" w:rsidRDefault="004631F0" w:rsidP="008C696B">
      <w:pPr>
        <w:spacing w:line="360" w:lineRule="auto"/>
      </w:pPr>
      <w:r w:rsidRPr="004631F0">
        <w:t>```</w:t>
      </w:r>
    </w:p>
    <w:p w14:paraId="6A8E8F6B" w14:textId="77777777" w:rsidR="004631F0" w:rsidRPr="004631F0" w:rsidRDefault="004631F0" w:rsidP="008C696B">
      <w:pPr>
        <w:spacing w:line="360" w:lineRule="auto"/>
      </w:pPr>
    </w:p>
    <w:p w14:paraId="7A20F21B" w14:textId="77777777" w:rsidR="004631F0" w:rsidRPr="004631F0" w:rsidRDefault="004631F0" w:rsidP="008C696B">
      <w:pPr>
        <w:spacing w:line="360" w:lineRule="auto"/>
      </w:pPr>
      <w:r w:rsidRPr="004631F0">
        <w:t>Saving</w:t>
      </w:r>
    </w:p>
    <w:p w14:paraId="5CF4E7C6" w14:textId="77777777" w:rsidR="004631F0" w:rsidRPr="004631F0" w:rsidRDefault="004631F0" w:rsidP="008C696B">
      <w:pPr>
        <w:spacing w:line="360" w:lineRule="auto"/>
      </w:pPr>
    </w:p>
    <w:p w14:paraId="3A6C7B69" w14:textId="77777777" w:rsidR="004631F0" w:rsidRPr="004631F0" w:rsidRDefault="004631F0" w:rsidP="008C696B">
      <w:pPr>
        <w:spacing w:line="360" w:lineRule="auto"/>
      </w:pPr>
      <w:r w:rsidRPr="004631F0">
        <w:t>```{r}</w:t>
      </w:r>
    </w:p>
    <w:p w14:paraId="6EC734DF" w14:textId="77777777" w:rsidR="004631F0" w:rsidRPr="004631F0" w:rsidRDefault="004631F0" w:rsidP="008C696B">
      <w:pPr>
        <w:spacing w:line="360" w:lineRule="auto"/>
      </w:pPr>
      <w:r w:rsidRPr="004631F0">
        <w:t>ggsave("D:/IceSat/ETD/figures/Phase3_netchange_plot.png", plot = actualHTNetChangePlot + customTheme, bg = "transparent", width = 8, height = 5, units = "in", dpi = 300)</w:t>
      </w:r>
    </w:p>
    <w:p w14:paraId="1ED24786" w14:textId="3389ABD1" w:rsidR="002A79C7" w:rsidRPr="008C696B" w:rsidRDefault="004631F0" w:rsidP="008C696B">
      <w:pPr>
        <w:spacing w:line="360" w:lineRule="auto"/>
      </w:pPr>
      <w:r w:rsidRPr="008C696B">
        <w:lastRenderedPageBreak/>
        <w:t>```</w:t>
      </w:r>
      <w:r w:rsidR="002A79C7" w:rsidRPr="008C696B">
        <w:rPr>
          <w:b/>
          <w:bCs/>
        </w:rPr>
        <w:br w:type="page"/>
      </w:r>
    </w:p>
    <w:p w14:paraId="77813C87" w14:textId="182084E9" w:rsidR="004631F0" w:rsidRPr="008C696B" w:rsidRDefault="002A79C7" w:rsidP="008C696B">
      <w:pPr>
        <w:numPr>
          <w:ilvl w:val="1"/>
          <w:numId w:val="9"/>
        </w:numPr>
        <w:spacing w:line="360" w:lineRule="auto"/>
        <w:rPr>
          <w:b/>
          <w:bCs/>
        </w:rPr>
      </w:pPr>
      <w:r w:rsidRPr="008C696B">
        <w:rPr>
          <w:b/>
          <w:bCs/>
        </w:rPr>
        <w:lastRenderedPageBreak/>
        <w:t>R Script to Conduct Analyses of Phase 1</w:t>
      </w:r>
    </w:p>
    <w:p w14:paraId="52B3D81B" w14:textId="77777777" w:rsidR="002A79C7" w:rsidRPr="002A79C7" w:rsidRDefault="002A79C7" w:rsidP="008C696B">
      <w:pPr>
        <w:spacing w:line="360" w:lineRule="auto"/>
      </w:pPr>
      <w:r w:rsidRPr="002A79C7">
        <w:t>---</w:t>
      </w:r>
    </w:p>
    <w:p w14:paraId="587660B8" w14:textId="77777777" w:rsidR="002A79C7" w:rsidRPr="002A79C7" w:rsidRDefault="002A79C7" w:rsidP="008C696B">
      <w:pPr>
        <w:spacing w:line="360" w:lineRule="auto"/>
      </w:pPr>
      <w:r w:rsidRPr="002A79C7">
        <w:t>title: "Phase1_Validation"</w:t>
      </w:r>
    </w:p>
    <w:p w14:paraId="506955AC" w14:textId="77777777" w:rsidR="002A79C7" w:rsidRPr="002A79C7" w:rsidRDefault="002A79C7" w:rsidP="008C696B">
      <w:pPr>
        <w:spacing w:line="360" w:lineRule="auto"/>
      </w:pPr>
      <w:r w:rsidRPr="002A79C7">
        <w:t>format: html</w:t>
      </w:r>
    </w:p>
    <w:p w14:paraId="740897B9" w14:textId="77777777" w:rsidR="002A79C7" w:rsidRPr="002A79C7" w:rsidRDefault="002A79C7" w:rsidP="008C696B">
      <w:pPr>
        <w:spacing w:line="360" w:lineRule="auto"/>
      </w:pPr>
      <w:r w:rsidRPr="002A79C7">
        <w:t>editor: visual</w:t>
      </w:r>
    </w:p>
    <w:p w14:paraId="08B19829" w14:textId="77777777" w:rsidR="002A79C7" w:rsidRPr="002A79C7" w:rsidRDefault="002A79C7" w:rsidP="008C696B">
      <w:pPr>
        <w:spacing w:line="360" w:lineRule="auto"/>
      </w:pPr>
      <w:r w:rsidRPr="002A79C7">
        <w:t>---</w:t>
      </w:r>
    </w:p>
    <w:p w14:paraId="20270B6D" w14:textId="77777777" w:rsidR="002A79C7" w:rsidRPr="002A79C7" w:rsidRDefault="002A79C7" w:rsidP="008C696B">
      <w:pPr>
        <w:spacing w:line="360" w:lineRule="auto"/>
      </w:pPr>
    </w:p>
    <w:p w14:paraId="14EE26B9" w14:textId="77777777" w:rsidR="002A79C7" w:rsidRPr="002A79C7" w:rsidRDefault="002A79C7" w:rsidP="008C696B">
      <w:pPr>
        <w:spacing w:line="360" w:lineRule="auto"/>
      </w:pPr>
      <w:r w:rsidRPr="002A79C7">
        <w:t>## Libraries</w:t>
      </w:r>
    </w:p>
    <w:p w14:paraId="0F503DAF" w14:textId="77777777" w:rsidR="002A79C7" w:rsidRPr="002A79C7" w:rsidRDefault="002A79C7" w:rsidP="008C696B">
      <w:pPr>
        <w:spacing w:line="360" w:lineRule="auto"/>
      </w:pPr>
    </w:p>
    <w:p w14:paraId="145B1813" w14:textId="77777777" w:rsidR="002A79C7" w:rsidRPr="002A79C7" w:rsidRDefault="002A79C7" w:rsidP="008C696B">
      <w:pPr>
        <w:spacing w:line="360" w:lineRule="auto"/>
      </w:pPr>
      <w:r w:rsidRPr="002A79C7">
        <w:t>```{r setup, warning=FALSE, message=FALSE}</w:t>
      </w:r>
    </w:p>
    <w:p w14:paraId="05B75EE8" w14:textId="77777777" w:rsidR="002A79C7" w:rsidRPr="002A79C7" w:rsidRDefault="002A79C7" w:rsidP="008C696B">
      <w:pPr>
        <w:spacing w:line="360" w:lineRule="auto"/>
      </w:pPr>
      <w:r w:rsidRPr="002A79C7">
        <w:t>library(tidyverse)</w:t>
      </w:r>
    </w:p>
    <w:p w14:paraId="66C0A120" w14:textId="77777777" w:rsidR="002A79C7" w:rsidRPr="002A79C7" w:rsidRDefault="002A79C7" w:rsidP="008C696B">
      <w:pPr>
        <w:spacing w:line="360" w:lineRule="auto"/>
      </w:pPr>
      <w:r w:rsidRPr="002A79C7">
        <w:t>library(RobustLinearReg)</w:t>
      </w:r>
    </w:p>
    <w:p w14:paraId="06F24755" w14:textId="77777777" w:rsidR="002A79C7" w:rsidRPr="002A79C7" w:rsidRDefault="002A79C7" w:rsidP="008C696B">
      <w:pPr>
        <w:spacing w:line="360" w:lineRule="auto"/>
      </w:pPr>
      <w:r w:rsidRPr="002A79C7">
        <w:t>library(caret)</w:t>
      </w:r>
    </w:p>
    <w:p w14:paraId="17A74147" w14:textId="77777777" w:rsidR="002A79C7" w:rsidRPr="002A79C7" w:rsidRDefault="002A79C7" w:rsidP="008C696B">
      <w:pPr>
        <w:spacing w:line="360" w:lineRule="auto"/>
      </w:pPr>
      <w:r w:rsidRPr="002A79C7">
        <w:t>library(mgcv)</w:t>
      </w:r>
    </w:p>
    <w:p w14:paraId="067FF984" w14:textId="77777777" w:rsidR="002A79C7" w:rsidRPr="002A79C7" w:rsidRDefault="002A79C7" w:rsidP="008C696B">
      <w:pPr>
        <w:spacing w:line="360" w:lineRule="auto"/>
      </w:pPr>
      <w:r w:rsidRPr="002A79C7">
        <w:t>library(arrow)</w:t>
      </w:r>
    </w:p>
    <w:p w14:paraId="769403AF" w14:textId="77777777" w:rsidR="002A79C7" w:rsidRPr="002A79C7" w:rsidRDefault="002A79C7" w:rsidP="008C696B">
      <w:pPr>
        <w:spacing w:line="360" w:lineRule="auto"/>
      </w:pPr>
      <w:r w:rsidRPr="002A79C7">
        <w:t>library(dplyr)</w:t>
      </w:r>
    </w:p>
    <w:p w14:paraId="275E3C66" w14:textId="77777777" w:rsidR="002A79C7" w:rsidRPr="002A79C7" w:rsidRDefault="002A79C7" w:rsidP="008C696B">
      <w:pPr>
        <w:spacing w:line="360" w:lineRule="auto"/>
      </w:pPr>
      <w:r w:rsidRPr="002A79C7">
        <w:t>library(cowplot)</w:t>
      </w:r>
    </w:p>
    <w:p w14:paraId="653FD737" w14:textId="77777777" w:rsidR="002A79C7" w:rsidRPr="002A79C7" w:rsidRDefault="002A79C7" w:rsidP="008C696B">
      <w:pPr>
        <w:spacing w:line="360" w:lineRule="auto"/>
      </w:pPr>
      <w:r w:rsidRPr="002A79C7">
        <w:t>library(broom)</w:t>
      </w:r>
    </w:p>
    <w:p w14:paraId="5D3041BB" w14:textId="77777777" w:rsidR="002A79C7" w:rsidRPr="002A79C7" w:rsidRDefault="002A79C7" w:rsidP="008C696B">
      <w:pPr>
        <w:spacing w:line="360" w:lineRule="auto"/>
      </w:pPr>
      <w:r w:rsidRPr="002A79C7">
        <w:t>library(glue)</w:t>
      </w:r>
    </w:p>
    <w:p w14:paraId="1F567A3A" w14:textId="77777777" w:rsidR="002A79C7" w:rsidRPr="002A79C7" w:rsidRDefault="002A79C7" w:rsidP="008C696B">
      <w:pPr>
        <w:spacing w:line="360" w:lineRule="auto"/>
      </w:pPr>
      <w:r w:rsidRPr="002A79C7">
        <w:t>library(trend)</w:t>
      </w:r>
    </w:p>
    <w:p w14:paraId="539BCDFF" w14:textId="77777777" w:rsidR="002A79C7" w:rsidRPr="002A79C7" w:rsidRDefault="002A79C7" w:rsidP="008C696B">
      <w:pPr>
        <w:spacing w:line="360" w:lineRule="auto"/>
      </w:pPr>
      <w:r w:rsidRPr="002A79C7">
        <w:t>library(TOSTER)</w:t>
      </w:r>
    </w:p>
    <w:p w14:paraId="1B3AA20E" w14:textId="77777777" w:rsidR="002A79C7" w:rsidRPr="002A79C7" w:rsidRDefault="002A79C7" w:rsidP="008C696B">
      <w:pPr>
        <w:spacing w:line="360" w:lineRule="auto"/>
      </w:pPr>
      <w:r w:rsidRPr="002A79C7">
        <w:t>```</w:t>
      </w:r>
    </w:p>
    <w:p w14:paraId="3367B493" w14:textId="77777777" w:rsidR="002A79C7" w:rsidRPr="002A79C7" w:rsidRDefault="002A79C7" w:rsidP="008C696B">
      <w:pPr>
        <w:spacing w:line="360" w:lineRule="auto"/>
      </w:pPr>
    </w:p>
    <w:p w14:paraId="2C873BCD" w14:textId="77777777" w:rsidR="002A79C7" w:rsidRPr="002A79C7" w:rsidRDefault="002A79C7" w:rsidP="008C696B">
      <w:pPr>
        <w:spacing w:line="360" w:lineRule="auto"/>
      </w:pPr>
      <w:r w:rsidRPr="002A79C7">
        <w:t>## Global Variables</w:t>
      </w:r>
    </w:p>
    <w:p w14:paraId="5B0DFD7D" w14:textId="77777777" w:rsidR="002A79C7" w:rsidRPr="002A79C7" w:rsidRDefault="002A79C7" w:rsidP="008C696B">
      <w:pPr>
        <w:spacing w:line="360" w:lineRule="auto"/>
      </w:pPr>
    </w:p>
    <w:p w14:paraId="42C29255" w14:textId="77777777" w:rsidR="002A79C7" w:rsidRPr="002A79C7" w:rsidRDefault="002A79C7" w:rsidP="008C696B">
      <w:pPr>
        <w:spacing w:line="360" w:lineRule="auto"/>
      </w:pPr>
      <w:r w:rsidRPr="002A79C7">
        <w:t>### Plot Theme</w:t>
      </w:r>
    </w:p>
    <w:p w14:paraId="3D748C43" w14:textId="77777777" w:rsidR="002A79C7" w:rsidRPr="002A79C7" w:rsidRDefault="002A79C7" w:rsidP="008C696B">
      <w:pPr>
        <w:spacing w:line="360" w:lineRule="auto"/>
      </w:pPr>
    </w:p>
    <w:p w14:paraId="3B35C7D2" w14:textId="77777777" w:rsidR="002A79C7" w:rsidRPr="002A79C7" w:rsidRDefault="002A79C7" w:rsidP="008C696B">
      <w:pPr>
        <w:spacing w:line="360" w:lineRule="auto"/>
      </w:pPr>
      <w:r w:rsidRPr="002A79C7">
        <w:t>```{r}</w:t>
      </w:r>
    </w:p>
    <w:p w14:paraId="193FA932" w14:textId="77777777" w:rsidR="002A79C7" w:rsidRPr="002A79C7" w:rsidRDefault="002A79C7" w:rsidP="008C696B">
      <w:pPr>
        <w:spacing w:line="360" w:lineRule="auto"/>
      </w:pPr>
      <w:r w:rsidRPr="002A79C7">
        <w:t># Light plotting theme</w:t>
      </w:r>
    </w:p>
    <w:p w14:paraId="3A4A97D7" w14:textId="77777777" w:rsidR="002A79C7" w:rsidRPr="002A79C7" w:rsidRDefault="002A79C7" w:rsidP="008C696B">
      <w:pPr>
        <w:spacing w:line="360" w:lineRule="auto"/>
      </w:pPr>
      <w:r w:rsidRPr="002A79C7">
        <w:t>customTheme &lt;- theme(</w:t>
      </w:r>
    </w:p>
    <w:p w14:paraId="5AAFE12E" w14:textId="77777777" w:rsidR="002A79C7" w:rsidRPr="002A79C7" w:rsidRDefault="002A79C7" w:rsidP="008C696B">
      <w:pPr>
        <w:spacing w:line="360" w:lineRule="auto"/>
      </w:pPr>
      <w:r w:rsidRPr="002A79C7">
        <w:t xml:space="preserve">  plot.title.position = "plot",  # can also be "panel"</w:t>
      </w:r>
    </w:p>
    <w:p w14:paraId="285E85E4" w14:textId="77777777" w:rsidR="002A79C7" w:rsidRPr="002A79C7" w:rsidRDefault="002A79C7" w:rsidP="008C696B">
      <w:pPr>
        <w:spacing w:line="360" w:lineRule="auto"/>
      </w:pPr>
      <w:r w:rsidRPr="002A79C7">
        <w:lastRenderedPageBreak/>
        <w:t xml:space="preserve">  plot.title = element_text(hjust = 0.5, size = 20, color = "black"),</w:t>
      </w:r>
    </w:p>
    <w:p w14:paraId="4D43500C" w14:textId="77777777" w:rsidR="002A79C7" w:rsidRPr="002A79C7" w:rsidRDefault="002A79C7" w:rsidP="008C696B">
      <w:pPr>
        <w:spacing w:line="360" w:lineRule="auto"/>
      </w:pPr>
      <w:r w:rsidRPr="002A79C7">
        <w:t xml:space="preserve">  plot.subtitle = element_text(hjust = 0.5, size = 16, color = "black"),</w:t>
      </w:r>
    </w:p>
    <w:p w14:paraId="2A62BC7E" w14:textId="77777777" w:rsidR="002A79C7" w:rsidRPr="002A79C7" w:rsidRDefault="002A79C7" w:rsidP="008C696B">
      <w:pPr>
        <w:spacing w:line="360" w:lineRule="auto"/>
      </w:pPr>
      <w:r w:rsidRPr="002A79C7">
        <w:t xml:space="preserve">  axis.title = element_text(size=14, color = "black"),</w:t>
      </w:r>
    </w:p>
    <w:p w14:paraId="28E60956" w14:textId="77777777" w:rsidR="002A79C7" w:rsidRPr="002A79C7" w:rsidRDefault="002A79C7" w:rsidP="008C696B">
      <w:pPr>
        <w:spacing w:line="360" w:lineRule="auto"/>
      </w:pPr>
      <w:r w:rsidRPr="002A79C7">
        <w:t xml:space="preserve">  axis.text = element_text(size=12, color = "black"),</w:t>
      </w:r>
    </w:p>
    <w:p w14:paraId="1C0100BC" w14:textId="77777777" w:rsidR="002A79C7" w:rsidRPr="002A79C7" w:rsidRDefault="002A79C7" w:rsidP="008C696B">
      <w:pPr>
        <w:spacing w:line="360" w:lineRule="auto"/>
      </w:pPr>
      <w:r w:rsidRPr="002A79C7">
        <w:t xml:space="preserve">  axis.line = element_line(linewidth = 0.5, color = "black"),</w:t>
      </w:r>
    </w:p>
    <w:p w14:paraId="6D85F3A0" w14:textId="77777777" w:rsidR="002A79C7" w:rsidRPr="002A79C7" w:rsidRDefault="002A79C7" w:rsidP="008C696B">
      <w:pPr>
        <w:spacing w:line="360" w:lineRule="auto"/>
      </w:pPr>
      <w:r w:rsidRPr="002A79C7">
        <w:t xml:space="preserve">  axis.ticks = element_line(color = "black"),</w:t>
      </w:r>
    </w:p>
    <w:p w14:paraId="46E03E55" w14:textId="77777777" w:rsidR="002A79C7" w:rsidRPr="002A79C7" w:rsidRDefault="002A79C7" w:rsidP="008C696B">
      <w:pPr>
        <w:spacing w:line="360" w:lineRule="auto"/>
      </w:pPr>
      <w:r w:rsidRPr="002A79C7">
        <w:t xml:space="preserve">  # axis.text.x = element_text(angle = 45, hjust = 1, vjust = 1), # we'll comment this as its only needed for one plot</w:t>
      </w:r>
    </w:p>
    <w:p w14:paraId="23C40A70" w14:textId="77777777" w:rsidR="002A79C7" w:rsidRPr="002A79C7" w:rsidRDefault="002A79C7" w:rsidP="008C696B">
      <w:pPr>
        <w:spacing w:line="360" w:lineRule="auto"/>
      </w:pPr>
      <w:r w:rsidRPr="002A79C7">
        <w:t xml:space="preserve">  legend.title = element_text(size = 14, color = "black"),</w:t>
      </w:r>
    </w:p>
    <w:p w14:paraId="32D13012" w14:textId="77777777" w:rsidR="002A79C7" w:rsidRPr="002A79C7" w:rsidRDefault="002A79C7" w:rsidP="008C696B">
      <w:pPr>
        <w:spacing w:line="360" w:lineRule="auto"/>
      </w:pPr>
      <w:r w:rsidRPr="002A79C7">
        <w:t xml:space="preserve">  legend.text = element_text(size = 12, color = "black"),</w:t>
      </w:r>
    </w:p>
    <w:p w14:paraId="1E2E0406" w14:textId="77777777" w:rsidR="002A79C7" w:rsidRPr="002A79C7" w:rsidRDefault="002A79C7" w:rsidP="008C696B">
      <w:pPr>
        <w:spacing w:line="360" w:lineRule="auto"/>
      </w:pPr>
      <w:r w:rsidRPr="002A79C7">
        <w:t xml:space="preserve">  legend.key.size = unit(.5, "cm"),</w:t>
      </w:r>
    </w:p>
    <w:p w14:paraId="665D19B8" w14:textId="77777777" w:rsidR="002A79C7" w:rsidRPr="002A79C7" w:rsidRDefault="002A79C7" w:rsidP="008C696B">
      <w:pPr>
        <w:spacing w:line="360" w:lineRule="auto"/>
      </w:pPr>
      <w:r w:rsidRPr="002A79C7">
        <w:t xml:space="preserve">  legend.key.height = unit(0.5, "cm"),</w:t>
      </w:r>
    </w:p>
    <w:p w14:paraId="1CB082E2" w14:textId="77777777" w:rsidR="002A79C7" w:rsidRPr="002A79C7" w:rsidRDefault="002A79C7" w:rsidP="008C696B">
      <w:pPr>
        <w:spacing w:line="360" w:lineRule="auto"/>
      </w:pPr>
      <w:r w:rsidRPr="002A79C7">
        <w:t xml:space="preserve">  panel.background = element_rect(fill = NA, color = NA),</w:t>
      </w:r>
    </w:p>
    <w:p w14:paraId="3A99E62D" w14:textId="77777777" w:rsidR="002A79C7" w:rsidRPr="002A79C7" w:rsidRDefault="002A79C7" w:rsidP="008C696B">
      <w:pPr>
        <w:spacing w:line="360" w:lineRule="auto"/>
      </w:pPr>
      <w:r w:rsidRPr="002A79C7">
        <w:t xml:space="preserve">  plot.background = element_rect(fill = NA, color = NA),</w:t>
      </w:r>
    </w:p>
    <w:p w14:paraId="3D203087" w14:textId="77777777" w:rsidR="002A79C7" w:rsidRPr="002A79C7" w:rsidRDefault="002A79C7" w:rsidP="008C696B">
      <w:pPr>
        <w:spacing w:line="360" w:lineRule="auto"/>
      </w:pPr>
      <w:r w:rsidRPr="002A79C7">
        <w:t xml:space="preserve">  panel.grid.major = element_blank(),</w:t>
      </w:r>
    </w:p>
    <w:p w14:paraId="16F27F44" w14:textId="77777777" w:rsidR="002A79C7" w:rsidRPr="002A79C7" w:rsidRDefault="002A79C7" w:rsidP="008C696B">
      <w:pPr>
        <w:spacing w:line="360" w:lineRule="auto"/>
      </w:pPr>
      <w:r w:rsidRPr="002A79C7">
        <w:t xml:space="preserve">  panel.grid.minor = element_blank(),</w:t>
      </w:r>
    </w:p>
    <w:p w14:paraId="70090D78" w14:textId="77777777" w:rsidR="002A79C7" w:rsidRPr="002A79C7" w:rsidRDefault="002A79C7" w:rsidP="008C696B">
      <w:pPr>
        <w:spacing w:line="360" w:lineRule="auto"/>
      </w:pPr>
      <w:r w:rsidRPr="002A79C7">
        <w:t xml:space="preserve">  legend.background = element_rect(fill = NA, color = NA),</w:t>
      </w:r>
    </w:p>
    <w:p w14:paraId="2656B685" w14:textId="77777777" w:rsidR="002A79C7" w:rsidRPr="002A79C7" w:rsidRDefault="002A79C7" w:rsidP="008C696B">
      <w:pPr>
        <w:spacing w:line="360" w:lineRule="auto"/>
      </w:pPr>
      <w:r w:rsidRPr="002A79C7">
        <w:t xml:space="preserve">  legend.box.background = element_rect(fill = NA, color = NA),</w:t>
      </w:r>
    </w:p>
    <w:p w14:paraId="67A4E4F4" w14:textId="77777777" w:rsidR="002A79C7" w:rsidRPr="002A79C7" w:rsidRDefault="002A79C7" w:rsidP="008C696B">
      <w:pPr>
        <w:spacing w:line="360" w:lineRule="auto"/>
      </w:pPr>
      <w:r w:rsidRPr="002A79C7">
        <w:t xml:space="preserve">  strip.text = element_text(size = 14, color = "black"),</w:t>
      </w:r>
    </w:p>
    <w:p w14:paraId="3BF06046" w14:textId="77777777" w:rsidR="002A79C7" w:rsidRPr="002A79C7" w:rsidRDefault="002A79C7" w:rsidP="008C696B">
      <w:pPr>
        <w:spacing w:line="360" w:lineRule="auto"/>
      </w:pPr>
      <w:r w:rsidRPr="002A79C7">
        <w:t xml:space="preserve">  strip.background = element_rect(fill = NA, color = NA),</w:t>
      </w:r>
    </w:p>
    <w:p w14:paraId="0FAA2C08" w14:textId="77777777" w:rsidR="002A79C7" w:rsidRPr="002A79C7" w:rsidRDefault="002A79C7" w:rsidP="008C696B">
      <w:pPr>
        <w:spacing w:line="360" w:lineRule="auto"/>
      </w:pPr>
      <w:r w:rsidRPr="002A79C7">
        <w:t>)</w:t>
      </w:r>
    </w:p>
    <w:p w14:paraId="0E67F724" w14:textId="77777777" w:rsidR="002A79C7" w:rsidRPr="002A79C7" w:rsidRDefault="002A79C7" w:rsidP="008C696B">
      <w:pPr>
        <w:spacing w:line="360" w:lineRule="auto"/>
      </w:pPr>
      <w:r w:rsidRPr="002A79C7">
        <w:t>```</w:t>
      </w:r>
    </w:p>
    <w:p w14:paraId="4580D773" w14:textId="77777777" w:rsidR="002A79C7" w:rsidRPr="002A79C7" w:rsidRDefault="002A79C7" w:rsidP="008C696B">
      <w:pPr>
        <w:spacing w:line="360" w:lineRule="auto"/>
      </w:pPr>
    </w:p>
    <w:p w14:paraId="7AD63988" w14:textId="77777777" w:rsidR="002A79C7" w:rsidRPr="002A79C7" w:rsidRDefault="002A79C7" w:rsidP="008C696B">
      <w:pPr>
        <w:spacing w:line="360" w:lineRule="auto"/>
      </w:pPr>
      <w:r w:rsidRPr="002A79C7">
        <w:t>## Reading Data</w:t>
      </w:r>
    </w:p>
    <w:p w14:paraId="0769FFAF" w14:textId="77777777" w:rsidR="002A79C7" w:rsidRPr="002A79C7" w:rsidRDefault="002A79C7" w:rsidP="008C696B">
      <w:pPr>
        <w:spacing w:line="360" w:lineRule="auto"/>
      </w:pPr>
    </w:p>
    <w:p w14:paraId="088297FF" w14:textId="77777777" w:rsidR="002A79C7" w:rsidRPr="002A79C7" w:rsidRDefault="002A79C7" w:rsidP="008C696B">
      <w:pPr>
        <w:spacing w:line="360" w:lineRule="auto"/>
      </w:pPr>
      <w:r w:rsidRPr="002A79C7">
        <w:t>Our validation set is ICESat-2 ATL08 segments with:</w:t>
      </w:r>
    </w:p>
    <w:p w14:paraId="150DC6B0" w14:textId="77777777" w:rsidR="002A79C7" w:rsidRPr="002A79C7" w:rsidRDefault="002A79C7" w:rsidP="008C696B">
      <w:pPr>
        <w:spacing w:line="360" w:lineRule="auto"/>
      </w:pPr>
    </w:p>
    <w:p w14:paraId="4C8C187E" w14:textId="77777777" w:rsidR="002A79C7" w:rsidRPr="002A79C7" w:rsidRDefault="002A79C7" w:rsidP="008C696B">
      <w:pPr>
        <w:spacing w:line="360" w:lineRule="auto"/>
      </w:pPr>
      <w:r w:rsidRPr="002A79C7">
        <w:t>-   \&gt; 3 years recovery</w:t>
      </w:r>
    </w:p>
    <w:p w14:paraId="35946959" w14:textId="77777777" w:rsidR="002A79C7" w:rsidRPr="002A79C7" w:rsidRDefault="002A79C7" w:rsidP="008C696B">
      <w:pPr>
        <w:spacing w:line="360" w:lineRule="auto"/>
      </w:pPr>
    </w:p>
    <w:p w14:paraId="199A516D" w14:textId="77777777" w:rsidR="002A79C7" w:rsidRPr="002A79C7" w:rsidRDefault="002A79C7" w:rsidP="008C696B">
      <w:pPr>
        <w:spacing w:line="360" w:lineRule="auto"/>
      </w:pPr>
      <w:r w:rsidRPr="002A79C7">
        <w:t>-   disturbance before the year of collection</w:t>
      </w:r>
    </w:p>
    <w:p w14:paraId="5032911F" w14:textId="77777777" w:rsidR="002A79C7" w:rsidRPr="002A79C7" w:rsidRDefault="002A79C7" w:rsidP="008C696B">
      <w:pPr>
        <w:spacing w:line="360" w:lineRule="auto"/>
      </w:pPr>
    </w:p>
    <w:p w14:paraId="3EF639E3" w14:textId="77777777" w:rsidR="002A79C7" w:rsidRPr="002A79C7" w:rsidRDefault="002A79C7" w:rsidP="008C696B">
      <w:pPr>
        <w:spacing w:line="360" w:lineRule="auto"/>
      </w:pPr>
      <w:r w:rsidRPr="002A79C7">
        <w:lastRenderedPageBreak/>
        <w:t>Further, we only use segments collected in 2020 for temporal alignment with ALS data</w:t>
      </w:r>
    </w:p>
    <w:p w14:paraId="07179B53" w14:textId="77777777" w:rsidR="002A79C7" w:rsidRPr="002A79C7" w:rsidRDefault="002A79C7" w:rsidP="008C696B">
      <w:pPr>
        <w:spacing w:line="360" w:lineRule="auto"/>
      </w:pPr>
    </w:p>
    <w:p w14:paraId="2FAE7B2C" w14:textId="77777777" w:rsidR="002A79C7" w:rsidRPr="002A79C7" w:rsidRDefault="002A79C7" w:rsidP="008C696B">
      <w:pPr>
        <w:spacing w:line="360" w:lineRule="auto"/>
      </w:pPr>
      <w:r w:rsidRPr="002A79C7">
        <w:t>```{r}</w:t>
      </w:r>
    </w:p>
    <w:p w14:paraId="53B80D6B" w14:textId="77777777" w:rsidR="002A79C7" w:rsidRPr="002A79C7" w:rsidRDefault="002A79C7" w:rsidP="008C696B">
      <w:pPr>
        <w:spacing w:line="360" w:lineRule="auto"/>
      </w:pPr>
      <w:r w:rsidRPr="002A79C7">
        <w:t xml:space="preserve">validationSet &lt;- read_parquet("D:/IceSat/ETD/segments/workingSetPolygonsWITHALSMetrics.parquet") |&gt; </w:t>
      </w:r>
    </w:p>
    <w:p w14:paraId="56E791D2" w14:textId="77777777" w:rsidR="002A79C7" w:rsidRPr="002A79C7" w:rsidRDefault="002A79C7" w:rsidP="008C696B">
      <w:pPr>
        <w:spacing w:line="360" w:lineRule="auto"/>
      </w:pPr>
      <w:r w:rsidRPr="002A79C7">
        <w:t xml:space="preserve">  filter(year == 2020)</w:t>
      </w:r>
    </w:p>
    <w:p w14:paraId="0CD1F7DD" w14:textId="77777777" w:rsidR="002A79C7" w:rsidRPr="002A79C7" w:rsidRDefault="002A79C7" w:rsidP="008C696B">
      <w:pPr>
        <w:spacing w:line="360" w:lineRule="auto"/>
      </w:pPr>
      <w:r w:rsidRPr="002A79C7">
        <w:t>```</w:t>
      </w:r>
    </w:p>
    <w:p w14:paraId="6E1E9334" w14:textId="77777777" w:rsidR="002A79C7" w:rsidRPr="002A79C7" w:rsidRDefault="002A79C7" w:rsidP="008C696B">
      <w:pPr>
        <w:spacing w:line="360" w:lineRule="auto"/>
      </w:pPr>
    </w:p>
    <w:p w14:paraId="26021B64" w14:textId="77777777" w:rsidR="002A79C7" w:rsidRPr="002A79C7" w:rsidRDefault="002A79C7" w:rsidP="008C696B">
      <w:pPr>
        <w:spacing w:line="360" w:lineRule="auto"/>
      </w:pPr>
      <w:r w:rsidRPr="002A79C7">
        <w:t>## Regression</w:t>
      </w:r>
    </w:p>
    <w:p w14:paraId="39E19B94" w14:textId="77777777" w:rsidR="002A79C7" w:rsidRPr="002A79C7" w:rsidRDefault="002A79C7" w:rsidP="008C696B">
      <w:pPr>
        <w:spacing w:line="360" w:lineRule="auto"/>
      </w:pPr>
    </w:p>
    <w:p w14:paraId="1F1A44D9" w14:textId="77777777" w:rsidR="002A79C7" w:rsidRPr="002A79C7" w:rsidRDefault="002A79C7" w:rsidP="008C696B">
      <w:pPr>
        <w:spacing w:line="360" w:lineRule="auto"/>
      </w:pPr>
      <w:r w:rsidRPr="002A79C7">
        <w:t>Determining correlation of canopy heights estimated by ATL08 segments against coincident ALS</w:t>
      </w:r>
    </w:p>
    <w:p w14:paraId="4DD008A1" w14:textId="77777777" w:rsidR="002A79C7" w:rsidRPr="002A79C7" w:rsidRDefault="002A79C7" w:rsidP="008C696B">
      <w:pPr>
        <w:spacing w:line="360" w:lineRule="auto"/>
      </w:pPr>
    </w:p>
    <w:p w14:paraId="40E7F37C" w14:textId="77777777" w:rsidR="002A79C7" w:rsidRPr="002A79C7" w:rsidRDefault="002A79C7" w:rsidP="008C696B">
      <w:pPr>
        <w:spacing w:line="360" w:lineRule="auto"/>
      </w:pPr>
      <w:r w:rsidRPr="002A79C7">
        <w:t>```{r}</w:t>
      </w:r>
    </w:p>
    <w:p w14:paraId="1D74C493" w14:textId="77777777" w:rsidR="002A79C7" w:rsidRPr="002A79C7" w:rsidRDefault="002A79C7" w:rsidP="008C696B">
      <w:pPr>
        <w:spacing w:line="360" w:lineRule="auto"/>
      </w:pPr>
      <w:r w:rsidRPr="002A79C7">
        <w:t>validationTSRModel &lt;- theil_sen_regression(h_canopy ~ percentile_98, data=validationSet)</w:t>
      </w:r>
    </w:p>
    <w:p w14:paraId="23A5FDCA" w14:textId="77777777" w:rsidR="002A79C7" w:rsidRPr="002A79C7" w:rsidRDefault="002A79C7" w:rsidP="008C696B">
      <w:pPr>
        <w:spacing w:line="360" w:lineRule="auto"/>
      </w:pPr>
      <w:r w:rsidRPr="002A79C7">
        <w:t>validationTSRPredictions &lt;- predict(validationTSRModel)</w:t>
      </w:r>
    </w:p>
    <w:p w14:paraId="320605AD" w14:textId="77777777" w:rsidR="002A79C7" w:rsidRPr="002A79C7" w:rsidRDefault="002A79C7" w:rsidP="008C696B">
      <w:pPr>
        <w:spacing w:line="360" w:lineRule="auto"/>
      </w:pPr>
      <w:r w:rsidRPr="002A79C7">
        <w:t>validationTSRrSquared &lt;- summary(validationTSRModel)$r.squared</w:t>
      </w:r>
    </w:p>
    <w:p w14:paraId="2C1488C7" w14:textId="77777777" w:rsidR="002A79C7" w:rsidRPr="002A79C7" w:rsidRDefault="002A79C7" w:rsidP="008C696B">
      <w:pPr>
        <w:spacing w:line="360" w:lineRule="auto"/>
      </w:pPr>
      <w:r w:rsidRPr="002A79C7">
        <w:t>validationTSRRMSE &lt;- sqrt(mean(validationTSRModel$residuals^2))</w:t>
      </w:r>
    </w:p>
    <w:p w14:paraId="2AD00659" w14:textId="77777777" w:rsidR="002A79C7" w:rsidRPr="002A79C7" w:rsidRDefault="002A79C7" w:rsidP="008C696B">
      <w:pPr>
        <w:spacing w:line="360" w:lineRule="auto"/>
      </w:pPr>
      <w:r w:rsidRPr="002A79C7">
        <w:t>summary(validationTSRModel)</w:t>
      </w:r>
    </w:p>
    <w:p w14:paraId="099045D3" w14:textId="77777777" w:rsidR="002A79C7" w:rsidRPr="002A79C7" w:rsidRDefault="002A79C7" w:rsidP="008C696B">
      <w:pPr>
        <w:spacing w:line="360" w:lineRule="auto"/>
      </w:pPr>
      <w:r w:rsidRPr="002A79C7">
        <w:t>```</w:t>
      </w:r>
    </w:p>
    <w:p w14:paraId="7ED359AF" w14:textId="77777777" w:rsidR="002A79C7" w:rsidRPr="002A79C7" w:rsidRDefault="002A79C7" w:rsidP="008C696B">
      <w:pPr>
        <w:spacing w:line="360" w:lineRule="auto"/>
      </w:pPr>
    </w:p>
    <w:p w14:paraId="0D248AF5" w14:textId="77777777" w:rsidR="002A79C7" w:rsidRPr="002A79C7" w:rsidRDefault="002A79C7" w:rsidP="008C696B">
      <w:pPr>
        <w:spacing w:line="360" w:lineRule="auto"/>
      </w:pPr>
      <w:r w:rsidRPr="002A79C7">
        <w:t>## Plotting</w:t>
      </w:r>
    </w:p>
    <w:p w14:paraId="4DF3A08F" w14:textId="77777777" w:rsidR="002A79C7" w:rsidRPr="002A79C7" w:rsidRDefault="002A79C7" w:rsidP="008C696B">
      <w:pPr>
        <w:spacing w:line="360" w:lineRule="auto"/>
      </w:pPr>
    </w:p>
    <w:p w14:paraId="166379B3" w14:textId="77777777" w:rsidR="002A79C7" w:rsidRPr="002A79C7" w:rsidRDefault="002A79C7" w:rsidP="008C696B">
      <w:pPr>
        <w:spacing w:line="360" w:lineRule="auto"/>
      </w:pPr>
      <w:r w:rsidRPr="002A79C7">
        <w:t>```{r}</w:t>
      </w:r>
    </w:p>
    <w:p w14:paraId="01408326" w14:textId="77777777" w:rsidR="002A79C7" w:rsidRPr="002A79C7" w:rsidRDefault="002A79C7" w:rsidP="008C696B">
      <w:pPr>
        <w:spacing w:line="360" w:lineRule="auto"/>
      </w:pPr>
      <w:r w:rsidRPr="002A79C7">
        <w:t>validationPlot &lt;- ggplot(validationSet, aes(x = percentile_98, y = h_canopy)) +</w:t>
      </w:r>
    </w:p>
    <w:p w14:paraId="22F40859" w14:textId="77777777" w:rsidR="002A79C7" w:rsidRPr="002A79C7" w:rsidRDefault="002A79C7" w:rsidP="008C696B">
      <w:pPr>
        <w:spacing w:line="360" w:lineRule="auto"/>
      </w:pPr>
      <w:r w:rsidRPr="002A79C7">
        <w:t xml:space="preserve">  geom_point(color = "black", size = 1, alpha = 0.2) +</w:t>
      </w:r>
    </w:p>
    <w:p w14:paraId="06F0F303" w14:textId="77777777" w:rsidR="002A79C7" w:rsidRPr="002A79C7" w:rsidRDefault="002A79C7" w:rsidP="008C696B">
      <w:pPr>
        <w:spacing w:line="360" w:lineRule="auto"/>
      </w:pPr>
      <w:r w:rsidRPr="002A79C7">
        <w:t xml:space="preserve">  geom_line(aes(y = validationTSRPredictions), color = 'red', linewidth = 1) +</w:t>
      </w:r>
    </w:p>
    <w:p w14:paraId="64A76D4D" w14:textId="77777777" w:rsidR="002A79C7" w:rsidRPr="002A79C7" w:rsidRDefault="002A79C7" w:rsidP="008C696B">
      <w:pPr>
        <w:spacing w:line="360" w:lineRule="auto"/>
      </w:pPr>
      <w:r w:rsidRPr="002A79C7">
        <w:t xml:space="preserve">  labs(</w:t>
      </w:r>
    </w:p>
    <w:p w14:paraId="061915CE" w14:textId="77777777" w:rsidR="002A79C7" w:rsidRPr="002A79C7" w:rsidRDefault="002A79C7" w:rsidP="008C696B">
      <w:pPr>
        <w:spacing w:line="360" w:lineRule="auto"/>
      </w:pPr>
      <w:r w:rsidRPr="002A79C7">
        <w:t xml:space="preserve">    title = "Correlation of 2020 ALS &amp; ATL08 Canopy Heights",</w:t>
      </w:r>
    </w:p>
    <w:p w14:paraId="0B662E25" w14:textId="77777777" w:rsidR="002A79C7" w:rsidRPr="002A79C7" w:rsidRDefault="002A79C7" w:rsidP="008C696B">
      <w:pPr>
        <w:spacing w:line="360" w:lineRule="auto"/>
      </w:pPr>
      <w:r w:rsidRPr="002A79C7">
        <w:lastRenderedPageBreak/>
        <w:t xml:space="preserve">    subtitle = glue("R²: {round(validationTSRrSquared, 2)} RMSE: {round(validationTSRRMSE, 2)}m"),</w:t>
      </w:r>
    </w:p>
    <w:p w14:paraId="6A04FEA8" w14:textId="77777777" w:rsidR="002A79C7" w:rsidRPr="002A79C7" w:rsidRDefault="002A79C7" w:rsidP="008C696B">
      <w:pPr>
        <w:spacing w:line="360" w:lineRule="auto"/>
      </w:pPr>
      <w:r w:rsidRPr="002A79C7">
        <w:t xml:space="preserve">    x = "ALS Canopy Height (m)",</w:t>
      </w:r>
    </w:p>
    <w:p w14:paraId="5CAA5C3B" w14:textId="77777777" w:rsidR="002A79C7" w:rsidRPr="002A79C7" w:rsidRDefault="002A79C7" w:rsidP="008C696B">
      <w:pPr>
        <w:spacing w:line="360" w:lineRule="auto"/>
      </w:pPr>
      <w:r w:rsidRPr="002A79C7">
        <w:t xml:space="preserve">    y = "Segment Canopy Height (m)",</w:t>
      </w:r>
    </w:p>
    <w:p w14:paraId="0EA11E2D" w14:textId="77777777" w:rsidR="002A79C7" w:rsidRPr="002A79C7" w:rsidRDefault="002A79C7" w:rsidP="008C696B">
      <w:pPr>
        <w:spacing w:line="360" w:lineRule="auto"/>
      </w:pPr>
      <w:r w:rsidRPr="002A79C7">
        <w:t xml:space="preserve">    # colour = "Forest Cover Type"</w:t>
      </w:r>
    </w:p>
    <w:p w14:paraId="560F568C" w14:textId="77777777" w:rsidR="002A79C7" w:rsidRPr="002A79C7" w:rsidRDefault="002A79C7" w:rsidP="008C696B">
      <w:pPr>
        <w:spacing w:line="360" w:lineRule="auto"/>
      </w:pPr>
      <w:r w:rsidRPr="002A79C7">
        <w:t xml:space="preserve">  ) +</w:t>
      </w:r>
    </w:p>
    <w:p w14:paraId="25782D86" w14:textId="77777777" w:rsidR="002A79C7" w:rsidRPr="002A79C7" w:rsidRDefault="002A79C7" w:rsidP="008C696B">
      <w:pPr>
        <w:spacing w:line="360" w:lineRule="auto"/>
      </w:pPr>
      <w:r w:rsidRPr="002A79C7">
        <w:t xml:space="preserve">  customTheme +</w:t>
      </w:r>
    </w:p>
    <w:p w14:paraId="0E774067" w14:textId="77777777" w:rsidR="002A79C7" w:rsidRPr="002A79C7" w:rsidRDefault="002A79C7" w:rsidP="008C696B">
      <w:pPr>
        <w:spacing w:line="360" w:lineRule="auto"/>
      </w:pPr>
      <w:r w:rsidRPr="002A79C7">
        <w:t xml:space="preserve">  guides(color = guide_legend(override.aes = list(size = 10, color = "white")))</w:t>
      </w:r>
    </w:p>
    <w:p w14:paraId="0FEE7747" w14:textId="77777777" w:rsidR="002A79C7" w:rsidRPr="002A79C7" w:rsidRDefault="002A79C7" w:rsidP="008C696B">
      <w:pPr>
        <w:spacing w:line="360" w:lineRule="auto"/>
      </w:pPr>
    </w:p>
    <w:p w14:paraId="4A6299B0" w14:textId="77777777" w:rsidR="002A79C7" w:rsidRPr="002A79C7" w:rsidRDefault="002A79C7" w:rsidP="008C696B">
      <w:pPr>
        <w:spacing w:line="360" w:lineRule="auto"/>
      </w:pPr>
      <w:r w:rsidRPr="002A79C7">
        <w:t>validationPlot</w:t>
      </w:r>
    </w:p>
    <w:p w14:paraId="43AEC5EF" w14:textId="77777777" w:rsidR="002A79C7" w:rsidRPr="002A79C7" w:rsidRDefault="002A79C7" w:rsidP="008C696B">
      <w:pPr>
        <w:spacing w:line="360" w:lineRule="auto"/>
      </w:pPr>
      <w:r w:rsidRPr="002A79C7">
        <w:t>```</w:t>
      </w:r>
    </w:p>
    <w:p w14:paraId="22EC493A" w14:textId="77777777" w:rsidR="002A79C7" w:rsidRPr="002A79C7" w:rsidRDefault="002A79C7" w:rsidP="008C696B">
      <w:pPr>
        <w:spacing w:line="360" w:lineRule="auto"/>
      </w:pPr>
    </w:p>
    <w:p w14:paraId="5DC20305" w14:textId="77777777" w:rsidR="002A79C7" w:rsidRPr="002A79C7" w:rsidRDefault="002A79C7" w:rsidP="008C696B">
      <w:pPr>
        <w:spacing w:line="360" w:lineRule="auto"/>
      </w:pPr>
      <w:r w:rsidRPr="002A79C7">
        <w:t>## Saving</w:t>
      </w:r>
    </w:p>
    <w:p w14:paraId="76FAC58F" w14:textId="77777777" w:rsidR="002A79C7" w:rsidRPr="002A79C7" w:rsidRDefault="002A79C7" w:rsidP="008C696B">
      <w:pPr>
        <w:spacing w:line="360" w:lineRule="auto"/>
      </w:pPr>
    </w:p>
    <w:p w14:paraId="0D79EAA0" w14:textId="77777777" w:rsidR="002A79C7" w:rsidRPr="002A79C7" w:rsidRDefault="002A79C7" w:rsidP="008C696B">
      <w:pPr>
        <w:spacing w:line="360" w:lineRule="auto"/>
      </w:pPr>
      <w:r w:rsidRPr="002A79C7">
        <w:t>```{r}</w:t>
      </w:r>
    </w:p>
    <w:p w14:paraId="192AB05A" w14:textId="77777777" w:rsidR="002A79C7" w:rsidRPr="002A79C7" w:rsidRDefault="002A79C7" w:rsidP="008C696B">
      <w:pPr>
        <w:spacing w:line="360" w:lineRule="auto"/>
      </w:pPr>
      <w:r w:rsidRPr="002A79C7">
        <w:t>ggsave(</w:t>
      </w:r>
    </w:p>
    <w:p w14:paraId="15BC3754" w14:textId="77777777" w:rsidR="002A79C7" w:rsidRPr="002A79C7" w:rsidRDefault="002A79C7" w:rsidP="008C696B">
      <w:pPr>
        <w:spacing w:line="360" w:lineRule="auto"/>
      </w:pPr>
      <w:r w:rsidRPr="002A79C7">
        <w:t xml:space="preserve">  "D:/IceSat/ETD/figures/Phase1_validation_plot.png",</w:t>
      </w:r>
    </w:p>
    <w:p w14:paraId="70A341B1" w14:textId="77777777" w:rsidR="002A79C7" w:rsidRPr="002A79C7" w:rsidRDefault="002A79C7" w:rsidP="008C696B">
      <w:pPr>
        <w:spacing w:line="360" w:lineRule="auto"/>
      </w:pPr>
      <w:r w:rsidRPr="002A79C7">
        <w:t xml:space="preserve">  plot = validationPlot,</w:t>
      </w:r>
    </w:p>
    <w:p w14:paraId="421C1BA3" w14:textId="77777777" w:rsidR="002A79C7" w:rsidRPr="002A79C7" w:rsidRDefault="002A79C7" w:rsidP="008C696B">
      <w:pPr>
        <w:spacing w:line="360" w:lineRule="auto"/>
      </w:pPr>
      <w:r w:rsidRPr="002A79C7">
        <w:t xml:space="preserve">  bg = "transparent",</w:t>
      </w:r>
    </w:p>
    <w:p w14:paraId="4B5D0B44" w14:textId="77777777" w:rsidR="002A79C7" w:rsidRPr="002A79C7" w:rsidRDefault="002A79C7" w:rsidP="008C696B">
      <w:pPr>
        <w:spacing w:line="360" w:lineRule="auto"/>
      </w:pPr>
      <w:r w:rsidRPr="002A79C7">
        <w:t xml:space="preserve">  width = 8, height = 5, units = "in", dpi = 300</w:t>
      </w:r>
    </w:p>
    <w:p w14:paraId="4B85FB61" w14:textId="77777777" w:rsidR="002A79C7" w:rsidRPr="002A79C7" w:rsidRDefault="002A79C7" w:rsidP="008C696B">
      <w:pPr>
        <w:spacing w:line="360" w:lineRule="auto"/>
      </w:pPr>
      <w:r w:rsidRPr="002A79C7">
        <w:t>)</w:t>
      </w:r>
    </w:p>
    <w:p w14:paraId="6E09A39C" w14:textId="77777777" w:rsidR="002A79C7" w:rsidRPr="002A79C7" w:rsidRDefault="002A79C7" w:rsidP="008C696B">
      <w:pPr>
        <w:spacing w:line="360" w:lineRule="auto"/>
      </w:pPr>
    </w:p>
    <w:p w14:paraId="095745CD" w14:textId="6C3D73C3" w:rsidR="002A79C7" w:rsidRPr="008C696B" w:rsidRDefault="002A79C7" w:rsidP="008C696B">
      <w:pPr>
        <w:spacing w:line="360" w:lineRule="auto"/>
      </w:pPr>
      <w:r w:rsidRPr="008C696B">
        <w:t>```</w:t>
      </w:r>
      <w:r w:rsidRPr="008C696B">
        <w:rPr>
          <w:b/>
          <w:bCs/>
        </w:rPr>
        <w:br w:type="page"/>
      </w:r>
    </w:p>
    <w:p w14:paraId="61A6A092" w14:textId="7DFEB7D1" w:rsidR="002A79C7" w:rsidRPr="008C696B" w:rsidRDefault="002A79C7" w:rsidP="008C696B">
      <w:pPr>
        <w:numPr>
          <w:ilvl w:val="1"/>
          <w:numId w:val="9"/>
        </w:numPr>
        <w:spacing w:line="360" w:lineRule="auto"/>
        <w:rPr>
          <w:b/>
          <w:bCs/>
        </w:rPr>
      </w:pPr>
      <w:r w:rsidRPr="008C696B">
        <w:rPr>
          <w:b/>
          <w:bCs/>
        </w:rPr>
        <w:lastRenderedPageBreak/>
        <w:t>Python Script to Generate Population of Forests Throughout Study Area</w:t>
      </w:r>
      <w:r w:rsidR="006D5360" w:rsidRPr="008C696B">
        <w:rPr>
          <w:b/>
          <w:bCs/>
        </w:rPr>
        <w:t xml:space="preserve"> </w:t>
      </w:r>
    </w:p>
    <w:p w14:paraId="24B3E654" w14:textId="77777777" w:rsidR="003152CD" w:rsidRPr="008C696B" w:rsidRDefault="003152CD" w:rsidP="008C696B">
      <w:pPr>
        <w:shd w:val="clear" w:color="auto" w:fill="FFFFFF"/>
        <w:spacing w:line="360" w:lineRule="auto"/>
        <w:rPr>
          <w:color w:val="000000"/>
        </w:rPr>
      </w:pPr>
      <w:r w:rsidRPr="008C696B">
        <w:rPr>
          <w:color w:val="008000"/>
        </w:rPr>
        <w:t>#!/usr/bin/env python</w:t>
      </w:r>
    </w:p>
    <w:p w14:paraId="2497F298" w14:textId="77777777" w:rsidR="003152CD" w:rsidRPr="008C696B" w:rsidRDefault="003152CD" w:rsidP="008C696B">
      <w:pPr>
        <w:shd w:val="clear" w:color="auto" w:fill="FFFFFF"/>
        <w:spacing w:line="360" w:lineRule="auto"/>
        <w:rPr>
          <w:color w:val="000000"/>
        </w:rPr>
      </w:pPr>
      <w:r w:rsidRPr="008C696B">
        <w:rPr>
          <w:color w:val="008000"/>
        </w:rPr>
        <w:t># coding: utf-8</w:t>
      </w:r>
    </w:p>
    <w:p w14:paraId="74426F08" w14:textId="77777777" w:rsidR="003152CD" w:rsidRPr="008C696B" w:rsidRDefault="003152CD" w:rsidP="008C696B">
      <w:pPr>
        <w:shd w:val="clear" w:color="auto" w:fill="FFFFFF"/>
        <w:spacing w:line="360" w:lineRule="auto"/>
        <w:rPr>
          <w:color w:val="000000"/>
        </w:rPr>
      </w:pPr>
    </w:p>
    <w:p w14:paraId="33AA807D" w14:textId="77777777" w:rsidR="003152CD" w:rsidRPr="008C696B" w:rsidRDefault="003152CD" w:rsidP="008C696B">
      <w:pPr>
        <w:shd w:val="clear" w:color="auto" w:fill="FFFFFF"/>
        <w:spacing w:line="360" w:lineRule="auto"/>
        <w:rPr>
          <w:color w:val="000000"/>
        </w:rPr>
      </w:pPr>
      <w:r w:rsidRPr="008C696B">
        <w:rPr>
          <w:color w:val="008000"/>
        </w:rPr>
        <w:t># # Generating population of forests in study area</w:t>
      </w:r>
    </w:p>
    <w:p w14:paraId="2F101B8B" w14:textId="77777777" w:rsidR="003152CD" w:rsidRPr="008C696B" w:rsidRDefault="003152CD" w:rsidP="008C696B">
      <w:pPr>
        <w:shd w:val="clear" w:color="auto" w:fill="FFFFFF"/>
        <w:spacing w:line="360" w:lineRule="auto"/>
        <w:rPr>
          <w:color w:val="000000"/>
        </w:rPr>
      </w:pPr>
    </w:p>
    <w:p w14:paraId="17FD7F10" w14:textId="77777777" w:rsidR="003152CD" w:rsidRPr="008C696B" w:rsidRDefault="003152CD" w:rsidP="008C696B">
      <w:pPr>
        <w:shd w:val="clear" w:color="auto" w:fill="FFFFFF"/>
        <w:spacing w:line="360" w:lineRule="auto"/>
        <w:rPr>
          <w:color w:val="000000"/>
        </w:rPr>
      </w:pPr>
      <w:r w:rsidRPr="008C696B">
        <w:rPr>
          <w:color w:val="008000"/>
        </w:rPr>
        <w:t># ## Libraries</w:t>
      </w:r>
    </w:p>
    <w:p w14:paraId="73003AF0" w14:textId="77777777" w:rsidR="003152CD" w:rsidRPr="008C696B" w:rsidRDefault="003152CD" w:rsidP="008C696B">
      <w:pPr>
        <w:shd w:val="clear" w:color="auto" w:fill="FFFFFF"/>
        <w:spacing w:line="360" w:lineRule="auto"/>
        <w:rPr>
          <w:color w:val="000000"/>
        </w:rPr>
      </w:pPr>
    </w:p>
    <w:p w14:paraId="6AE1F6E1" w14:textId="77777777" w:rsidR="003152CD" w:rsidRPr="008C696B" w:rsidRDefault="003152CD" w:rsidP="008C696B">
      <w:pPr>
        <w:shd w:val="clear" w:color="auto" w:fill="FFFFFF"/>
        <w:spacing w:line="360" w:lineRule="auto"/>
        <w:rPr>
          <w:color w:val="000000"/>
        </w:rPr>
      </w:pPr>
      <w:r w:rsidRPr="008C696B">
        <w:rPr>
          <w:color w:val="008000"/>
        </w:rPr>
        <w:t># In[18]:</w:t>
      </w:r>
    </w:p>
    <w:p w14:paraId="79C912F1" w14:textId="77777777" w:rsidR="003152CD" w:rsidRPr="008C696B" w:rsidRDefault="003152CD" w:rsidP="008C696B">
      <w:pPr>
        <w:shd w:val="clear" w:color="auto" w:fill="FFFFFF"/>
        <w:spacing w:after="240" w:line="360" w:lineRule="auto"/>
        <w:rPr>
          <w:color w:val="000000"/>
        </w:rPr>
      </w:pPr>
    </w:p>
    <w:p w14:paraId="31E89579"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42BB086A"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1C3EB2F6"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6442C9"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1D62F46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4810E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os</w:t>
      </w:r>
    </w:p>
    <w:p w14:paraId="7FBC574F"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box</w:t>
      </w:r>
    </w:p>
    <w:p w14:paraId="776E6E4D"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Point</w:t>
      </w:r>
    </w:p>
    <w:p w14:paraId="628A82D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random</w:t>
      </w:r>
    </w:p>
    <w:p w14:paraId="76CB8B7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79B12D23" w14:textId="77777777" w:rsidR="003152CD" w:rsidRPr="008C696B" w:rsidRDefault="003152CD" w:rsidP="008C696B">
      <w:pPr>
        <w:shd w:val="clear" w:color="auto" w:fill="FFFFFF"/>
        <w:spacing w:line="360" w:lineRule="auto"/>
        <w:rPr>
          <w:color w:val="000000"/>
        </w:rPr>
      </w:pPr>
    </w:p>
    <w:p w14:paraId="1D1D95D2" w14:textId="77777777" w:rsidR="003152CD" w:rsidRPr="008C696B" w:rsidRDefault="003152C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130967BE" w14:textId="77777777" w:rsidR="003152CD" w:rsidRPr="008C696B" w:rsidRDefault="003152CD" w:rsidP="008C696B">
      <w:pPr>
        <w:shd w:val="clear" w:color="auto" w:fill="FFFFFF"/>
        <w:spacing w:after="240" w:line="360" w:lineRule="auto"/>
        <w:rPr>
          <w:color w:val="000000"/>
        </w:rPr>
      </w:pPr>
    </w:p>
    <w:p w14:paraId="6ADD9E51" w14:textId="77777777" w:rsidR="003152CD" w:rsidRPr="008C696B" w:rsidRDefault="003152CD" w:rsidP="008C696B">
      <w:pPr>
        <w:shd w:val="clear" w:color="auto" w:fill="FFFFFF"/>
        <w:spacing w:line="360" w:lineRule="auto"/>
        <w:rPr>
          <w:color w:val="000000"/>
        </w:rPr>
      </w:pPr>
      <w:r w:rsidRPr="008C696B">
        <w:rPr>
          <w:color w:val="008000"/>
        </w:rPr>
        <w:t># ## First creating ATL08 segments for forest population</w:t>
      </w:r>
    </w:p>
    <w:p w14:paraId="530F6F67" w14:textId="77777777" w:rsidR="003152CD" w:rsidRPr="008C696B" w:rsidRDefault="003152CD" w:rsidP="008C696B">
      <w:pPr>
        <w:shd w:val="clear" w:color="auto" w:fill="FFFFFF"/>
        <w:spacing w:line="360" w:lineRule="auto"/>
        <w:rPr>
          <w:color w:val="000000"/>
        </w:rPr>
      </w:pPr>
    </w:p>
    <w:p w14:paraId="1231A481" w14:textId="77777777" w:rsidR="003152CD" w:rsidRPr="008C696B" w:rsidRDefault="003152CD" w:rsidP="008C696B">
      <w:pPr>
        <w:shd w:val="clear" w:color="auto" w:fill="FFFFFF"/>
        <w:spacing w:line="360" w:lineRule="auto"/>
        <w:rPr>
          <w:color w:val="000000"/>
        </w:rPr>
      </w:pPr>
      <w:r w:rsidRPr="008C696B">
        <w:rPr>
          <w:color w:val="008000"/>
        </w:rPr>
        <w:t># Reading raster of land cover types within study area, and extracting forest cells of NLCD code 41, 42, 43, or 90</w:t>
      </w:r>
    </w:p>
    <w:p w14:paraId="1580936D" w14:textId="77777777" w:rsidR="003152CD" w:rsidRPr="008C696B" w:rsidRDefault="003152CD" w:rsidP="008C696B">
      <w:pPr>
        <w:shd w:val="clear" w:color="auto" w:fill="FFFFFF"/>
        <w:spacing w:line="360" w:lineRule="auto"/>
        <w:rPr>
          <w:color w:val="000000"/>
        </w:rPr>
      </w:pPr>
    </w:p>
    <w:p w14:paraId="00A476AC" w14:textId="77777777" w:rsidR="003152CD" w:rsidRPr="008C696B" w:rsidRDefault="003152CD" w:rsidP="008C696B">
      <w:pPr>
        <w:shd w:val="clear" w:color="auto" w:fill="FFFFFF"/>
        <w:spacing w:line="360" w:lineRule="auto"/>
        <w:rPr>
          <w:color w:val="000000"/>
        </w:rPr>
      </w:pPr>
      <w:r w:rsidRPr="008C696B">
        <w:rPr>
          <w:color w:val="008000"/>
        </w:rPr>
        <w:t># In[2]:</w:t>
      </w:r>
    </w:p>
    <w:p w14:paraId="40694F32" w14:textId="77777777" w:rsidR="003152CD" w:rsidRPr="008C696B" w:rsidRDefault="003152CD" w:rsidP="008C696B">
      <w:pPr>
        <w:shd w:val="clear" w:color="auto" w:fill="FFFFFF"/>
        <w:spacing w:after="240" w:line="360" w:lineRule="auto"/>
        <w:rPr>
          <w:color w:val="000000"/>
        </w:rPr>
      </w:pPr>
    </w:p>
    <w:p w14:paraId="230FF92C" w14:textId="77777777" w:rsidR="003152CD" w:rsidRPr="008C696B" w:rsidRDefault="003152CD" w:rsidP="008C696B">
      <w:pPr>
        <w:shd w:val="clear" w:color="auto" w:fill="FFFFFF"/>
        <w:spacing w:line="360" w:lineRule="auto"/>
        <w:rPr>
          <w:color w:val="000000"/>
        </w:rPr>
      </w:pPr>
      <w:r w:rsidRPr="008C696B">
        <w:rPr>
          <w:color w:val="000000"/>
        </w:rPr>
        <w:lastRenderedPageBreak/>
        <w:t xml:space="preserve">rasterPath = </w:t>
      </w:r>
      <w:r w:rsidRPr="008C696B">
        <w:rPr>
          <w:color w:val="0000FF"/>
        </w:rPr>
        <w:t>r</w:t>
      </w:r>
      <w:r w:rsidRPr="008C696B">
        <w:rPr>
          <w:color w:val="811F3F"/>
        </w:rPr>
        <w:t>"D:\IceSat\ETD\mapping\imagery\NLCDLandCover\LandCoverExtracted.tif"</w:t>
      </w:r>
    </w:p>
    <w:p w14:paraId="36D6E148" w14:textId="77777777" w:rsidR="003152CD" w:rsidRPr="008C696B" w:rsidRDefault="003152CD" w:rsidP="008C696B">
      <w:pPr>
        <w:shd w:val="clear" w:color="auto" w:fill="FFFFFF"/>
        <w:spacing w:line="360" w:lineRule="auto"/>
        <w:rPr>
          <w:color w:val="000000"/>
        </w:rPr>
      </w:pP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src:</w:t>
      </w:r>
    </w:p>
    <w:p w14:paraId="6C8D47E4" w14:textId="77777777" w:rsidR="003152CD" w:rsidRPr="008C696B" w:rsidRDefault="003152CD" w:rsidP="008C696B">
      <w:pPr>
        <w:shd w:val="clear" w:color="auto" w:fill="FFFFFF"/>
        <w:spacing w:line="360" w:lineRule="auto"/>
        <w:rPr>
          <w:color w:val="000000"/>
        </w:rPr>
      </w:pPr>
      <w:r w:rsidRPr="008C696B">
        <w:rPr>
          <w:color w:val="000000"/>
        </w:rPr>
        <w:t>    raster = src.read(</w:t>
      </w:r>
      <w:r w:rsidRPr="008C696B">
        <w:rPr>
          <w:color w:val="098658"/>
        </w:rPr>
        <w:t>1</w:t>
      </w:r>
      <w:r w:rsidRPr="008C696B">
        <w:rPr>
          <w:color w:val="000000"/>
        </w:rPr>
        <w:t>)  </w:t>
      </w:r>
    </w:p>
    <w:p w14:paraId="030BF3A3" w14:textId="77777777" w:rsidR="003152CD" w:rsidRPr="008C696B" w:rsidRDefault="003152CD" w:rsidP="008C696B">
      <w:pPr>
        <w:shd w:val="clear" w:color="auto" w:fill="FFFFFF"/>
        <w:spacing w:line="360" w:lineRule="auto"/>
        <w:rPr>
          <w:color w:val="000000"/>
        </w:rPr>
      </w:pPr>
      <w:r w:rsidRPr="008C696B">
        <w:rPr>
          <w:color w:val="000000"/>
        </w:rPr>
        <w:t>    transform = src.transform</w:t>
      </w:r>
    </w:p>
    <w:p w14:paraId="7C8E66CA" w14:textId="77777777" w:rsidR="003152CD" w:rsidRPr="008C696B" w:rsidRDefault="003152CD" w:rsidP="008C696B">
      <w:pPr>
        <w:shd w:val="clear" w:color="auto" w:fill="FFFFFF"/>
        <w:spacing w:line="360" w:lineRule="auto"/>
        <w:rPr>
          <w:color w:val="000000"/>
        </w:rPr>
      </w:pPr>
      <w:r w:rsidRPr="008C696B">
        <w:rPr>
          <w:color w:val="000000"/>
        </w:rPr>
        <w:t>    crs = src.crs</w:t>
      </w:r>
    </w:p>
    <w:p w14:paraId="7E0A4486" w14:textId="77777777" w:rsidR="003152CD" w:rsidRPr="008C696B" w:rsidRDefault="003152CD" w:rsidP="008C696B">
      <w:pPr>
        <w:shd w:val="clear" w:color="auto" w:fill="FFFFFF"/>
        <w:spacing w:line="360" w:lineRule="auto"/>
        <w:rPr>
          <w:color w:val="000000"/>
        </w:rPr>
      </w:pPr>
    </w:p>
    <w:p w14:paraId="6AF3C43C" w14:textId="77777777" w:rsidR="003152CD" w:rsidRPr="008C696B" w:rsidRDefault="003152CD" w:rsidP="008C696B">
      <w:pPr>
        <w:shd w:val="clear" w:color="auto" w:fill="FFFFFF"/>
        <w:spacing w:line="360" w:lineRule="auto"/>
        <w:rPr>
          <w:color w:val="000000"/>
        </w:rPr>
      </w:pPr>
      <w:r w:rsidRPr="008C696B">
        <w:rPr>
          <w:color w:val="000000"/>
        </w:rPr>
        <w:t>forestValues = [</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w:t>
      </w:r>
    </w:p>
    <w:p w14:paraId="24BC1FDE" w14:textId="77777777" w:rsidR="003152CD" w:rsidRPr="008C696B" w:rsidRDefault="003152CD" w:rsidP="008C696B">
      <w:pPr>
        <w:shd w:val="clear" w:color="auto" w:fill="FFFFFF"/>
        <w:spacing w:line="360" w:lineRule="auto"/>
        <w:rPr>
          <w:color w:val="000000"/>
        </w:rPr>
      </w:pPr>
      <w:r w:rsidRPr="008C696B">
        <w:rPr>
          <w:color w:val="000000"/>
        </w:rPr>
        <w:t>forestMask = np.isin(raster, forestValues)</w:t>
      </w:r>
    </w:p>
    <w:p w14:paraId="601F5B0B" w14:textId="77777777" w:rsidR="003152CD" w:rsidRPr="008C696B" w:rsidRDefault="003152CD" w:rsidP="008C696B">
      <w:pPr>
        <w:shd w:val="clear" w:color="auto" w:fill="FFFFFF"/>
        <w:spacing w:line="360" w:lineRule="auto"/>
        <w:rPr>
          <w:color w:val="000000"/>
        </w:rPr>
      </w:pPr>
      <w:r w:rsidRPr="008C696B">
        <w:rPr>
          <w:color w:val="000000"/>
        </w:rPr>
        <w:t xml:space="preserve">forestIndices = np.column_stack(np.where(forestMask)) </w:t>
      </w:r>
    </w:p>
    <w:p w14:paraId="2DF49535" w14:textId="77777777" w:rsidR="003152CD" w:rsidRPr="008C696B" w:rsidRDefault="003152CD" w:rsidP="008C696B">
      <w:pPr>
        <w:shd w:val="clear" w:color="auto" w:fill="FFFFFF"/>
        <w:spacing w:line="360" w:lineRule="auto"/>
        <w:rPr>
          <w:color w:val="000000"/>
        </w:rPr>
      </w:pPr>
      <w:r w:rsidRPr="008C696B">
        <w:rPr>
          <w:color w:val="000000"/>
        </w:rPr>
        <w:t>forestIndices</w:t>
      </w:r>
    </w:p>
    <w:p w14:paraId="1B0CCE6D" w14:textId="77777777" w:rsidR="003152CD" w:rsidRPr="008C696B" w:rsidRDefault="003152CD" w:rsidP="008C696B">
      <w:pPr>
        <w:shd w:val="clear" w:color="auto" w:fill="FFFFFF"/>
        <w:spacing w:after="240" w:line="360" w:lineRule="auto"/>
        <w:rPr>
          <w:color w:val="000000"/>
        </w:rPr>
      </w:pPr>
    </w:p>
    <w:p w14:paraId="5557D99A" w14:textId="77777777" w:rsidR="003152CD" w:rsidRPr="008C696B" w:rsidRDefault="003152CD" w:rsidP="008C696B">
      <w:pPr>
        <w:shd w:val="clear" w:color="auto" w:fill="FFFFFF"/>
        <w:spacing w:line="360" w:lineRule="auto"/>
        <w:rPr>
          <w:color w:val="000000"/>
        </w:rPr>
      </w:pPr>
      <w:r w:rsidRPr="008C696B">
        <w:rPr>
          <w:color w:val="008000"/>
        </w:rPr>
        <w:t># Randomly sampling 50,000 forest cells</w:t>
      </w:r>
    </w:p>
    <w:p w14:paraId="2643D704" w14:textId="77777777" w:rsidR="003152CD" w:rsidRPr="008C696B" w:rsidRDefault="003152CD" w:rsidP="008C696B">
      <w:pPr>
        <w:shd w:val="clear" w:color="auto" w:fill="FFFFFF"/>
        <w:spacing w:line="360" w:lineRule="auto"/>
        <w:rPr>
          <w:color w:val="000000"/>
        </w:rPr>
      </w:pPr>
    </w:p>
    <w:p w14:paraId="139C87C7" w14:textId="77777777" w:rsidR="003152CD" w:rsidRPr="008C696B" w:rsidRDefault="003152CD" w:rsidP="008C696B">
      <w:pPr>
        <w:shd w:val="clear" w:color="auto" w:fill="FFFFFF"/>
        <w:spacing w:line="360" w:lineRule="auto"/>
        <w:rPr>
          <w:color w:val="000000"/>
        </w:rPr>
      </w:pPr>
      <w:r w:rsidRPr="008C696B">
        <w:rPr>
          <w:color w:val="008000"/>
        </w:rPr>
        <w:t># In[3]:</w:t>
      </w:r>
    </w:p>
    <w:p w14:paraId="7711902B" w14:textId="77777777" w:rsidR="003152CD" w:rsidRPr="008C696B" w:rsidRDefault="003152CD" w:rsidP="008C696B">
      <w:pPr>
        <w:shd w:val="clear" w:color="auto" w:fill="FFFFFF"/>
        <w:spacing w:after="240" w:line="360" w:lineRule="auto"/>
        <w:rPr>
          <w:color w:val="000000"/>
        </w:rPr>
      </w:pPr>
    </w:p>
    <w:p w14:paraId="77D4A845" w14:textId="77777777" w:rsidR="003152CD" w:rsidRPr="008C696B" w:rsidRDefault="003152CD" w:rsidP="008C696B">
      <w:pPr>
        <w:shd w:val="clear" w:color="auto" w:fill="FFFFFF"/>
        <w:spacing w:line="360" w:lineRule="auto"/>
        <w:rPr>
          <w:color w:val="000000"/>
        </w:rPr>
      </w:pPr>
      <w:r w:rsidRPr="008C696B">
        <w:rPr>
          <w:color w:val="000000"/>
        </w:rPr>
        <w:t xml:space="preserve">sampledIndices = random.sample(range(len(forestIndices)), </w:t>
      </w:r>
      <w:r w:rsidRPr="008C696B">
        <w:rPr>
          <w:color w:val="098658"/>
        </w:rPr>
        <w:t>50000</w:t>
      </w:r>
      <w:r w:rsidRPr="008C696B">
        <w:rPr>
          <w:color w:val="000000"/>
        </w:rPr>
        <w:t>)</w:t>
      </w:r>
    </w:p>
    <w:p w14:paraId="34485993" w14:textId="77777777" w:rsidR="003152CD" w:rsidRPr="008C696B" w:rsidRDefault="003152CD" w:rsidP="008C696B">
      <w:pPr>
        <w:shd w:val="clear" w:color="auto" w:fill="FFFFFF"/>
        <w:spacing w:line="360" w:lineRule="auto"/>
        <w:rPr>
          <w:color w:val="000000"/>
        </w:rPr>
      </w:pPr>
      <w:r w:rsidRPr="008C696B">
        <w:rPr>
          <w:color w:val="000000"/>
        </w:rPr>
        <w:t>sampledCoords = forestIndices[sampledIndices]</w:t>
      </w:r>
    </w:p>
    <w:p w14:paraId="56A135A4" w14:textId="77777777" w:rsidR="003152CD" w:rsidRPr="008C696B" w:rsidRDefault="003152CD" w:rsidP="008C696B">
      <w:pPr>
        <w:shd w:val="clear" w:color="auto" w:fill="FFFFFF"/>
        <w:spacing w:line="360" w:lineRule="auto"/>
        <w:rPr>
          <w:color w:val="000000"/>
        </w:rPr>
      </w:pPr>
      <w:r w:rsidRPr="008C696B">
        <w:rPr>
          <w:color w:val="000000"/>
        </w:rPr>
        <w:t>sampledCoords</w:t>
      </w:r>
    </w:p>
    <w:p w14:paraId="0193BB3C" w14:textId="77777777" w:rsidR="003152CD" w:rsidRPr="008C696B" w:rsidRDefault="003152CD" w:rsidP="008C696B">
      <w:pPr>
        <w:shd w:val="clear" w:color="auto" w:fill="FFFFFF"/>
        <w:spacing w:after="240" w:line="360" w:lineRule="auto"/>
        <w:rPr>
          <w:color w:val="000000"/>
        </w:rPr>
      </w:pPr>
    </w:p>
    <w:p w14:paraId="1B829A6E" w14:textId="77777777" w:rsidR="003152CD" w:rsidRPr="008C696B" w:rsidRDefault="003152CD" w:rsidP="008C696B">
      <w:pPr>
        <w:shd w:val="clear" w:color="auto" w:fill="FFFFFF"/>
        <w:spacing w:line="360" w:lineRule="auto"/>
        <w:rPr>
          <w:color w:val="000000"/>
        </w:rPr>
      </w:pPr>
      <w:r w:rsidRPr="008C696B">
        <w:rPr>
          <w:color w:val="008000"/>
        </w:rPr>
        <w:t># Getting rows and cols from the sample</w:t>
      </w:r>
    </w:p>
    <w:p w14:paraId="7C6B3930" w14:textId="77777777" w:rsidR="003152CD" w:rsidRPr="008C696B" w:rsidRDefault="003152CD" w:rsidP="008C696B">
      <w:pPr>
        <w:shd w:val="clear" w:color="auto" w:fill="FFFFFF"/>
        <w:spacing w:line="360" w:lineRule="auto"/>
        <w:rPr>
          <w:color w:val="000000"/>
        </w:rPr>
      </w:pPr>
    </w:p>
    <w:p w14:paraId="387DD9DE" w14:textId="77777777" w:rsidR="003152CD" w:rsidRPr="008C696B" w:rsidRDefault="003152CD" w:rsidP="008C696B">
      <w:pPr>
        <w:shd w:val="clear" w:color="auto" w:fill="FFFFFF"/>
        <w:spacing w:line="360" w:lineRule="auto"/>
        <w:rPr>
          <w:color w:val="000000"/>
        </w:rPr>
      </w:pPr>
      <w:r w:rsidRPr="008C696B">
        <w:rPr>
          <w:color w:val="008000"/>
        </w:rPr>
        <w:t># In[4]:</w:t>
      </w:r>
    </w:p>
    <w:p w14:paraId="4F1BD969" w14:textId="77777777" w:rsidR="003152CD" w:rsidRPr="008C696B" w:rsidRDefault="003152CD" w:rsidP="008C696B">
      <w:pPr>
        <w:shd w:val="clear" w:color="auto" w:fill="FFFFFF"/>
        <w:spacing w:after="240" w:line="360" w:lineRule="auto"/>
        <w:rPr>
          <w:color w:val="000000"/>
        </w:rPr>
      </w:pPr>
    </w:p>
    <w:p w14:paraId="7A708116" w14:textId="77777777" w:rsidR="003152CD" w:rsidRPr="008C696B" w:rsidRDefault="003152CD" w:rsidP="008C696B">
      <w:pPr>
        <w:shd w:val="clear" w:color="auto" w:fill="FFFFFF"/>
        <w:spacing w:line="360" w:lineRule="auto"/>
        <w:rPr>
          <w:color w:val="000000"/>
        </w:rPr>
      </w:pPr>
      <w:r w:rsidRPr="008C696B">
        <w:rPr>
          <w:color w:val="000000"/>
        </w:rPr>
        <w:t xml:space="preserve">sampledRows = sampledCoords[:, </w:t>
      </w:r>
      <w:r w:rsidRPr="008C696B">
        <w:rPr>
          <w:color w:val="098658"/>
        </w:rPr>
        <w:t>0</w:t>
      </w:r>
      <w:r w:rsidRPr="008C696B">
        <w:rPr>
          <w:color w:val="000000"/>
        </w:rPr>
        <w:t>]</w:t>
      </w:r>
    </w:p>
    <w:p w14:paraId="49151111" w14:textId="77777777" w:rsidR="003152CD" w:rsidRPr="008C696B" w:rsidRDefault="003152CD" w:rsidP="008C696B">
      <w:pPr>
        <w:shd w:val="clear" w:color="auto" w:fill="FFFFFF"/>
        <w:spacing w:line="360" w:lineRule="auto"/>
        <w:rPr>
          <w:color w:val="000000"/>
        </w:rPr>
      </w:pPr>
      <w:r w:rsidRPr="008C696B">
        <w:rPr>
          <w:color w:val="000000"/>
        </w:rPr>
        <w:t xml:space="preserve">sampledCols = sampledCoords[:, </w:t>
      </w:r>
      <w:r w:rsidRPr="008C696B">
        <w:rPr>
          <w:color w:val="098658"/>
        </w:rPr>
        <w:t>1</w:t>
      </w:r>
      <w:r w:rsidRPr="008C696B">
        <w:rPr>
          <w:color w:val="000000"/>
        </w:rPr>
        <w:t>]</w:t>
      </w:r>
    </w:p>
    <w:p w14:paraId="483C9E8E" w14:textId="77777777" w:rsidR="003152CD" w:rsidRPr="008C696B" w:rsidRDefault="003152CD" w:rsidP="008C696B">
      <w:pPr>
        <w:shd w:val="clear" w:color="auto" w:fill="FFFFFF"/>
        <w:spacing w:after="240" w:line="360" w:lineRule="auto"/>
        <w:rPr>
          <w:color w:val="000000"/>
        </w:rPr>
      </w:pPr>
    </w:p>
    <w:p w14:paraId="589B7E35" w14:textId="77777777" w:rsidR="003152CD" w:rsidRPr="008C696B" w:rsidRDefault="003152CD" w:rsidP="008C696B">
      <w:pPr>
        <w:shd w:val="clear" w:color="auto" w:fill="FFFFFF"/>
        <w:spacing w:line="360" w:lineRule="auto"/>
        <w:rPr>
          <w:color w:val="000000"/>
        </w:rPr>
      </w:pPr>
      <w:r w:rsidRPr="008C696B">
        <w:rPr>
          <w:color w:val="008000"/>
        </w:rPr>
        <w:t># Getting the forest cover types at the sampled indices</w:t>
      </w:r>
    </w:p>
    <w:p w14:paraId="6045A22D" w14:textId="77777777" w:rsidR="003152CD" w:rsidRPr="008C696B" w:rsidRDefault="003152CD" w:rsidP="008C696B">
      <w:pPr>
        <w:shd w:val="clear" w:color="auto" w:fill="FFFFFF"/>
        <w:spacing w:line="360" w:lineRule="auto"/>
        <w:rPr>
          <w:color w:val="000000"/>
        </w:rPr>
      </w:pPr>
    </w:p>
    <w:p w14:paraId="6A6B79E7" w14:textId="77777777" w:rsidR="003152CD" w:rsidRPr="008C696B" w:rsidRDefault="003152CD" w:rsidP="008C696B">
      <w:pPr>
        <w:shd w:val="clear" w:color="auto" w:fill="FFFFFF"/>
        <w:spacing w:line="360" w:lineRule="auto"/>
        <w:rPr>
          <w:color w:val="000000"/>
        </w:rPr>
      </w:pPr>
      <w:r w:rsidRPr="008C696B">
        <w:rPr>
          <w:color w:val="008000"/>
        </w:rPr>
        <w:t># In[6]:</w:t>
      </w:r>
    </w:p>
    <w:p w14:paraId="38307FCA" w14:textId="77777777" w:rsidR="003152CD" w:rsidRPr="008C696B" w:rsidRDefault="003152CD" w:rsidP="008C696B">
      <w:pPr>
        <w:shd w:val="clear" w:color="auto" w:fill="FFFFFF"/>
        <w:spacing w:after="240" w:line="360" w:lineRule="auto"/>
        <w:rPr>
          <w:color w:val="000000"/>
        </w:rPr>
      </w:pPr>
    </w:p>
    <w:p w14:paraId="37A33F4D" w14:textId="77777777" w:rsidR="003152CD" w:rsidRPr="008C696B" w:rsidRDefault="003152CD" w:rsidP="008C696B">
      <w:pPr>
        <w:shd w:val="clear" w:color="auto" w:fill="FFFFFF"/>
        <w:spacing w:line="360" w:lineRule="auto"/>
        <w:rPr>
          <w:color w:val="000000"/>
        </w:rPr>
      </w:pPr>
      <w:r w:rsidRPr="008C696B">
        <w:rPr>
          <w:color w:val="000000"/>
        </w:rPr>
        <w:t>cellValues = raster[sampledRows, sampledCols]</w:t>
      </w:r>
    </w:p>
    <w:p w14:paraId="0CC03B6D" w14:textId="77777777" w:rsidR="003152CD" w:rsidRPr="008C696B" w:rsidRDefault="003152CD" w:rsidP="008C696B">
      <w:pPr>
        <w:shd w:val="clear" w:color="auto" w:fill="FFFFFF"/>
        <w:spacing w:line="360" w:lineRule="auto"/>
        <w:rPr>
          <w:color w:val="000000"/>
        </w:rPr>
      </w:pPr>
      <w:r w:rsidRPr="008C696B">
        <w:rPr>
          <w:color w:val="000000"/>
        </w:rPr>
        <w:t>cellValues</w:t>
      </w:r>
    </w:p>
    <w:p w14:paraId="45B47EE4" w14:textId="77777777" w:rsidR="003152CD" w:rsidRPr="008C696B" w:rsidRDefault="003152CD" w:rsidP="008C696B">
      <w:pPr>
        <w:shd w:val="clear" w:color="auto" w:fill="FFFFFF"/>
        <w:spacing w:after="240" w:line="360" w:lineRule="auto"/>
        <w:rPr>
          <w:color w:val="000000"/>
        </w:rPr>
      </w:pPr>
    </w:p>
    <w:p w14:paraId="3874D6CE" w14:textId="77777777" w:rsidR="003152CD" w:rsidRPr="008C696B" w:rsidRDefault="003152CD" w:rsidP="008C696B">
      <w:pPr>
        <w:shd w:val="clear" w:color="auto" w:fill="FFFFFF"/>
        <w:spacing w:line="360" w:lineRule="auto"/>
        <w:rPr>
          <w:color w:val="000000"/>
        </w:rPr>
      </w:pPr>
      <w:r w:rsidRPr="008C696B">
        <w:rPr>
          <w:color w:val="008000"/>
        </w:rPr>
        <w:t># Creating a geodataframe to hold the points of the subsetted forest coords</w:t>
      </w:r>
    </w:p>
    <w:p w14:paraId="75617ED7" w14:textId="77777777" w:rsidR="003152CD" w:rsidRPr="008C696B" w:rsidRDefault="003152CD" w:rsidP="008C696B">
      <w:pPr>
        <w:shd w:val="clear" w:color="auto" w:fill="FFFFFF"/>
        <w:spacing w:line="360" w:lineRule="auto"/>
        <w:rPr>
          <w:color w:val="000000"/>
        </w:rPr>
      </w:pPr>
    </w:p>
    <w:p w14:paraId="384BEE6C" w14:textId="77777777" w:rsidR="003152CD" w:rsidRPr="008C696B" w:rsidRDefault="003152CD" w:rsidP="008C696B">
      <w:pPr>
        <w:shd w:val="clear" w:color="auto" w:fill="FFFFFF"/>
        <w:spacing w:line="360" w:lineRule="auto"/>
        <w:rPr>
          <w:color w:val="000000"/>
        </w:rPr>
      </w:pPr>
      <w:r w:rsidRPr="008C696B">
        <w:rPr>
          <w:color w:val="008000"/>
        </w:rPr>
        <w:t># In[7]:</w:t>
      </w:r>
    </w:p>
    <w:p w14:paraId="540689DD" w14:textId="77777777" w:rsidR="003152CD" w:rsidRPr="008C696B" w:rsidRDefault="003152CD" w:rsidP="008C696B">
      <w:pPr>
        <w:shd w:val="clear" w:color="auto" w:fill="FFFFFF"/>
        <w:spacing w:after="240" w:line="360" w:lineRule="auto"/>
        <w:rPr>
          <w:color w:val="000000"/>
        </w:rPr>
      </w:pPr>
    </w:p>
    <w:p w14:paraId="19E3BAF4" w14:textId="77777777" w:rsidR="003152CD" w:rsidRPr="008C696B" w:rsidRDefault="003152CD" w:rsidP="008C696B">
      <w:pPr>
        <w:shd w:val="clear" w:color="auto" w:fill="FFFFFF"/>
        <w:spacing w:line="360" w:lineRule="auto"/>
        <w:rPr>
          <w:color w:val="000000"/>
        </w:rPr>
      </w:pPr>
      <w:r w:rsidRPr="008C696B">
        <w:rPr>
          <w:color w:val="008000"/>
        </w:rPr>
        <w:t># Getting the coordinates and dropping a point at the center of the cells</w:t>
      </w:r>
    </w:p>
    <w:p w14:paraId="5087EA0C" w14:textId="77777777" w:rsidR="003152CD" w:rsidRPr="008C696B" w:rsidRDefault="003152CD" w:rsidP="008C696B">
      <w:pPr>
        <w:shd w:val="clear" w:color="auto" w:fill="FFFFFF"/>
        <w:spacing w:line="360" w:lineRule="auto"/>
        <w:rPr>
          <w:color w:val="000000"/>
        </w:rPr>
      </w:pPr>
      <w:r w:rsidRPr="008C696B">
        <w:rPr>
          <w:color w:val="000000"/>
        </w:rPr>
        <w:t>xs, ys = rasterio.transform.xy(transform, sampledRows, sampledCols)</w:t>
      </w:r>
    </w:p>
    <w:p w14:paraId="092AAC2C" w14:textId="77777777" w:rsidR="003152CD" w:rsidRPr="008C696B" w:rsidRDefault="003152CD" w:rsidP="008C696B">
      <w:pPr>
        <w:shd w:val="clear" w:color="auto" w:fill="FFFFFF"/>
        <w:spacing w:line="360" w:lineRule="auto"/>
        <w:rPr>
          <w:color w:val="000000"/>
        </w:rPr>
      </w:pPr>
      <w:r w:rsidRPr="008C696B">
        <w:rPr>
          <w:color w:val="000000"/>
        </w:rPr>
        <w:t xml:space="preserve">geometries = [Point(x, y) </w:t>
      </w:r>
      <w:r w:rsidRPr="008C696B">
        <w:rPr>
          <w:color w:val="0000FF"/>
        </w:rPr>
        <w:t>for</w:t>
      </w:r>
      <w:r w:rsidRPr="008C696B">
        <w:rPr>
          <w:color w:val="000000"/>
        </w:rPr>
        <w:t xml:space="preserve"> x, y </w:t>
      </w:r>
      <w:r w:rsidRPr="008C696B">
        <w:rPr>
          <w:color w:val="0000FF"/>
        </w:rPr>
        <w:t>in</w:t>
      </w:r>
      <w:r w:rsidRPr="008C696B">
        <w:rPr>
          <w:color w:val="000000"/>
        </w:rPr>
        <w:t xml:space="preserve"> zip(xs, ys)]</w:t>
      </w:r>
    </w:p>
    <w:p w14:paraId="451BD758" w14:textId="77777777" w:rsidR="003152CD" w:rsidRPr="008C696B" w:rsidRDefault="003152CD" w:rsidP="008C696B">
      <w:pPr>
        <w:shd w:val="clear" w:color="auto" w:fill="FFFFFF"/>
        <w:spacing w:line="360" w:lineRule="auto"/>
        <w:rPr>
          <w:color w:val="000000"/>
        </w:rPr>
      </w:pPr>
    </w:p>
    <w:p w14:paraId="5821301F" w14:textId="77777777" w:rsidR="003152CD" w:rsidRPr="008C696B" w:rsidRDefault="003152CD" w:rsidP="008C696B">
      <w:pPr>
        <w:shd w:val="clear" w:color="auto" w:fill="FFFFFF"/>
        <w:spacing w:line="360" w:lineRule="auto"/>
        <w:rPr>
          <w:color w:val="000000"/>
        </w:rPr>
      </w:pPr>
      <w:r w:rsidRPr="008C696B">
        <w:rPr>
          <w:color w:val="008000"/>
        </w:rPr>
        <w:t># Creating geodataframe of these cells</w:t>
      </w:r>
    </w:p>
    <w:p w14:paraId="0C3FF759" w14:textId="77777777" w:rsidR="003152CD" w:rsidRPr="008C696B" w:rsidRDefault="003152CD" w:rsidP="008C696B">
      <w:pPr>
        <w:shd w:val="clear" w:color="auto" w:fill="FFFFFF"/>
        <w:spacing w:line="360" w:lineRule="auto"/>
        <w:rPr>
          <w:color w:val="000000"/>
        </w:rPr>
      </w:pPr>
      <w:r w:rsidRPr="008C696B">
        <w:rPr>
          <w:color w:val="000000"/>
        </w:rPr>
        <w:t>gdf = gpd.GeoDataFrame({</w:t>
      </w:r>
    </w:p>
    <w:p w14:paraId="0D00BBE5"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'NLCD_2023'</w:t>
      </w:r>
      <w:r w:rsidRPr="008C696B">
        <w:rPr>
          <w:color w:val="000000"/>
        </w:rPr>
        <w:t>: cellValues,</w:t>
      </w:r>
    </w:p>
    <w:p w14:paraId="7034FA42"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'geometry'</w:t>
      </w:r>
      <w:r w:rsidRPr="008C696B">
        <w:rPr>
          <w:color w:val="000000"/>
        </w:rPr>
        <w:t>: geometries</w:t>
      </w:r>
    </w:p>
    <w:p w14:paraId="3B71AD6A" w14:textId="77777777" w:rsidR="003152CD" w:rsidRPr="008C696B" w:rsidRDefault="003152CD" w:rsidP="008C696B">
      <w:pPr>
        <w:shd w:val="clear" w:color="auto" w:fill="FFFFFF"/>
        <w:spacing w:line="360" w:lineRule="auto"/>
        <w:rPr>
          <w:color w:val="000000"/>
        </w:rPr>
      </w:pPr>
      <w:r w:rsidRPr="008C696B">
        <w:rPr>
          <w:color w:val="000000"/>
        </w:rPr>
        <w:t>}, crs=crs)</w:t>
      </w:r>
    </w:p>
    <w:p w14:paraId="131683AB" w14:textId="77777777" w:rsidR="003152CD" w:rsidRPr="008C696B" w:rsidRDefault="003152CD" w:rsidP="008C696B">
      <w:pPr>
        <w:shd w:val="clear" w:color="auto" w:fill="FFFFFF"/>
        <w:spacing w:line="360" w:lineRule="auto"/>
        <w:rPr>
          <w:color w:val="000000"/>
        </w:rPr>
      </w:pPr>
    </w:p>
    <w:p w14:paraId="61C5E786" w14:textId="77777777" w:rsidR="003152CD" w:rsidRPr="008C696B" w:rsidRDefault="003152CD" w:rsidP="008C696B">
      <w:pPr>
        <w:shd w:val="clear" w:color="auto" w:fill="FFFFFF"/>
        <w:spacing w:line="360" w:lineRule="auto"/>
        <w:rPr>
          <w:color w:val="000000"/>
        </w:rPr>
      </w:pPr>
      <w:r w:rsidRPr="008C696B">
        <w:rPr>
          <w:color w:val="008000"/>
        </w:rPr>
        <w:t># Mapping forest cover typ[es</w:t>
      </w:r>
    </w:p>
    <w:p w14:paraId="004FE68F"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 = gdf[</w:t>
      </w:r>
      <w:r w:rsidRPr="008C696B">
        <w:rPr>
          <w:color w:val="A31515"/>
        </w:rPr>
        <w:t>'NLCD_2023'</w:t>
      </w:r>
      <w:r w:rsidRPr="008C696B">
        <w:rPr>
          <w:color w:val="000000"/>
        </w:rPr>
        <w:t>].map({</w:t>
      </w:r>
    </w:p>
    <w:p w14:paraId="144CBE7D"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41</w:t>
      </w:r>
      <w:r w:rsidRPr="008C696B">
        <w:rPr>
          <w:color w:val="000000"/>
        </w:rPr>
        <w:t xml:space="preserve">: </w:t>
      </w:r>
      <w:r w:rsidRPr="008C696B">
        <w:rPr>
          <w:color w:val="A31515"/>
        </w:rPr>
        <w:t>'Deciduous Forest'</w:t>
      </w:r>
      <w:r w:rsidRPr="008C696B">
        <w:rPr>
          <w:color w:val="000000"/>
        </w:rPr>
        <w:t>,</w:t>
      </w:r>
    </w:p>
    <w:p w14:paraId="5F348046"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w:t>
      </w:r>
    </w:p>
    <w:p w14:paraId="7C29F4D8"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w:t>
      </w:r>
    </w:p>
    <w:p w14:paraId="70A2F8B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90</w:t>
      </w:r>
      <w:r w:rsidRPr="008C696B">
        <w:rPr>
          <w:color w:val="000000"/>
        </w:rPr>
        <w:t xml:space="preserve">: </w:t>
      </w:r>
      <w:r w:rsidRPr="008C696B">
        <w:rPr>
          <w:color w:val="A31515"/>
        </w:rPr>
        <w:t>'Woody Wetlands'</w:t>
      </w:r>
    </w:p>
    <w:p w14:paraId="372C0382" w14:textId="77777777" w:rsidR="003152CD" w:rsidRPr="008C696B" w:rsidRDefault="003152CD" w:rsidP="008C696B">
      <w:pPr>
        <w:shd w:val="clear" w:color="auto" w:fill="FFFFFF"/>
        <w:spacing w:line="360" w:lineRule="auto"/>
        <w:rPr>
          <w:color w:val="000000"/>
        </w:rPr>
      </w:pPr>
      <w:r w:rsidRPr="008C696B">
        <w:rPr>
          <w:color w:val="000000"/>
        </w:rPr>
        <w:t>})</w:t>
      </w:r>
    </w:p>
    <w:p w14:paraId="2E8F5E48" w14:textId="77777777" w:rsidR="003152CD" w:rsidRPr="008C696B" w:rsidRDefault="003152CD" w:rsidP="008C696B">
      <w:pPr>
        <w:shd w:val="clear" w:color="auto" w:fill="FFFFFF"/>
        <w:spacing w:line="360" w:lineRule="auto"/>
        <w:rPr>
          <w:color w:val="000000"/>
        </w:rPr>
      </w:pPr>
      <w:r w:rsidRPr="008C696B">
        <w:rPr>
          <w:color w:val="000000"/>
        </w:rPr>
        <w:t>gdf</w:t>
      </w:r>
    </w:p>
    <w:p w14:paraId="4D20B1A5" w14:textId="77777777" w:rsidR="003152CD" w:rsidRPr="008C696B" w:rsidRDefault="003152CD" w:rsidP="008C696B">
      <w:pPr>
        <w:shd w:val="clear" w:color="auto" w:fill="FFFFFF"/>
        <w:spacing w:after="240" w:line="360" w:lineRule="auto"/>
        <w:rPr>
          <w:color w:val="000000"/>
        </w:rPr>
      </w:pPr>
    </w:p>
    <w:p w14:paraId="7A4BD756" w14:textId="77777777" w:rsidR="003152CD" w:rsidRPr="008C696B" w:rsidRDefault="003152CD" w:rsidP="008C696B">
      <w:pPr>
        <w:shd w:val="clear" w:color="auto" w:fill="FFFFFF"/>
        <w:spacing w:line="360" w:lineRule="auto"/>
        <w:rPr>
          <w:color w:val="000000"/>
        </w:rPr>
      </w:pPr>
      <w:r w:rsidRPr="008C696B">
        <w:rPr>
          <w:color w:val="008000"/>
        </w:rPr>
        <w:lastRenderedPageBreak/>
        <w:t># Seeing distribution of forest cover types</w:t>
      </w:r>
    </w:p>
    <w:p w14:paraId="4A90FA9F" w14:textId="77777777" w:rsidR="003152CD" w:rsidRPr="008C696B" w:rsidRDefault="003152CD" w:rsidP="008C696B">
      <w:pPr>
        <w:shd w:val="clear" w:color="auto" w:fill="FFFFFF"/>
        <w:spacing w:line="360" w:lineRule="auto"/>
        <w:rPr>
          <w:color w:val="000000"/>
        </w:rPr>
      </w:pPr>
    </w:p>
    <w:p w14:paraId="36EB93AF" w14:textId="77777777" w:rsidR="003152CD" w:rsidRPr="008C696B" w:rsidRDefault="003152CD" w:rsidP="008C696B">
      <w:pPr>
        <w:shd w:val="clear" w:color="auto" w:fill="FFFFFF"/>
        <w:spacing w:line="360" w:lineRule="auto"/>
        <w:rPr>
          <w:color w:val="000000"/>
        </w:rPr>
      </w:pPr>
      <w:r w:rsidRPr="008C696B">
        <w:rPr>
          <w:color w:val="008000"/>
        </w:rPr>
        <w:t># In[8]:</w:t>
      </w:r>
    </w:p>
    <w:p w14:paraId="068D65F6" w14:textId="77777777" w:rsidR="003152CD" w:rsidRPr="008C696B" w:rsidRDefault="003152CD" w:rsidP="008C696B">
      <w:pPr>
        <w:shd w:val="clear" w:color="auto" w:fill="FFFFFF"/>
        <w:spacing w:after="240" w:line="360" w:lineRule="auto"/>
        <w:rPr>
          <w:color w:val="000000"/>
        </w:rPr>
      </w:pPr>
    </w:p>
    <w:p w14:paraId="798D497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].value_counts()</w:t>
      </w:r>
    </w:p>
    <w:p w14:paraId="3C48FFF3" w14:textId="77777777" w:rsidR="003152CD" w:rsidRPr="008C696B" w:rsidRDefault="003152CD" w:rsidP="008C696B">
      <w:pPr>
        <w:shd w:val="clear" w:color="auto" w:fill="FFFFFF"/>
        <w:spacing w:after="240" w:line="360" w:lineRule="auto"/>
        <w:rPr>
          <w:color w:val="000000"/>
        </w:rPr>
      </w:pPr>
    </w:p>
    <w:p w14:paraId="578FE850" w14:textId="77777777" w:rsidR="003152CD" w:rsidRPr="008C696B" w:rsidRDefault="003152CD" w:rsidP="008C696B">
      <w:pPr>
        <w:shd w:val="clear" w:color="auto" w:fill="FFFFFF"/>
        <w:spacing w:line="360" w:lineRule="auto"/>
        <w:rPr>
          <w:color w:val="000000"/>
        </w:rPr>
      </w:pPr>
      <w:r w:rsidRPr="008C696B">
        <w:rPr>
          <w:color w:val="008000"/>
        </w:rPr>
        <w:t># Creating ATL08 polygon at the points of each selected forest cell</w:t>
      </w:r>
    </w:p>
    <w:p w14:paraId="46D03980" w14:textId="77777777" w:rsidR="003152CD" w:rsidRPr="008C696B" w:rsidRDefault="003152CD" w:rsidP="008C696B">
      <w:pPr>
        <w:shd w:val="clear" w:color="auto" w:fill="FFFFFF"/>
        <w:spacing w:line="360" w:lineRule="auto"/>
        <w:rPr>
          <w:color w:val="000000"/>
        </w:rPr>
      </w:pPr>
    </w:p>
    <w:p w14:paraId="3D3AC7AE" w14:textId="77777777" w:rsidR="003152CD" w:rsidRPr="008C696B" w:rsidRDefault="003152CD" w:rsidP="008C696B">
      <w:pPr>
        <w:shd w:val="clear" w:color="auto" w:fill="FFFFFF"/>
        <w:spacing w:line="360" w:lineRule="auto"/>
        <w:rPr>
          <w:color w:val="000000"/>
        </w:rPr>
      </w:pPr>
      <w:r w:rsidRPr="008C696B">
        <w:rPr>
          <w:color w:val="008000"/>
        </w:rPr>
        <w:t># In[9]:</w:t>
      </w:r>
    </w:p>
    <w:p w14:paraId="130B326F" w14:textId="77777777" w:rsidR="003152CD" w:rsidRPr="008C696B" w:rsidRDefault="003152CD" w:rsidP="008C696B">
      <w:pPr>
        <w:shd w:val="clear" w:color="auto" w:fill="FFFFFF"/>
        <w:spacing w:after="240" w:line="360" w:lineRule="auto"/>
        <w:rPr>
          <w:color w:val="000000"/>
        </w:rPr>
      </w:pPr>
    </w:p>
    <w:p w14:paraId="2F9A8618" w14:textId="77777777" w:rsidR="003152CD" w:rsidRPr="008C696B" w:rsidRDefault="003152CD" w:rsidP="008C696B">
      <w:pPr>
        <w:shd w:val="clear" w:color="auto" w:fill="FFFFFF"/>
        <w:spacing w:line="360" w:lineRule="auto"/>
        <w:rPr>
          <w:color w:val="000000"/>
        </w:rPr>
      </w:pPr>
      <w:r w:rsidRPr="008C696B">
        <w:rPr>
          <w:color w:val="008000"/>
        </w:rPr>
        <w:t># Buffering is also an option instead of polygons</w:t>
      </w:r>
    </w:p>
    <w:p w14:paraId="56172248" w14:textId="77777777" w:rsidR="003152CD" w:rsidRPr="008C696B" w:rsidRDefault="003152CD" w:rsidP="008C696B">
      <w:pPr>
        <w:shd w:val="clear" w:color="auto" w:fill="FFFFFF"/>
        <w:spacing w:line="360" w:lineRule="auto"/>
        <w:rPr>
          <w:color w:val="000000"/>
        </w:rPr>
      </w:pPr>
      <w:r w:rsidRPr="008C696B">
        <w:rPr>
          <w:color w:val="008000"/>
        </w:rPr>
        <w:t># gdf.geometry = gdfWithProjects.geometry.buffer(5.5)</w:t>
      </w:r>
    </w:p>
    <w:p w14:paraId="508AFCA5" w14:textId="77777777" w:rsidR="003152CD" w:rsidRPr="008C696B" w:rsidRDefault="003152CD" w:rsidP="008C696B">
      <w:pPr>
        <w:shd w:val="clear" w:color="auto" w:fill="FFFFFF"/>
        <w:spacing w:line="360" w:lineRule="auto"/>
        <w:rPr>
          <w:color w:val="000000"/>
        </w:rPr>
      </w:pPr>
      <w:r w:rsidRPr="008C696B">
        <w:rPr>
          <w:color w:val="008000"/>
        </w:rPr>
        <w:t># gdf</w:t>
      </w:r>
    </w:p>
    <w:p w14:paraId="7F0B33A2" w14:textId="77777777" w:rsidR="003152CD" w:rsidRPr="008C696B" w:rsidRDefault="003152CD" w:rsidP="008C696B">
      <w:pPr>
        <w:shd w:val="clear" w:color="auto" w:fill="FFFFFF"/>
        <w:spacing w:line="360" w:lineRule="auto"/>
        <w:rPr>
          <w:color w:val="000000"/>
        </w:rPr>
      </w:pPr>
    </w:p>
    <w:p w14:paraId="6BC8CB0E" w14:textId="77777777" w:rsidR="003152CD" w:rsidRPr="008C696B" w:rsidRDefault="003152CD" w:rsidP="008C696B">
      <w:pPr>
        <w:shd w:val="clear" w:color="auto" w:fill="FFFFFF"/>
        <w:spacing w:line="360" w:lineRule="auto"/>
        <w:rPr>
          <w:color w:val="000000"/>
        </w:rPr>
      </w:pPr>
      <w:r w:rsidRPr="008C696B">
        <w:rPr>
          <w:color w:val="0000FF"/>
        </w:rPr>
        <w:t>def</w:t>
      </w:r>
      <w:r w:rsidRPr="008C696B">
        <w:rPr>
          <w:color w:val="000000"/>
        </w:rPr>
        <w:t xml:space="preserve"> make_rectangle(point):</w:t>
      </w:r>
    </w:p>
    <w:p w14:paraId="1122C602" w14:textId="77777777" w:rsidR="003152CD" w:rsidRPr="008C696B" w:rsidRDefault="003152CD" w:rsidP="008C696B">
      <w:pPr>
        <w:shd w:val="clear" w:color="auto" w:fill="FFFFFF"/>
        <w:spacing w:line="360" w:lineRule="auto"/>
        <w:rPr>
          <w:color w:val="000000"/>
          <w:lang w:val="fr-FR"/>
        </w:rPr>
      </w:pPr>
      <w:r w:rsidRPr="008C696B">
        <w:rPr>
          <w:color w:val="000000"/>
        </w:rPr>
        <w:t xml:space="preserve">    </w:t>
      </w:r>
      <w:r w:rsidRPr="008C696B">
        <w:rPr>
          <w:color w:val="000000"/>
          <w:lang w:val="fr-FR"/>
        </w:rPr>
        <w:t>x, y = point.x, point.y</w:t>
      </w:r>
    </w:p>
    <w:p w14:paraId="7E13002E" w14:textId="77777777" w:rsidR="003152CD" w:rsidRPr="008C696B" w:rsidRDefault="003152CD" w:rsidP="008C696B">
      <w:pPr>
        <w:shd w:val="clear" w:color="auto" w:fill="FFFFFF"/>
        <w:spacing w:line="360" w:lineRule="auto"/>
        <w:rPr>
          <w:color w:val="000000"/>
        </w:rPr>
      </w:pPr>
      <w:r w:rsidRPr="008C696B">
        <w:rPr>
          <w:color w:val="000000"/>
          <w:lang w:val="fr-FR"/>
        </w:rPr>
        <w:t xml:space="preserve">    </w:t>
      </w:r>
      <w:r w:rsidRPr="008C696B">
        <w:rPr>
          <w:color w:val="0000FF"/>
        </w:rPr>
        <w:t>return</w:t>
      </w:r>
      <w:r w:rsidRPr="008C696B">
        <w:rPr>
          <w:color w:val="000000"/>
        </w:rPr>
        <w:t xml:space="preserve"> box(x - </w:t>
      </w:r>
      <w:r w:rsidRPr="008C696B">
        <w:rPr>
          <w:color w:val="098658"/>
        </w:rPr>
        <w:t>5.5</w:t>
      </w:r>
      <w:r w:rsidRPr="008C696B">
        <w:rPr>
          <w:color w:val="000000"/>
        </w:rPr>
        <w:t xml:space="preserve">, y - </w:t>
      </w:r>
      <w:r w:rsidRPr="008C696B">
        <w:rPr>
          <w:color w:val="098658"/>
        </w:rPr>
        <w:t>50</w:t>
      </w:r>
      <w:r w:rsidRPr="008C696B">
        <w:rPr>
          <w:color w:val="000000"/>
        </w:rPr>
        <w:t xml:space="preserve">, x + </w:t>
      </w:r>
      <w:r w:rsidRPr="008C696B">
        <w:rPr>
          <w:color w:val="098658"/>
        </w:rPr>
        <w:t>5.5</w:t>
      </w:r>
      <w:r w:rsidRPr="008C696B">
        <w:rPr>
          <w:color w:val="000000"/>
        </w:rPr>
        <w:t xml:space="preserve">, y + </w:t>
      </w:r>
      <w:r w:rsidRPr="008C696B">
        <w:rPr>
          <w:color w:val="098658"/>
        </w:rPr>
        <w:t>50</w:t>
      </w:r>
      <w:r w:rsidRPr="008C696B">
        <w:rPr>
          <w:color w:val="000000"/>
        </w:rPr>
        <w:t>)</w:t>
      </w:r>
    </w:p>
    <w:p w14:paraId="39FAF386" w14:textId="77777777" w:rsidR="003152CD" w:rsidRPr="008C696B" w:rsidRDefault="003152CD" w:rsidP="008C696B">
      <w:pPr>
        <w:shd w:val="clear" w:color="auto" w:fill="FFFFFF"/>
        <w:spacing w:line="360" w:lineRule="auto"/>
        <w:rPr>
          <w:color w:val="000000"/>
        </w:rPr>
      </w:pPr>
    </w:p>
    <w:p w14:paraId="6B5D3D9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'geometry'</w:t>
      </w:r>
      <w:r w:rsidRPr="008C696B">
        <w:rPr>
          <w:color w:val="000000"/>
        </w:rPr>
        <w:t>] = gdf.geometry.apply(make_rectangle)</w:t>
      </w:r>
    </w:p>
    <w:p w14:paraId="73117305" w14:textId="77777777" w:rsidR="003152CD" w:rsidRPr="008C696B" w:rsidRDefault="003152CD" w:rsidP="008C696B">
      <w:pPr>
        <w:shd w:val="clear" w:color="auto" w:fill="FFFFFF"/>
        <w:spacing w:line="360" w:lineRule="auto"/>
        <w:rPr>
          <w:color w:val="000000"/>
        </w:rPr>
      </w:pPr>
      <w:r w:rsidRPr="008C696B">
        <w:rPr>
          <w:color w:val="000000"/>
        </w:rPr>
        <w:t>gdf</w:t>
      </w:r>
    </w:p>
    <w:p w14:paraId="7F766FA3" w14:textId="77777777" w:rsidR="003152CD" w:rsidRPr="008C696B" w:rsidRDefault="003152CD" w:rsidP="008C696B">
      <w:pPr>
        <w:shd w:val="clear" w:color="auto" w:fill="FFFFFF"/>
        <w:spacing w:line="360" w:lineRule="auto"/>
        <w:rPr>
          <w:color w:val="000000"/>
        </w:rPr>
      </w:pPr>
      <w:r w:rsidRPr="008C696B">
        <w:rPr>
          <w:color w:val="000000"/>
        </w:rPr>
        <w:t>gdf.head(</w:t>
      </w:r>
      <w:r w:rsidRPr="008C696B">
        <w:rPr>
          <w:color w:val="098658"/>
        </w:rPr>
        <w:t>100</w:t>
      </w:r>
      <w:r w:rsidRPr="008C696B">
        <w:rPr>
          <w:color w:val="000000"/>
        </w:rPr>
        <w:t>).explore(tiles=</w:t>
      </w:r>
      <w:r w:rsidRPr="008C696B">
        <w:rPr>
          <w:color w:val="A31515"/>
        </w:rPr>
        <w:t>'CartoDB dark_matter'</w:t>
      </w:r>
      <w:r w:rsidRPr="008C696B">
        <w:rPr>
          <w:color w:val="000000"/>
        </w:rPr>
        <w:t>)</w:t>
      </w:r>
    </w:p>
    <w:p w14:paraId="7DA5C4E9" w14:textId="77777777" w:rsidR="003152CD" w:rsidRPr="008C696B" w:rsidRDefault="003152CD" w:rsidP="008C696B">
      <w:pPr>
        <w:shd w:val="clear" w:color="auto" w:fill="FFFFFF"/>
        <w:spacing w:after="240" w:line="360" w:lineRule="auto"/>
        <w:rPr>
          <w:color w:val="000000"/>
        </w:rPr>
      </w:pPr>
    </w:p>
    <w:p w14:paraId="5B8012DB" w14:textId="77777777" w:rsidR="003152CD" w:rsidRPr="008C696B" w:rsidRDefault="003152CD" w:rsidP="008C696B">
      <w:pPr>
        <w:shd w:val="clear" w:color="auto" w:fill="FFFFFF"/>
        <w:spacing w:line="360" w:lineRule="auto"/>
        <w:rPr>
          <w:color w:val="000000"/>
        </w:rPr>
      </w:pPr>
      <w:r w:rsidRPr="008C696B">
        <w:rPr>
          <w:color w:val="008000"/>
        </w:rPr>
        <w:t># ## Then intersecting these polygons with EPT projects</w:t>
      </w:r>
    </w:p>
    <w:p w14:paraId="5B605145" w14:textId="77777777" w:rsidR="003152CD" w:rsidRPr="008C696B" w:rsidRDefault="003152CD" w:rsidP="008C696B">
      <w:pPr>
        <w:shd w:val="clear" w:color="auto" w:fill="FFFFFF"/>
        <w:spacing w:line="360" w:lineRule="auto"/>
        <w:rPr>
          <w:color w:val="000000"/>
        </w:rPr>
      </w:pPr>
    </w:p>
    <w:p w14:paraId="191AAB9F" w14:textId="77777777" w:rsidR="003152CD" w:rsidRPr="008C696B" w:rsidRDefault="003152CD" w:rsidP="008C696B">
      <w:pPr>
        <w:shd w:val="clear" w:color="auto" w:fill="FFFFFF"/>
        <w:spacing w:line="360" w:lineRule="auto"/>
        <w:rPr>
          <w:color w:val="000000"/>
        </w:rPr>
      </w:pPr>
      <w:r w:rsidRPr="008C696B">
        <w:rPr>
          <w:color w:val="008000"/>
        </w:rPr>
        <w:t># In[12]:</w:t>
      </w:r>
    </w:p>
    <w:p w14:paraId="2F36A74A" w14:textId="77777777" w:rsidR="003152CD" w:rsidRPr="008C696B" w:rsidRDefault="003152CD" w:rsidP="008C696B">
      <w:pPr>
        <w:shd w:val="clear" w:color="auto" w:fill="FFFFFF"/>
        <w:spacing w:after="240" w:line="360" w:lineRule="auto"/>
        <w:rPr>
          <w:color w:val="000000"/>
        </w:rPr>
      </w:pPr>
    </w:p>
    <w:p w14:paraId="5EBC8205" w14:textId="77777777" w:rsidR="003152CD" w:rsidRPr="008C696B" w:rsidRDefault="003152CD" w:rsidP="008C696B">
      <w:pPr>
        <w:shd w:val="clear" w:color="auto" w:fill="FFFFFF"/>
        <w:spacing w:line="360" w:lineRule="auto"/>
        <w:rPr>
          <w:color w:val="000000"/>
        </w:rPr>
      </w:pPr>
      <w:r w:rsidRPr="008C696B">
        <w:rPr>
          <w:color w:val="000000"/>
        </w:rPr>
        <w:t>undissolvedProjects = gpd.read_parquet(</w:t>
      </w:r>
      <w:r w:rsidRPr="008C696B">
        <w:rPr>
          <w:color w:val="0000FF"/>
        </w:rPr>
        <w:t>r</w:t>
      </w:r>
      <w:r w:rsidRPr="008C696B">
        <w:rPr>
          <w:color w:val="811F3F"/>
        </w:rPr>
        <w:t>"D:\IceSat\ETD\mapping\ALSdata\undissolvedProjects.parquet"</w:t>
      </w:r>
      <w:r w:rsidRPr="008C696B">
        <w:rPr>
          <w:color w:val="000000"/>
        </w:rPr>
        <w:t>)</w:t>
      </w:r>
    </w:p>
    <w:p w14:paraId="00D4E63E" w14:textId="77777777" w:rsidR="003152CD" w:rsidRPr="008C696B" w:rsidRDefault="003152CD" w:rsidP="008C696B">
      <w:pPr>
        <w:shd w:val="clear" w:color="auto" w:fill="FFFFFF"/>
        <w:spacing w:line="360" w:lineRule="auto"/>
        <w:rPr>
          <w:color w:val="000000"/>
        </w:rPr>
      </w:pPr>
      <w:r w:rsidRPr="008C696B">
        <w:rPr>
          <w:color w:val="000000"/>
        </w:rPr>
        <w:lastRenderedPageBreak/>
        <w:t>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29185A2" w14:textId="77777777" w:rsidR="003152CD" w:rsidRPr="008C696B" w:rsidRDefault="003152CD" w:rsidP="008C696B">
      <w:pPr>
        <w:shd w:val="clear" w:color="auto" w:fill="FFFFFF"/>
        <w:spacing w:line="360" w:lineRule="auto"/>
        <w:rPr>
          <w:color w:val="000000"/>
        </w:rPr>
      </w:pPr>
      <w:r w:rsidRPr="008C696B">
        <w:rPr>
          <w:color w:val="000000"/>
        </w:rPr>
        <w:t>undissolvedProjects</w:t>
      </w:r>
    </w:p>
    <w:p w14:paraId="23C058AB" w14:textId="77777777" w:rsidR="003152CD" w:rsidRPr="008C696B" w:rsidRDefault="003152CD" w:rsidP="008C696B">
      <w:pPr>
        <w:shd w:val="clear" w:color="auto" w:fill="FFFFFF"/>
        <w:spacing w:after="240" w:line="360" w:lineRule="auto"/>
        <w:rPr>
          <w:color w:val="000000"/>
        </w:rPr>
      </w:pPr>
    </w:p>
    <w:p w14:paraId="25165BAB" w14:textId="77777777" w:rsidR="003152CD" w:rsidRPr="008C696B" w:rsidRDefault="003152CD" w:rsidP="008C696B">
      <w:pPr>
        <w:shd w:val="clear" w:color="auto" w:fill="FFFFFF"/>
        <w:spacing w:line="360" w:lineRule="auto"/>
        <w:rPr>
          <w:color w:val="000000"/>
        </w:rPr>
      </w:pPr>
      <w:r w:rsidRPr="008C696B">
        <w:rPr>
          <w:color w:val="008000"/>
        </w:rPr>
        <w:t># Intersecting with EPT projects</w:t>
      </w:r>
    </w:p>
    <w:p w14:paraId="65C77B82" w14:textId="77777777" w:rsidR="003152CD" w:rsidRPr="008C696B" w:rsidRDefault="003152CD" w:rsidP="008C696B">
      <w:pPr>
        <w:shd w:val="clear" w:color="auto" w:fill="FFFFFF"/>
        <w:spacing w:line="360" w:lineRule="auto"/>
        <w:rPr>
          <w:color w:val="000000"/>
        </w:rPr>
      </w:pPr>
    </w:p>
    <w:p w14:paraId="30DA1E41" w14:textId="77777777" w:rsidR="003152CD" w:rsidRPr="008C696B" w:rsidRDefault="003152CD" w:rsidP="008C696B">
      <w:pPr>
        <w:shd w:val="clear" w:color="auto" w:fill="FFFFFF"/>
        <w:spacing w:line="360" w:lineRule="auto"/>
        <w:rPr>
          <w:color w:val="000000"/>
        </w:rPr>
      </w:pPr>
      <w:r w:rsidRPr="008C696B">
        <w:rPr>
          <w:color w:val="008000"/>
        </w:rPr>
        <w:t># In[24]:</w:t>
      </w:r>
    </w:p>
    <w:p w14:paraId="3AC774B0" w14:textId="77777777" w:rsidR="003152CD" w:rsidRPr="008C696B" w:rsidRDefault="003152CD" w:rsidP="008C696B">
      <w:pPr>
        <w:shd w:val="clear" w:color="auto" w:fill="FFFFFF"/>
        <w:spacing w:after="240" w:line="360" w:lineRule="auto"/>
        <w:rPr>
          <w:color w:val="000000"/>
        </w:rPr>
      </w:pPr>
    </w:p>
    <w:p w14:paraId="10D44BF2" w14:textId="77777777" w:rsidR="003152CD" w:rsidRPr="008C696B" w:rsidRDefault="003152CD" w:rsidP="008C696B">
      <w:pPr>
        <w:shd w:val="clear" w:color="auto" w:fill="FFFFFF"/>
        <w:spacing w:line="360" w:lineRule="auto"/>
        <w:rPr>
          <w:color w:val="000000"/>
        </w:rPr>
      </w:pPr>
      <w:r w:rsidRPr="008C696B">
        <w:rPr>
          <w:color w:val="000000"/>
        </w:rPr>
        <w:t xml:space="preserve">gdfWithProjects = copy.deepcopy(gdf) </w:t>
      </w:r>
      <w:r w:rsidRPr="008C696B">
        <w:rPr>
          <w:color w:val="008000"/>
        </w:rPr>
        <w:t># Creating a copy of our gdf which has EPT projects</w:t>
      </w:r>
    </w:p>
    <w:p w14:paraId="3B724BBF" w14:textId="77777777" w:rsidR="003152CD" w:rsidRPr="008C696B" w:rsidRDefault="003152CD" w:rsidP="008C696B">
      <w:pPr>
        <w:shd w:val="clear" w:color="auto" w:fill="FFFFFF"/>
        <w:spacing w:line="360" w:lineRule="auto"/>
        <w:rPr>
          <w:color w:val="000000"/>
        </w:rPr>
      </w:pPr>
    </w:p>
    <w:p w14:paraId="2AD0A725" w14:textId="77777777" w:rsidR="003152CD" w:rsidRPr="008C696B" w:rsidRDefault="003152CD" w:rsidP="008C696B">
      <w:pPr>
        <w:shd w:val="clear" w:color="auto" w:fill="FFFFFF"/>
        <w:spacing w:line="360" w:lineRule="auto"/>
        <w:rPr>
          <w:color w:val="000000"/>
        </w:rPr>
      </w:pPr>
      <w:r w:rsidRPr="008C696B">
        <w:rPr>
          <w:color w:val="008000"/>
        </w:rPr>
        <w:t># Assigning uniqueID BEFORE intersecting with projects, that way we can see segments which intersect &gt;1 project</w:t>
      </w:r>
    </w:p>
    <w:p w14:paraId="21A8F83B"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 xml:space="preserve">] = gdfWithProjects.apply( </w:t>
      </w:r>
    </w:p>
    <w:p w14:paraId="6A47B557"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w:t>
      </w:r>
      <w:r w:rsidRPr="008C696B">
        <w:rPr>
          <w:color w:val="000000"/>
        </w:rPr>
        <w:t>,</w:t>
      </w:r>
    </w:p>
    <w:p w14:paraId="5C04B680"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r w:rsidRPr="008C696B">
        <w:rPr>
          <w:color w:val="000000"/>
        </w:rPr>
        <w:t>)</w:t>
      </w:r>
    </w:p>
    <w:p w14:paraId="3BDA3BEB" w14:textId="77777777" w:rsidR="003152CD" w:rsidRPr="008C696B" w:rsidRDefault="003152CD" w:rsidP="008C696B">
      <w:pPr>
        <w:shd w:val="clear" w:color="auto" w:fill="FFFFFF"/>
        <w:spacing w:line="360" w:lineRule="auto"/>
        <w:rPr>
          <w:color w:val="000000"/>
        </w:rPr>
      </w:pPr>
    </w:p>
    <w:p w14:paraId="3E398408" w14:textId="77777777" w:rsidR="003152CD" w:rsidRPr="008C696B" w:rsidRDefault="003152CD" w:rsidP="008C696B">
      <w:pPr>
        <w:shd w:val="clear" w:color="auto" w:fill="FFFFFF"/>
        <w:spacing w:line="360" w:lineRule="auto"/>
        <w:rPr>
          <w:color w:val="000000"/>
        </w:rPr>
      </w:pPr>
      <w:r w:rsidRPr="008C696B">
        <w:rPr>
          <w:color w:val="008000"/>
        </w:rPr>
        <w:t># Then we intersect with projects</w:t>
      </w:r>
    </w:p>
    <w:p w14:paraId="3F8B02B2" w14:textId="77777777" w:rsidR="003152CD" w:rsidRPr="008C696B" w:rsidRDefault="003152CD" w:rsidP="008C696B">
      <w:pPr>
        <w:shd w:val="clear" w:color="auto" w:fill="FFFFFF"/>
        <w:spacing w:line="360" w:lineRule="auto"/>
        <w:rPr>
          <w:color w:val="000000"/>
        </w:rPr>
      </w:pPr>
      <w:r w:rsidRPr="008C696B">
        <w:rPr>
          <w:color w:val="000000"/>
        </w:rPr>
        <w:t>gdfWithProjects = gdfWithProjects.sjoin(undissolvedProjects[[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52F32DB2" w14:textId="77777777" w:rsidR="003152CD" w:rsidRPr="008C696B" w:rsidRDefault="003152CD" w:rsidP="008C696B">
      <w:pPr>
        <w:shd w:val="clear" w:color="auto" w:fill="FFFFFF"/>
        <w:spacing w:line="360" w:lineRule="auto"/>
        <w:rPr>
          <w:color w:val="000000"/>
        </w:rPr>
      </w:pPr>
    </w:p>
    <w:p w14:paraId="562CE6FF" w14:textId="77777777" w:rsidR="003152CD" w:rsidRPr="008C696B" w:rsidRDefault="003152CD" w:rsidP="008C696B">
      <w:pPr>
        <w:shd w:val="clear" w:color="auto" w:fill="FFFFFF"/>
        <w:spacing w:line="360" w:lineRule="auto"/>
        <w:rPr>
          <w:color w:val="000000"/>
        </w:rPr>
      </w:pPr>
      <w:r w:rsidRPr="008C696B">
        <w:rPr>
          <w:color w:val="008000"/>
        </w:rPr>
        <w:t># Merging with the ALS projects to get the other attributes of EPT projects</w:t>
      </w:r>
    </w:p>
    <w:p w14:paraId="13A69C9B" w14:textId="77777777" w:rsidR="003152CD" w:rsidRPr="008C696B" w:rsidRDefault="003152CD" w:rsidP="008C696B">
      <w:pPr>
        <w:shd w:val="clear" w:color="auto" w:fill="FFFFFF"/>
        <w:spacing w:line="360" w:lineRule="auto"/>
        <w:rPr>
          <w:color w:val="000000"/>
        </w:rPr>
      </w:pPr>
      <w:r w:rsidRPr="008C696B">
        <w:rPr>
          <w:color w:val="000000"/>
        </w:rPr>
        <w:t>gdfWithProjects = gdfWithProjects.merge(undissolvedProjects[[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).drop(</w:t>
      </w:r>
      <w:r w:rsidRPr="008C696B">
        <w:rPr>
          <w:color w:val="A31515"/>
        </w:rPr>
        <w:t>'index_right'</w:t>
      </w:r>
      <w:r w:rsidRPr="008C696B">
        <w:rPr>
          <w:color w:val="000000"/>
        </w:rPr>
        <w:t>,axis=</w:t>
      </w:r>
      <w:r w:rsidRPr="008C696B">
        <w:rPr>
          <w:color w:val="098658"/>
        </w:rPr>
        <w:t>1</w:t>
      </w:r>
      <w:r w:rsidRPr="008C696B">
        <w:rPr>
          <w:color w:val="000000"/>
        </w:rPr>
        <w:t>).reset_index(drop=</w:t>
      </w:r>
      <w:r w:rsidRPr="008C696B">
        <w:rPr>
          <w:color w:val="0000FF"/>
        </w:rPr>
        <w:t>True</w:t>
      </w:r>
      <w:r w:rsidRPr="008C696B">
        <w:rPr>
          <w:color w:val="000000"/>
        </w:rPr>
        <w:t>)</w:t>
      </w:r>
    </w:p>
    <w:p w14:paraId="79D2A339" w14:textId="77777777" w:rsidR="003152CD" w:rsidRPr="008C696B" w:rsidRDefault="003152CD" w:rsidP="008C696B">
      <w:pPr>
        <w:shd w:val="clear" w:color="auto" w:fill="FFFFFF"/>
        <w:spacing w:line="360" w:lineRule="auto"/>
        <w:rPr>
          <w:color w:val="000000"/>
        </w:rPr>
      </w:pPr>
    </w:p>
    <w:p w14:paraId="20CCB566" w14:textId="77777777" w:rsidR="003152CD" w:rsidRPr="008C696B" w:rsidRDefault="003152CD" w:rsidP="008C696B">
      <w:pPr>
        <w:shd w:val="clear" w:color="auto" w:fill="FFFFFF"/>
        <w:spacing w:line="360" w:lineRule="auto"/>
        <w:rPr>
          <w:color w:val="000000"/>
        </w:rPr>
      </w:pPr>
      <w:r w:rsidRPr="008C696B">
        <w:rPr>
          <w:color w:val="008000"/>
        </w:rPr>
        <w:t># Then creating a unique output ID, which can handle segments which intersect &gt; 1 project by incorporating project name</w:t>
      </w:r>
    </w:p>
    <w:p w14:paraId="6857CEE9"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'outputID'</w:t>
      </w:r>
      <w:r w:rsidRPr="008C696B">
        <w:rPr>
          <w:color w:val="000000"/>
        </w:rPr>
        <w:t>] = gdfWithProjects.apply(</w:t>
      </w:r>
    </w:p>
    <w:p w14:paraId="0BA9BE1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_</w:t>
      </w:r>
      <w:r w:rsidRPr="008C696B">
        <w:rPr>
          <w:color w:val="000000"/>
        </w:rPr>
        <w:t>{row[</w:t>
      </w:r>
      <w:r w:rsidRPr="008C696B">
        <w:rPr>
          <w:color w:val="A31515"/>
        </w:rPr>
        <w:t>'projectID'</w:t>
      </w:r>
      <w:r w:rsidRPr="008C696B">
        <w:rPr>
          <w:color w:val="000000"/>
        </w:rPr>
        <w:t>]}</w:t>
      </w:r>
      <w:r w:rsidRPr="008C696B">
        <w:rPr>
          <w:color w:val="A31515"/>
        </w:rPr>
        <w:t>"</w:t>
      </w:r>
      <w:r w:rsidRPr="008C696B">
        <w:rPr>
          <w:color w:val="000000"/>
        </w:rPr>
        <w:t>,</w:t>
      </w:r>
    </w:p>
    <w:p w14:paraId="09EDBB4B"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p>
    <w:p w14:paraId="0036DE4D" w14:textId="77777777" w:rsidR="003152CD" w:rsidRPr="008C696B" w:rsidRDefault="003152CD" w:rsidP="008C696B">
      <w:pPr>
        <w:shd w:val="clear" w:color="auto" w:fill="FFFFFF"/>
        <w:spacing w:line="360" w:lineRule="auto"/>
        <w:rPr>
          <w:color w:val="000000"/>
        </w:rPr>
      </w:pPr>
      <w:r w:rsidRPr="008C696B">
        <w:rPr>
          <w:color w:val="000000"/>
        </w:rPr>
        <w:lastRenderedPageBreak/>
        <w:t>)</w:t>
      </w:r>
    </w:p>
    <w:p w14:paraId="53FAF056" w14:textId="77777777" w:rsidR="003152CD" w:rsidRPr="008C696B" w:rsidRDefault="003152CD" w:rsidP="008C696B">
      <w:pPr>
        <w:shd w:val="clear" w:color="auto" w:fill="FFFFFF"/>
        <w:spacing w:line="360" w:lineRule="auto"/>
        <w:rPr>
          <w:color w:val="000000"/>
        </w:rPr>
      </w:pPr>
    </w:p>
    <w:p w14:paraId="5CE2EE35" w14:textId="77777777" w:rsidR="003152CD" w:rsidRPr="008C696B" w:rsidRDefault="003152CD" w:rsidP="008C696B">
      <w:pPr>
        <w:shd w:val="clear" w:color="auto" w:fill="FFFFFF"/>
        <w:spacing w:line="360" w:lineRule="auto"/>
        <w:rPr>
          <w:color w:val="000000"/>
        </w:rPr>
      </w:pPr>
      <w:r w:rsidRPr="008C696B">
        <w:rPr>
          <w:color w:val="000000"/>
        </w:rPr>
        <w:t>gdfWithProjects</w:t>
      </w:r>
    </w:p>
    <w:p w14:paraId="08D93CC0" w14:textId="77777777" w:rsidR="003152CD" w:rsidRPr="008C696B" w:rsidRDefault="003152CD" w:rsidP="008C696B">
      <w:pPr>
        <w:shd w:val="clear" w:color="auto" w:fill="FFFFFF"/>
        <w:spacing w:after="240" w:line="360" w:lineRule="auto"/>
        <w:rPr>
          <w:color w:val="000000"/>
        </w:rPr>
      </w:pPr>
    </w:p>
    <w:p w14:paraId="10FC4EE5" w14:textId="77777777" w:rsidR="003152CD" w:rsidRPr="008C696B" w:rsidRDefault="003152CD" w:rsidP="008C696B">
      <w:pPr>
        <w:shd w:val="clear" w:color="auto" w:fill="FFFFFF"/>
        <w:spacing w:line="360" w:lineRule="auto"/>
        <w:rPr>
          <w:color w:val="000000"/>
        </w:rPr>
      </w:pPr>
      <w:r w:rsidRPr="008C696B">
        <w:rPr>
          <w:color w:val="008000"/>
        </w:rPr>
        <w:t># This allows us to check some segments intersecting with multiple projects</w:t>
      </w:r>
    </w:p>
    <w:p w14:paraId="3A6B630F" w14:textId="77777777" w:rsidR="003152CD" w:rsidRPr="008C696B" w:rsidRDefault="003152CD" w:rsidP="008C696B">
      <w:pPr>
        <w:shd w:val="clear" w:color="auto" w:fill="FFFFFF"/>
        <w:spacing w:line="360" w:lineRule="auto"/>
        <w:rPr>
          <w:color w:val="000000"/>
        </w:rPr>
      </w:pPr>
    </w:p>
    <w:p w14:paraId="44C4154F" w14:textId="77777777" w:rsidR="003152CD" w:rsidRPr="008C696B" w:rsidRDefault="003152CD" w:rsidP="008C696B">
      <w:pPr>
        <w:shd w:val="clear" w:color="auto" w:fill="FFFFFF"/>
        <w:spacing w:line="360" w:lineRule="auto"/>
        <w:rPr>
          <w:color w:val="000000"/>
        </w:rPr>
      </w:pPr>
      <w:r w:rsidRPr="008C696B">
        <w:rPr>
          <w:color w:val="008000"/>
        </w:rPr>
        <w:t># In[27]:</w:t>
      </w:r>
    </w:p>
    <w:p w14:paraId="31724FE4" w14:textId="77777777" w:rsidR="003152CD" w:rsidRPr="008C696B" w:rsidRDefault="003152CD" w:rsidP="008C696B">
      <w:pPr>
        <w:shd w:val="clear" w:color="auto" w:fill="FFFFFF"/>
        <w:spacing w:after="240" w:line="360" w:lineRule="auto"/>
        <w:rPr>
          <w:color w:val="000000"/>
        </w:rPr>
      </w:pPr>
    </w:p>
    <w:p w14:paraId="096FAFA7"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].value_counts().head()</w:t>
      </w:r>
    </w:p>
    <w:p w14:paraId="1CB25AA2" w14:textId="77777777" w:rsidR="003152CD" w:rsidRPr="008C696B" w:rsidRDefault="003152CD" w:rsidP="008C696B">
      <w:pPr>
        <w:shd w:val="clear" w:color="auto" w:fill="FFFFFF"/>
        <w:spacing w:after="240" w:line="360" w:lineRule="auto"/>
        <w:rPr>
          <w:color w:val="000000"/>
        </w:rPr>
      </w:pPr>
    </w:p>
    <w:p w14:paraId="014BBED7" w14:textId="77777777" w:rsidR="003152CD" w:rsidRPr="008C696B" w:rsidRDefault="003152CD" w:rsidP="008C696B">
      <w:pPr>
        <w:shd w:val="clear" w:color="auto" w:fill="FFFFFF"/>
        <w:spacing w:line="360" w:lineRule="auto"/>
        <w:rPr>
          <w:color w:val="000000"/>
        </w:rPr>
      </w:pPr>
      <w:r w:rsidRPr="008C696B">
        <w:rPr>
          <w:color w:val="008000"/>
        </w:rPr>
        <w:t># Writing to file</w:t>
      </w:r>
    </w:p>
    <w:p w14:paraId="51E4E43E" w14:textId="77777777" w:rsidR="003152CD" w:rsidRPr="008C696B" w:rsidRDefault="003152CD" w:rsidP="008C696B">
      <w:pPr>
        <w:shd w:val="clear" w:color="auto" w:fill="FFFFFF"/>
        <w:spacing w:line="360" w:lineRule="auto"/>
        <w:rPr>
          <w:color w:val="000000"/>
        </w:rPr>
      </w:pPr>
    </w:p>
    <w:p w14:paraId="551509D2" w14:textId="77777777" w:rsidR="003152CD" w:rsidRPr="008C696B" w:rsidRDefault="003152CD" w:rsidP="008C696B">
      <w:pPr>
        <w:shd w:val="clear" w:color="auto" w:fill="FFFFFF"/>
        <w:spacing w:line="360" w:lineRule="auto"/>
        <w:rPr>
          <w:color w:val="000000"/>
        </w:rPr>
      </w:pPr>
      <w:r w:rsidRPr="008C696B">
        <w:rPr>
          <w:color w:val="008000"/>
        </w:rPr>
        <w:t># In[28]:</w:t>
      </w:r>
    </w:p>
    <w:p w14:paraId="2326A6CA" w14:textId="77777777" w:rsidR="003152CD" w:rsidRPr="008C696B" w:rsidRDefault="003152CD" w:rsidP="008C696B">
      <w:pPr>
        <w:shd w:val="clear" w:color="auto" w:fill="FFFFFF"/>
        <w:spacing w:after="240" w:line="360" w:lineRule="auto"/>
        <w:rPr>
          <w:color w:val="000000"/>
        </w:rPr>
      </w:pPr>
    </w:p>
    <w:p w14:paraId="1CD963A2" w14:textId="77777777" w:rsidR="003152CD" w:rsidRPr="008C696B" w:rsidRDefault="003152CD" w:rsidP="008C696B">
      <w:pPr>
        <w:shd w:val="clear" w:color="auto" w:fill="FFFFFF"/>
        <w:spacing w:line="360" w:lineRule="auto"/>
        <w:rPr>
          <w:color w:val="000000"/>
        </w:rPr>
      </w:pPr>
      <w:r w:rsidRPr="008C696B">
        <w:rPr>
          <w:color w:val="000000"/>
        </w:rPr>
        <w:t>gdfWithProjects.to_parquet(</w:t>
      </w:r>
      <w:r w:rsidRPr="008C696B">
        <w:rPr>
          <w:color w:val="0000FF"/>
        </w:rPr>
        <w:t>r</w:t>
      </w:r>
      <w:r w:rsidRPr="008C696B">
        <w:rPr>
          <w:color w:val="811F3F"/>
        </w:rPr>
        <w:t>"D:/IceSat/ETD/segments/populationPolygonsWITHOUTALSMetrics.parquet"</w:t>
      </w:r>
      <w:r w:rsidRPr="008C696B">
        <w:rPr>
          <w:color w:val="000000"/>
        </w:rPr>
        <w:t>)</w:t>
      </w:r>
    </w:p>
    <w:p w14:paraId="6E5F688B" w14:textId="4033B42A" w:rsidR="007A41AE" w:rsidRPr="00D11E24" w:rsidRDefault="003152CD" w:rsidP="00D11E24">
      <w:pPr>
        <w:shd w:val="clear" w:color="auto" w:fill="FFFFFF"/>
        <w:spacing w:line="360" w:lineRule="auto"/>
        <w:rPr>
          <w:color w:val="000000"/>
        </w:rPr>
      </w:pPr>
      <w:r w:rsidRPr="008C696B">
        <w:rPr>
          <w:color w:val="000000"/>
        </w:rPr>
        <w:t>gdfWithProjects.to_file(</w:t>
      </w:r>
      <w:r w:rsidRPr="008C696B">
        <w:rPr>
          <w:color w:val="0000FF"/>
        </w:rPr>
        <w:t>r</w:t>
      </w:r>
      <w:r w:rsidRPr="008C696B">
        <w:rPr>
          <w:color w:val="811F3F"/>
        </w:rPr>
        <w:t>"D:/IceSat/ETD/segments/populationPolygonsWITHOUTALSMetrics.GeoJSON"</w:t>
      </w:r>
      <w:r w:rsidRPr="008C696B">
        <w:rPr>
          <w:color w:val="000000"/>
        </w:rPr>
        <w:t>)</w:t>
      </w:r>
      <w:r w:rsidR="007A41AE" w:rsidRPr="008C696B">
        <w:rPr>
          <w:b/>
          <w:bCs/>
        </w:rPr>
        <w:br w:type="page"/>
      </w:r>
    </w:p>
    <w:p w14:paraId="77528DEB" w14:textId="24E488C3" w:rsidR="003B4DE9" w:rsidRPr="008C696B" w:rsidRDefault="003B4DE9" w:rsidP="008C696B">
      <w:pPr>
        <w:numPr>
          <w:ilvl w:val="1"/>
          <w:numId w:val="9"/>
        </w:numPr>
        <w:spacing w:line="360" w:lineRule="auto"/>
        <w:rPr>
          <w:b/>
          <w:bCs/>
        </w:rPr>
      </w:pPr>
      <w:r w:rsidRPr="008C696B">
        <w:rPr>
          <w:b/>
          <w:bCs/>
        </w:rPr>
        <w:lastRenderedPageBreak/>
        <w:t>Python Script to Extract Canopy Height Metrics from ALS Data within Population of Study Area Forests</w:t>
      </w:r>
    </w:p>
    <w:p w14:paraId="5B1FD47A" w14:textId="77777777" w:rsidR="007A41AE" w:rsidRPr="008C696B" w:rsidRDefault="007A41AE" w:rsidP="008C696B">
      <w:pPr>
        <w:shd w:val="clear" w:color="auto" w:fill="FFFFFF"/>
        <w:spacing w:line="360" w:lineRule="auto"/>
        <w:rPr>
          <w:color w:val="000000"/>
        </w:rPr>
      </w:pPr>
      <w:r w:rsidRPr="008C696B">
        <w:rPr>
          <w:color w:val="008000"/>
        </w:rPr>
        <w:t xml:space="preserve"># THIS SCRIPT GATHERS USGS 3DEP LIDAR DATA IN PARALLEL </w:t>
      </w:r>
    </w:p>
    <w:p w14:paraId="6F272E06" w14:textId="77777777" w:rsidR="007A41AE" w:rsidRPr="008C696B" w:rsidRDefault="007A41AE" w:rsidP="008C696B">
      <w:pPr>
        <w:shd w:val="clear" w:color="auto" w:fill="FFFFFF"/>
        <w:spacing w:line="360" w:lineRule="auto"/>
        <w:rPr>
          <w:color w:val="000000"/>
        </w:rPr>
      </w:pPr>
      <w:r w:rsidRPr="008C696B">
        <w:rPr>
          <w:color w:val="008000"/>
        </w:rPr>
        <w:t># USE IT FOR COMPARING SPACEBORNE AND AIRBORNE CANOPY HEIGHT OBSERVATIONS</w:t>
      </w:r>
    </w:p>
    <w:p w14:paraId="4D1D96FD" w14:textId="77777777" w:rsidR="007A41AE" w:rsidRPr="008C696B" w:rsidRDefault="007A41AE" w:rsidP="008C696B">
      <w:pPr>
        <w:shd w:val="clear" w:color="auto" w:fill="FFFFFF"/>
        <w:spacing w:line="360" w:lineRule="auto"/>
        <w:rPr>
          <w:color w:val="000000"/>
        </w:rPr>
      </w:pPr>
    </w:p>
    <w:p w14:paraId="033636AA"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51DBC790"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783B4CE"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12BC3D5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json</w:t>
      </w:r>
    </w:p>
    <w:p w14:paraId="5A8A3235"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02B501E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16F546"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copy</w:t>
      </w:r>
    </w:p>
    <w:p w14:paraId="0CCC7007"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os</w:t>
      </w:r>
    </w:p>
    <w:p w14:paraId="19F26ED3"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4924390"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A36938C"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glob</w:t>
      </w:r>
    </w:p>
    <w:p w14:paraId="1AC75075" w14:textId="77777777" w:rsidR="007A41AE" w:rsidRPr="008C696B" w:rsidRDefault="007A41AE" w:rsidP="008C696B">
      <w:pPr>
        <w:shd w:val="clear" w:color="auto" w:fill="FFFFFF"/>
        <w:spacing w:line="360" w:lineRule="auto"/>
        <w:rPr>
          <w:color w:val="000000"/>
        </w:rPr>
      </w:pPr>
    </w:p>
    <w:p w14:paraId="6B664FE0" w14:textId="77777777" w:rsidR="007A41AE" w:rsidRPr="008C696B" w:rsidRDefault="007A41AE" w:rsidP="008C696B">
      <w:pPr>
        <w:shd w:val="clear" w:color="auto" w:fill="FFFFFF"/>
        <w:spacing w:line="360" w:lineRule="auto"/>
        <w:rPr>
          <w:color w:val="000000"/>
        </w:rPr>
      </w:pPr>
      <w:r w:rsidRPr="008C696B">
        <w:rPr>
          <w:color w:val="000000"/>
        </w:rPr>
        <w:t>pipelineTemplate = {</w:t>
      </w:r>
    </w:p>
    <w:p w14:paraId="4F1327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2CD1066A" w14:textId="77777777" w:rsidR="007A41AE" w:rsidRPr="008C696B" w:rsidRDefault="007A41AE" w:rsidP="008C696B">
      <w:pPr>
        <w:shd w:val="clear" w:color="auto" w:fill="FFFFFF"/>
        <w:spacing w:line="360" w:lineRule="auto"/>
        <w:rPr>
          <w:color w:val="000000"/>
        </w:rPr>
      </w:pPr>
    </w:p>
    <w:p w14:paraId="69EFD9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3182E696" w14:textId="77777777" w:rsidR="007A41AE" w:rsidRPr="008C696B" w:rsidRDefault="007A41AE" w:rsidP="008C696B">
      <w:pPr>
        <w:shd w:val="clear" w:color="auto" w:fill="FFFFFF"/>
        <w:spacing w:line="360" w:lineRule="auto"/>
        <w:rPr>
          <w:color w:val="000000"/>
        </w:rPr>
      </w:pPr>
      <w:r w:rsidRPr="008C696B">
        <w:rPr>
          <w:color w:val="000000"/>
        </w:rPr>
        <w:t>        {</w:t>
      </w:r>
    </w:p>
    <w:p w14:paraId="05D4D7E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516C1A8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3B4283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01C78314" w14:textId="77777777" w:rsidR="007A41AE" w:rsidRPr="008C696B" w:rsidRDefault="007A41AE" w:rsidP="008C696B">
      <w:pPr>
        <w:shd w:val="clear" w:color="auto" w:fill="FFFFFF"/>
        <w:spacing w:line="360" w:lineRule="auto"/>
        <w:rPr>
          <w:color w:val="000000"/>
        </w:rPr>
      </w:pPr>
      <w:r w:rsidRPr="008C696B">
        <w:rPr>
          <w:color w:val="000000"/>
        </w:rPr>
        <w:t>        },</w:t>
      </w:r>
    </w:p>
    <w:p w14:paraId="5DFC58CD" w14:textId="77777777" w:rsidR="007A41AE" w:rsidRPr="008C696B" w:rsidRDefault="007A41AE" w:rsidP="008C696B">
      <w:pPr>
        <w:shd w:val="clear" w:color="auto" w:fill="FFFFFF"/>
        <w:spacing w:line="360" w:lineRule="auto"/>
        <w:rPr>
          <w:color w:val="000000"/>
        </w:rPr>
      </w:pPr>
    </w:p>
    <w:p w14:paraId="34E795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3366F41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0FAE8D5E" w14:textId="77777777" w:rsidR="007A41AE" w:rsidRPr="008C696B" w:rsidRDefault="007A41AE" w:rsidP="008C696B">
      <w:pPr>
        <w:shd w:val="clear" w:color="auto" w:fill="FFFFFF"/>
        <w:spacing w:line="360" w:lineRule="auto"/>
        <w:rPr>
          <w:color w:val="000000"/>
        </w:rPr>
      </w:pPr>
    </w:p>
    <w:p w14:paraId="36720A6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HANDLES SMRF ERROR WITH NO RETURNS</w:t>
      </w:r>
    </w:p>
    <w:p w14:paraId="50067859" w14:textId="77777777" w:rsidR="007A41AE" w:rsidRPr="008C696B" w:rsidRDefault="007A41AE" w:rsidP="008C696B">
      <w:pPr>
        <w:shd w:val="clear" w:color="auto" w:fill="FFFFFF"/>
        <w:spacing w:line="360" w:lineRule="auto"/>
        <w:rPr>
          <w:color w:val="000000"/>
        </w:rPr>
      </w:pPr>
      <w:r w:rsidRPr="008C696B">
        <w:rPr>
          <w:color w:val="000000"/>
        </w:rPr>
        <w:t>        {</w:t>
      </w:r>
    </w:p>
    <w:p w14:paraId="2343C1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7954DD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47CE51B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5121117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7CA839CD" w14:textId="77777777" w:rsidR="007A41AE" w:rsidRPr="008C696B" w:rsidRDefault="007A41AE" w:rsidP="008C696B">
      <w:pPr>
        <w:shd w:val="clear" w:color="auto" w:fill="FFFFFF"/>
        <w:spacing w:line="360" w:lineRule="auto"/>
        <w:rPr>
          <w:color w:val="000000"/>
        </w:rPr>
      </w:pPr>
      <w:r w:rsidRPr="008C696B">
        <w:rPr>
          <w:color w:val="000000"/>
        </w:rPr>
        <w:t>            ]</w:t>
      </w:r>
    </w:p>
    <w:p w14:paraId="5CBE6E6C" w14:textId="77777777" w:rsidR="007A41AE" w:rsidRPr="008C696B" w:rsidRDefault="007A41AE" w:rsidP="008C696B">
      <w:pPr>
        <w:shd w:val="clear" w:color="auto" w:fill="FFFFFF"/>
        <w:spacing w:line="360" w:lineRule="auto"/>
        <w:rPr>
          <w:color w:val="000000"/>
        </w:rPr>
      </w:pPr>
      <w:r w:rsidRPr="008C696B">
        <w:rPr>
          <w:color w:val="000000"/>
        </w:rPr>
        <w:t>        },</w:t>
      </w:r>
    </w:p>
    <w:p w14:paraId="109F164E" w14:textId="77777777" w:rsidR="007A41AE" w:rsidRPr="008C696B" w:rsidRDefault="007A41AE" w:rsidP="008C696B">
      <w:pPr>
        <w:shd w:val="clear" w:color="auto" w:fill="FFFFFF"/>
        <w:spacing w:line="360" w:lineRule="auto"/>
        <w:rPr>
          <w:color w:val="000000"/>
        </w:rPr>
      </w:pPr>
    </w:p>
    <w:p w14:paraId="4227657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7C6D13E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7FA12DD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6567FE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1A4D26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0B28C4A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60C676C" w14:textId="77777777" w:rsidR="007A41AE" w:rsidRPr="008C696B" w:rsidRDefault="007A41AE" w:rsidP="008C696B">
      <w:pPr>
        <w:shd w:val="clear" w:color="auto" w:fill="FFFFFF"/>
        <w:spacing w:line="360" w:lineRule="auto"/>
        <w:rPr>
          <w:color w:val="000000"/>
        </w:rPr>
      </w:pPr>
    </w:p>
    <w:p w14:paraId="14E87BA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35DC2183" w14:textId="77777777" w:rsidR="007A41AE" w:rsidRPr="008C696B" w:rsidRDefault="007A41AE" w:rsidP="008C696B">
      <w:pPr>
        <w:shd w:val="clear" w:color="auto" w:fill="FFFFFF"/>
        <w:spacing w:line="360" w:lineRule="auto"/>
        <w:rPr>
          <w:color w:val="000000"/>
        </w:rPr>
      </w:pPr>
      <w:r w:rsidRPr="008C696B">
        <w:rPr>
          <w:color w:val="000000"/>
        </w:rPr>
        <w:t>        {</w:t>
      </w:r>
    </w:p>
    <w:p w14:paraId="58FE7D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362AFC7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2A23AF7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360FC42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15E49D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7E82C9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7A6D75F3" w14:textId="77777777" w:rsidR="007A41AE" w:rsidRPr="008C696B" w:rsidRDefault="007A41AE" w:rsidP="008C696B">
      <w:pPr>
        <w:shd w:val="clear" w:color="auto" w:fill="FFFFFF"/>
        <w:spacing w:line="360" w:lineRule="auto"/>
        <w:rPr>
          <w:color w:val="000000"/>
        </w:rPr>
      </w:pPr>
      <w:r w:rsidRPr="008C696B">
        <w:rPr>
          <w:color w:val="000000"/>
        </w:rPr>
        <w:t>        },</w:t>
      </w:r>
    </w:p>
    <w:p w14:paraId="5452F5F8" w14:textId="77777777" w:rsidR="007A41AE" w:rsidRPr="008C696B" w:rsidRDefault="007A41AE" w:rsidP="008C696B">
      <w:pPr>
        <w:shd w:val="clear" w:color="auto" w:fill="FFFFFF"/>
        <w:spacing w:line="360" w:lineRule="auto"/>
        <w:rPr>
          <w:color w:val="000000"/>
        </w:rPr>
      </w:pPr>
    </w:p>
    <w:p w14:paraId="0DB30D5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NEAREST NEIGHBOR METHOD TO CALCULATE HEIGT ABOVE GROUND FOR EACH RETURN</w:t>
      </w:r>
    </w:p>
    <w:p w14:paraId="29130803" w14:textId="77777777" w:rsidR="007A41AE" w:rsidRPr="008C696B" w:rsidRDefault="007A41AE" w:rsidP="008C696B">
      <w:pPr>
        <w:shd w:val="clear" w:color="auto" w:fill="FFFFFF"/>
        <w:spacing w:line="360" w:lineRule="auto"/>
        <w:rPr>
          <w:color w:val="000000"/>
        </w:rPr>
      </w:pPr>
      <w:r w:rsidRPr="008C696B">
        <w:rPr>
          <w:color w:val="000000"/>
        </w:rPr>
        <w:t>        {</w:t>
      </w:r>
    </w:p>
    <w:p w14:paraId="5A27334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2CE722FB" w14:textId="77777777" w:rsidR="007A41AE" w:rsidRPr="008C696B" w:rsidRDefault="007A41AE" w:rsidP="008C696B">
      <w:pPr>
        <w:shd w:val="clear" w:color="auto" w:fill="FFFFFF"/>
        <w:spacing w:line="360" w:lineRule="auto"/>
        <w:rPr>
          <w:color w:val="000000"/>
        </w:rPr>
      </w:pPr>
      <w:r w:rsidRPr="008C696B">
        <w:rPr>
          <w:color w:val="000000"/>
        </w:rPr>
        <w:lastRenderedPageBreak/>
        <w:t>        },</w:t>
      </w:r>
    </w:p>
    <w:p w14:paraId="3A35B826" w14:textId="77777777" w:rsidR="007A41AE" w:rsidRPr="008C696B" w:rsidRDefault="007A41AE" w:rsidP="008C696B">
      <w:pPr>
        <w:shd w:val="clear" w:color="auto" w:fill="FFFFFF"/>
        <w:spacing w:line="360" w:lineRule="auto"/>
        <w:rPr>
          <w:color w:val="000000"/>
        </w:rPr>
      </w:pPr>
    </w:p>
    <w:p w14:paraId="39E64F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CROPPING TO BOUNDS OF SPECIFIC POLYGON        </w:t>
      </w:r>
    </w:p>
    <w:p w14:paraId="538FC4E2" w14:textId="77777777" w:rsidR="007A41AE" w:rsidRPr="008C696B" w:rsidRDefault="007A41AE" w:rsidP="008C696B">
      <w:pPr>
        <w:shd w:val="clear" w:color="auto" w:fill="FFFFFF"/>
        <w:spacing w:line="360" w:lineRule="auto"/>
        <w:rPr>
          <w:color w:val="000000"/>
        </w:rPr>
      </w:pPr>
      <w:r w:rsidRPr="008C696B">
        <w:rPr>
          <w:color w:val="000000"/>
        </w:rPr>
        <w:t>        {</w:t>
      </w:r>
    </w:p>
    <w:p w14:paraId="4D80FD6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6886101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7A241A9E" w14:textId="77777777" w:rsidR="007A41AE" w:rsidRPr="008C696B" w:rsidRDefault="007A41AE" w:rsidP="008C696B">
      <w:pPr>
        <w:shd w:val="clear" w:color="auto" w:fill="FFFFFF"/>
        <w:spacing w:line="360" w:lineRule="auto"/>
        <w:rPr>
          <w:color w:val="000000"/>
        </w:rPr>
      </w:pPr>
      <w:r w:rsidRPr="008C696B">
        <w:rPr>
          <w:color w:val="000000"/>
        </w:rPr>
        <w:t>        },</w:t>
      </w:r>
    </w:p>
    <w:p w14:paraId="561E1E8D" w14:textId="77777777" w:rsidR="007A41AE" w:rsidRPr="008C696B" w:rsidRDefault="007A41AE" w:rsidP="008C696B">
      <w:pPr>
        <w:shd w:val="clear" w:color="auto" w:fill="FFFFFF"/>
        <w:spacing w:line="360" w:lineRule="auto"/>
        <w:rPr>
          <w:color w:val="000000"/>
        </w:rPr>
      </w:pPr>
    </w:p>
    <w:p w14:paraId="5C86EA8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3EDF243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117C30A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4639A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"filename":""</w:t>
      </w:r>
    </w:p>
    <w:p w14:paraId="5C297D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EB6FF07" w14:textId="77777777" w:rsidR="007A41AE" w:rsidRPr="008C696B" w:rsidRDefault="007A41AE" w:rsidP="008C696B">
      <w:pPr>
        <w:shd w:val="clear" w:color="auto" w:fill="FFFFFF"/>
        <w:spacing w:line="360" w:lineRule="auto"/>
        <w:rPr>
          <w:color w:val="000000"/>
        </w:rPr>
      </w:pPr>
      <w:r w:rsidRPr="008C696B">
        <w:rPr>
          <w:color w:val="000000"/>
        </w:rPr>
        <w:t>    ]</w:t>
      </w:r>
    </w:p>
    <w:p w14:paraId="0D629646" w14:textId="77777777" w:rsidR="007A41AE" w:rsidRPr="008C696B" w:rsidRDefault="007A41AE" w:rsidP="008C696B">
      <w:pPr>
        <w:shd w:val="clear" w:color="auto" w:fill="FFFFFF"/>
        <w:spacing w:line="360" w:lineRule="auto"/>
        <w:rPr>
          <w:color w:val="000000"/>
        </w:rPr>
      </w:pPr>
      <w:r w:rsidRPr="008C696B">
        <w:rPr>
          <w:color w:val="000000"/>
        </w:rPr>
        <w:t>}</w:t>
      </w:r>
    </w:p>
    <w:p w14:paraId="1A2BB008" w14:textId="77777777" w:rsidR="007A41AE" w:rsidRPr="008C696B" w:rsidRDefault="007A41AE" w:rsidP="008C696B">
      <w:pPr>
        <w:shd w:val="clear" w:color="auto" w:fill="FFFFFF"/>
        <w:spacing w:line="360" w:lineRule="auto"/>
        <w:rPr>
          <w:color w:val="000000"/>
        </w:rPr>
      </w:pPr>
    </w:p>
    <w:p w14:paraId="190CEA04"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1F7A5D64" w14:textId="77777777" w:rsidR="007A41AE" w:rsidRPr="008C696B" w:rsidRDefault="007A41AE" w:rsidP="008C696B">
      <w:pPr>
        <w:shd w:val="clear" w:color="auto" w:fill="FFFFFF"/>
        <w:spacing w:line="360" w:lineRule="auto"/>
        <w:rPr>
          <w:color w:val="000000"/>
        </w:rPr>
      </w:pPr>
    </w:p>
    <w:p w14:paraId="345D992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05CA10A5" w14:textId="77777777" w:rsidR="007A41AE" w:rsidRPr="008C696B" w:rsidRDefault="007A41AE"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33ED2D62"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CF2DF3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7C6A4048" w14:textId="77777777" w:rsidR="007A41AE" w:rsidRPr="008C696B" w:rsidRDefault="007A41AE"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1330FB4D" w14:textId="77777777" w:rsidR="007A41AE" w:rsidRPr="008C696B" w:rsidRDefault="007A41AE" w:rsidP="008C696B">
      <w:pPr>
        <w:shd w:val="clear" w:color="auto" w:fill="FFFFFF"/>
        <w:spacing w:line="360" w:lineRule="auto"/>
        <w:rPr>
          <w:color w:val="000000"/>
        </w:rPr>
      </w:pPr>
    </w:p>
    <w:p w14:paraId="5925773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0D5C36D4" w14:textId="77777777" w:rsidR="007A41AE" w:rsidRPr="008C696B" w:rsidRDefault="007A41AE" w:rsidP="008C696B">
      <w:pPr>
        <w:shd w:val="clear" w:color="auto" w:fill="FFFFFF"/>
        <w:spacing w:line="360" w:lineRule="auto"/>
        <w:rPr>
          <w:color w:val="000000"/>
        </w:rPr>
      </w:pPr>
      <w:r w:rsidRPr="008C696B">
        <w:rPr>
          <w:color w:val="000000"/>
        </w:rPr>
        <w:t>    totalPoints = len(allReturns)</w:t>
      </w:r>
    </w:p>
    <w:p w14:paraId="25B02A6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72584F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0DD42B8" w14:textId="77777777" w:rsidR="007A41AE" w:rsidRPr="008C696B" w:rsidRDefault="007A41AE" w:rsidP="008C696B">
      <w:pPr>
        <w:shd w:val="clear" w:color="auto" w:fill="FFFFFF"/>
        <w:spacing w:line="360" w:lineRule="auto"/>
        <w:rPr>
          <w:color w:val="000000"/>
        </w:rPr>
      </w:pPr>
      <w:r w:rsidRPr="008C696B">
        <w:rPr>
          <w:color w:val="000000"/>
        </w:rPr>
        <w:lastRenderedPageBreak/>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0355721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0006059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2113E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6A9D93D6" w14:textId="77777777" w:rsidR="007A41AE" w:rsidRPr="008C696B" w:rsidRDefault="007A41AE"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3A3D7A50" w14:textId="77777777" w:rsidR="007A41AE" w:rsidRPr="008C696B" w:rsidRDefault="007A41AE"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638A2335" w14:textId="77777777" w:rsidR="007A41AE" w:rsidRPr="008C696B" w:rsidRDefault="007A41AE"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4575816B" w14:textId="77777777" w:rsidR="007A41AE" w:rsidRPr="008C696B" w:rsidRDefault="007A41AE" w:rsidP="008C696B">
      <w:pPr>
        <w:shd w:val="clear" w:color="auto" w:fill="FFFFFF"/>
        <w:spacing w:line="360" w:lineRule="auto"/>
        <w:rPr>
          <w:color w:val="000000"/>
        </w:rPr>
      </w:pPr>
      <w:r w:rsidRPr="008C696B">
        <w:rPr>
          <w:color w:val="000000"/>
        </w:rPr>
        <w:t>    totalVegPoints = len(heights)</w:t>
      </w:r>
    </w:p>
    <w:p w14:paraId="47F2C58E" w14:textId="77777777" w:rsidR="007A41AE" w:rsidRPr="008C696B" w:rsidRDefault="007A41AE" w:rsidP="008C696B">
      <w:pPr>
        <w:shd w:val="clear" w:color="auto" w:fill="FFFFFF"/>
        <w:spacing w:line="360" w:lineRule="auto"/>
        <w:rPr>
          <w:color w:val="000000"/>
        </w:rPr>
      </w:pPr>
    </w:p>
    <w:p w14:paraId="4791B0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3B34B4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6FF399F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6F66AB1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50BD7B46"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102F0D0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8130B1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0D9DA43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number of vegetation returns for a polygon</w:t>
      </w:r>
    </w:p>
    <w:p w14:paraId="73B1754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79ECC71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0B9F5E8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7BF952E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26EE52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1FD304F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D72BDF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35EF849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40BDEA5F"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A31515"/>
        </w:rPr>
        <w:t>'percentile_99'</w:t>
      </w:r>
      <w:r w:rsidRPr="008C696B">
        <w:rPr>
          <w:color w:val="000000"/>
        </w:rPr>
        <w:t>:</w:t>
      </w:r>
      <w:r w:rsidRPr="008C696B">
        <w:rPr>
          <w:color w:val="098658"/>
        </w:rPr>
        <w:t>0</w:t>
      </w:r>
    </w:p>
    <w:p w14:paraId="50D518BA" w14:textId="77777777" w:rsidR="007A41AE" w:rsidRPr="008C696B" w:rsidRDefault="007A41AE" w:rsidP="008C696B">
      <w:pPr>
        <w:shd w:val="clear" w:color="auto" w:fill="FFFFFF"/>
        <w:spacing w:line="360" w:lineRule="auto"/>
        <w:rPr>
          <w:color w:val="000000"/>
        </w:rPr>
      </w:pPr>
      <w:r w:rsidRPr="008C696B">
        <w:rPr>
          <w:color w:val="000000"/>
        </w:rPr>
        <w:t>        }</w:t>
      </w:r>
    </w:p>
    <w:p w14:paraId="1A2265B9" w14:textId="77777777" w:rsidR="007A41AE" w:rsidRPr="008C696B" w:rsidRDefault="007A41AE" w:rsidP="008C696B">
      <w:pPr>
        <w:shd w:val="clear" w:color="auto" w:fill="FFFFFF"/>
        <w:spacing w:line="360" w:lineRule="auto"/>
        <w:rPr>
          <w:color w:val="000000"/>
        </w:rPr>
      </w:pPr>
    </w:p>
    <w:p w14:paraId="34A52EFE"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actually is vegetation</w:t>
      </w:r>
    </w:p>
    <w:p w14:paraId="4008965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247D9B0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1B0E6D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7A9549CE" w14:textId="77777777" w:rsidR="007A41AE" w:rsidRPr="008C696B" w:rsidRDefault="007A41AE" w:rsidP="008C696B">
      <w:pPr>
        <w:shd w:val="clear" w:color="auto" w:fill="FFFFFF"/>
        <w:spacing w:line="360" w:lineRule="auto"/>
        <w:rPr>
          <w:color w:val="000000"/>
        </w:rPr>
      </w:pPr>
      <w:r w:rsidRPr="008C696B">
        <w:rPr>
          <w:color w:val="000000"/>
        </w:rPr>
        <w:t>        max_height = np.max(heights)</w:t>
      </w:r>
    </w:p>
    <w:p w14:paraId="4C3D5368" w14:textId="77777777" w:rsidR="007A41AE" w:rsidRPr="008C696B" w:rsidRDefault="007A41AE" w:rsidP="008C696B">
      <w:pPr>
        <w:shd w:val="clear" w:color="auto" w:fill="FFFFFF"/>
        <w:spacing w:line="360" w:lineRule="auto"/>
        <w:rPr>
          <w:color w:val="000000"/>
        </w:rPr>
      </w:pPr>
      <w:r w:rsidRPr="008C696B">
        <w:rPr>
          <w:color w:val="000000"/>
        </w:rPr>
        <w:t>        min_height = np.min(heights)</w:t>
      </w:r>
    </w:p>
    <w:p w14:paraId="67B59904" w14:textId="77777777" w:rsidR="007A41AE" w:rsidRPr="008C696B" w:rsidRDefault="007A41AE" w:rsidP="008C696B">
      <w:pPr>
        <w:shd w:val="clear" w:color="auto" w:fill="FFFFFF"/>
        <w:spacing w:line="360" w:lineRule="auto"/>
        <w:rPr>
          <w:color w:val="000000"/>
        </w:rPr>
      </w:pPr>
      <w:r w:rsidRPr="008C696B">
        <w:rPr>
          <w:color w:val="000000"/>
        </w:rPr>
        <w:t>        mean_height = np.mean(heights)</w:t>
      </w:r>
    </w:p>
    <w:p w14:paraId="3CBC1F4C" w14:textId="77777777" w:rsidR="007A41AE" w:rsidRPr="008C696B" w:rsidRDefault="007A41AE" w:rsidP="008C696B">
      <w:pPr>
        <w:shd w:val="clear" w:color="auto" w:fill="FFFFFF"/>
        <w:spacing w:line="360" w:lineRule="auto"/>
        <w:rPr>
          <w:color w:val="000000"/>
        </w:rPr>
      </w:pPr>
      <w:r w:rsidRPr="008C696B">
        <w:rPr>
          <w:color w:val="000000"/>
        </w:rPr>
        <w:t>        median_height = np.median(heights)</w:t>
      </w:r>
    </w:p>
    <w:p w14:paraId="18096F38" w14:textId="77777777" w:rsidR="007A41AE" w:rsidRPr="008C696B" w:rsidRDefault="007A41AE" w:rsidP="008C696B">
      <w:pPr>
        <w:shd w:val="clear" w:color="auto" w:fill="FFFFFF"/>
        <w:spacing w:line="360" w:lineRule="auto"/>
        <w:rPr>
          <w:color w:val="000000"/>
        </w:rPr>
      </w:pPr>
    </w:p>
    <w:p w14:paraId="3CFC6B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3AA92B51" w14:textId="77777777" w:rsidR="007A41AE" w:rsidRPr="008C696B" w:rsidRDefault="007A41AE"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06EF8737" w14:textId="77777777" w:rsidR="007A41AE" w:rsidRPr="008C696B" w:rsidRDefault="007A41AE" w:rsidP="008C696B">
      <w:pPr>
        <w:shd w:val="clear" w:color="auto" w:fill="FFFFFF"/>
        <w:spacing w:line="360" w:lineRule="auto"/>
        <w:rPr>
          <w:color w:val="000000"/>
        </w:rPr>
      </w:pPr>
    </w:p>
    <w:p w14:paraId="2E22F2B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0DC636FE"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08385FF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5C5D78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41EA1F4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numhber of vegetation returns</w:t>
      </w:r>
    </w:p>
    <w:p w14:paraId="4DBD9F8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totalVegPoints / totalPoints, </w:t>
      </w:r>
      <w:r w:rsidRPr="008C696B">
        <w:rPr>
          <w:color w:val="008000"/>
        </w:rPr>
        <w:t># approximation of vegetation density</w:t>
      </w:r>
    </w:p>
    <w:p w14:paraId="7E9F0B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368797E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0ADAE09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09E5F3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55B15FD3" w14:textId="77777777" w:rsidR="007A41AE" w:rsidRPr="008C696B" w:rsidRDefault="007A41AE"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'percentile_90'</w:t>
      </w:r>
      <w:r w:rsidRPr="008C696B">
        <w:rPr>
          <w:color w:val="000000"/>
          <w:lang w:val="fr-FR"/>
        </w:rPr>
        <w:t>:p90,</w:t>
      </w:r>
    </w:p>
    <w:p w14:paraId="10B5F46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'percentile_95'</w:t>
      </w:r>
      <w:r w:rsidRPr="008C696B">
        <w:rPr>
          <w:color w:val="000000"/>
          <w:lang w:val="fr-FR"/>
        </w:rPr>
        <w:t>:p95,</w:t>
      </w:r>
    </w:p>
    <w:p w14:paraId="2F6CCEBC"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7C43BD3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'percentile_99'</w:t>
      </w:r>
      <w:r w:rsidRPr="008C696B">
        <w:rPr>
          <w:color w:val="000000"/>
          <w:lang w:val="fr-FR"/>
        </w:rPr>
        <w:t>:p99</w:t>
      </w:r>
    </w:p>
    <w:p w14:paraId="4DBDD1CC" w14:textId="77777777" w:rsidR="007A41AE" w:rsidRPr="008C696B" w:rsidRDefault="007A41AE" w:rsidP="008C696B">
      <w:pPr>
        <w:shd w:val="clear" w:color="auto" w:fill="FFFFFF"/>
        <w:spacing w:line="360" w:lineRule="auto"/>
        <w:rPr>
          <w:color w:val="000000"/>
        </w:rPr>
      </w:pPr>
      <w:r w:rsidRPr="008C696B">
        <w:rPr>
          <w:color w:val="000000"/>
          <w:lang w:val="fr-FR"/>
        </w:rPr>
        <w:t xml:space="preserve">        </w:t>
      </w:r>
      <w:r w:rsidRPr="008C696B">
        <w:rPr>
          <w:color w:val="000000"/>
        </w:rPr>
        <w:t>}</w:t>
      </w:r>
    </w:p>
    <w:p w14:paraId="06266697" w14:textId="77777777" w:rsidR="007A41AE" w:rsidRPr="008C696B" w:rsidRDefault="007A41AE" w:rsidP="008C696B">
      <w:pPr>
        <w:shd w:val="clear" w:color="auto" w:fill="FFFFFF"/>
        <w:spacing w:line="360" w:lineRule="auto"/>
        <w:rPr>
          <w:color w:val="000000"/>
        </w:rPr>
      </w:pPr>
    </w:p>
    <w:p w14:paraId="0A3A5C6A" w14:textId="77777777" w:rsidR="007A41AE" w:rsidRPr="008C696B" w:rsidRDefault="007A41AE" w:rsidP="008C696B">
      <w:pPr>
        <w:shd w:val="clear" w:color="auto" w:fill="FFFFFF"/>
        <w:spacing w:line="360" w:lineRule="auto"/>
        <w:rPr>
          <w:color w:val="000000"/>
        </w:rPr>
      </w:pPr>
      <w:r w:rsidRPr="008C696B">
        <w:rPr>
          <w:color w:val="000000"/>
        </w:rPr>
        <w:t>    metricsDf = pd.DataFrame([geosegmentStats])</w:t>
      </w:r>
    </w:p>
    <w:p w14:paraId="7BF812C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6F4D53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9A5CF65" w14:textId="77777777" w:rsidR="007A41AE" w:rsidRPr="008C696B" w:rsidRDefault="007A41AE" w:rsidP="008C696B">
      <w:pPr>
        <w:shd w:val="clear" w:color="auto" w:fill="FFFFFF"/>
        <w:spacing w:line="360" w:lineRule="auto"/>
        <w:rPr>
          <w:color w:val="000000"/>
        </w:rPr>
      </w:pPr>
    </w:p>
    <w:p w14:paraId="591212C2"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256677BE" w14:textId="77777777" w:rsidR="007A41AE" w:rsidRPr="008C696B" w:rsidRDefault="007A41AE" w:rsidP="008C696B">
      <w:pPr>
        <w:shd w:val="clear" w:color="auto" w:fill="FFFFFF"/>
        <w:spacing w:line="360" w:lineRule="auto"/>
        <w:rPr>
          <w:color w:val="000000"/>
        </w:rPr>
      </w:pPr>
    </w:p>
    <w:p w14:paraId="670C70A3" w14:textId="77777777" w:rsidR="007A41AE" w:rsidRPr="008C696B" w:rsidRDefault="007A41AE" w:rsidP="008C696B">
      <w:pPr>
        <w:shd w:val="clear" w:color="auto" w:fill="FFFFFF"/>
        <w:spacing w:line="360" w:lineRule="auto"/>
        <w:rPr>
          <w:color w:val="000000"/>
        </w:rPr>
      </w:pPr>
      <w:r w:rsidRPr="008C696B">
        <w:rPr>
          <w:color w:val="000000"/>
        </w:rPr>
        <w:t>    uid = dataframeRow[</w:t>
      </w:r>
      <w:r w:rsidRPr="008C696B">
        <w:rPr>
          <w:color w:val="A31515"/>
        </w:rPr>
        <w:t>'uniqueID'</w:t>
      </w:r>
      <w:r w:rsidRPr="008C696B">
        <w:rPr>
          <w:color w:val="000000"/>
        </w:rPr>
        <w:t>]</w:t>
      </w:r>
    </w:p>
    <w:p w14:paraId="634A1B64" w14:textId="77777777" w:rsidR="007A41AE" w:rsidRPr="008C696B" w:rsidRDefault="007A41AE"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2D09C709" w14:textId="77777777" w:rsidR="007A41AE" w:rsidRPr="008C696B" w:rsidRDefault="007A41AE"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6B2579D6" w14:textId="77777777" w:rsidR="007A41AE" w:rsidRPr="008C696B" w:rsidRDefault="007A41AE"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17BFF138" w14:textId="77777777" w:rsidR="007A41AE" w:rsidRPr="008C696B" w:rsidRDefault="007A41AE" w:rsidP="008C696B">
      <w:pPr>
        <w:shd w:val="clear" w:color="auto" w:fill="FFFFFF"/>
        <w:spacing w:line="360" w:lineRule="auto"/>
        <w:rPr>
          <w:color w:val="000000"/>
        </w:rPr>
      </w:pPr>
    </w:p>
    <w:p w14:paraId="3995A9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3D879676" w14:textId="77777777" w:rsidR="007A41AE" w:rsidRPr="008C696B" w:rsidRDefault="007A41AE" w:rsidP="008C696B">
      <w:pPr>
        <w:shd w:val="clear" w:color="auto" w:fill="FFFFFF"/>
        <w:spacing w:line="360" w:lineRule="auto"/>
        <w:rPr>
          <w:color w:val="000000"/>
        </w:rPr>
      </w:pPr>
      <w:r w:rsidRPr="008C696B">
        <w:rPr>
          <w:color w:val="000000"/>
        </w:rPr>
        <w:t>    pipelineConfig = copy.deepcopy(pipelineTemplate)</w:t>
      </w:r>
    </w:p>
    <w:p w14:paraId="15A3FD6B"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4F3DAF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0C81278C" w14:textId="77777777" w:rsidR="007A41AE" w:rsidRPr="008C696B" w:rsidRDefault="007A41AE" w:rsidP="008C696B">
      <w:pPr>
        <w:shd w:val="clear" w:color="auto" w:fill="FFFFFF"/>
        <w:spacing w:line="360" w:lineRule="auto"/>
        <w:rPr>
          <w:color w:val="000000"/>
        </w:rPr>
      </w:pPr>
      <w:r w:rsidRPr="008C696B">
        <w:rPr>
          <w:color w:val="000000"/>
        </w:rPr>
        <w:t>    wkt = dataframeRow.geometry.wkt</w:t>
      </w:r>
    </w:p>
    <w:p w14:paraId="51D6EBFE" w14:textId="77777777" w:rsidR="007A41AE" w:rsidRPr="008C696B" w:rsidRDefault="007A41AE" w:rsidP="008C696B">
      <w:pPr>
        <w:shd w:val="clear" w:color="auto" w:fill="FFFFFF"/>
        <w:spacing w:line="360" w:lineRule="auto"/>
        <w:rPr>
          <w:color w:val="000000"/>
        </w:rPr>
      </w:pPr>
    </w:p>
    <w:p w14:paraId="3D2849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DA0AE2C" w14:textId="77777777" w:rsidR="007A41AE" w:rsidRPr="008C696B" w:rsidRDefault="007A41AE"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2846ACC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3A5ED2CA" w14:textId="77777777" w:rsidR="007A41AE" w:rsidRPr="008C696B" w:rsidRDefault="007A41AE" w:rsidP="008C696B">
      <w:pPr>
        <w:shd w:val="clear" w:color="auto" w:fill="FFFFFF"/>
        <w:spacing w:line="360" w:lineRule="auto"/>
        <w:rPr>
          <w:color w:val="000000"/>
        </w:rPr>
      </w:pPr>
    </w:p>
    <w:p w14:paraId="62C9655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6341081A" w14:textId="77777777" w:rsidR="007A41AE" w:rsidRPr="008C696B" w:rsidRDefault="007A41AE"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0E0BD50" w14:textId="77777777" w:rsidR="007A41AE" w:rsidRPr="008C696B" w:rsidRDefault="007A41AE" w:rsidP="008C696B">
      <w:pPr>
        <w:shd w:val="clear" w:color="auto" w:fill="FFFFFF"/>
        <w:spacing w:line="360" w:lineRule="auto"/>
        <w:rPr>
          <w:color w:val="000000"/>
        </w:rPr>
      </w:pPr>
    </w:p>
    <w:p w14:paraId="58CB87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130D660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pipelineConfig['pipeline'][6]['filename'] = f"D:\\IceSat\\Final\\segments\\pointCloudTesting\\{outputID}.las"</w:t>
      </w:r>
    </w:p>
    <w:p w14:paraId="0410A3A5" w14:textId="77777777" w:rsidR="007A41AE" w:rsidRPr="008C696B" w:rsidRDefault="007A41AE" w:rsidP="008C696B">
      <w:pPr>
        <w:shd w:val="clear" w:color="auto" w:fill="FFFFFF"/>
        <w:spacing w:line="360" w:lineRule="auto"/>
        <w:rPr>
          <w:color w:val="000000"/>
        </w:rPr>
      </w:pPr>
    </w:p>
    <w:p w14:paraId="0D6296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1A3F4615" w14:textId="77777777" w:rsidR="007A41AE" w:rsidRPr="008C696B" w:rsidRDefault="007A41AE" w:rsidP="008C696B">
      <w:pPr>
        <w:shd w:val="clear" w:color="auto" w:fill="FFFFFF"/>
        <w:spacing w:line="360" w:lineRule="auto"/>
        <w:rPr>
          <w:color w:val="000000"/>
        </w:rPr>
      </w:pPr>
      <w:r w:rsidRPr="008C696B">
        <w:rPr>
          <w:color w:val="000000"/>
        </w:rPr>
        <w:lastRenderedPageBreak/>
        <w:t>    pipelineJSON = json.dumps(pipelineConfig)</w:t>
      </w:r>
    </w:p>
    <w:p w14:paraId="08705BCA" w14:textId="77777777" w:rsidR="007A41AE" w:rsidRPr="008C696B" w:rsidRDefault="007A41AE" w:rsidP="008C696B">
      <w:pPr>
        <w:shd w:val="clear" w:color="auto" w:fill="FFFFFF"/>
        <w:spacing w:line="360" w:lineRule="auto"/>
        <w:rPr>
          <w:color w:val="000000"/>
        </w:rPr>
      </w:pPr>
    </w:p>
    <w:p w14:paraId="597E04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528A79E5" w14:textId="77777777" w:rsidR="007A41AE" w:rsidRPr="008C696B" w:rsidRDefault="007A41AE"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25732F18" w14:textId="77777777" w:rsidR="007A41AE" w:rsidRPr="008C696B" w:rsidRDefault="007A41AE"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EE26A95" w14:textId="77777777" w:rsidR="007A41AE" w:rsidRPr="008C696B" w:rsidRDefault="007A41AE"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5F1FBF2D" w14:textId="77777777" w:rsidR="007A41AE" w:rsidRPr="008C696B" w:rsidRDefault="007A41AE"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FF6148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7E7DC66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finally returns vegetation metrics array to main function</w:t>
      </w:r>
    </w:p>
    <w:p w14:paraId="3A31049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w:t>
      </w:r>
    </w:p>
    <w:p w14:paraId="058A8827"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E95EB7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487780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2B91945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AF4BFBA"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main():</w:t>
      </w:r>
    </w:p>
    <w:p w14:paraId="6A6BE82F" w14:textId="77777777" w:rsidR="007A41AE" w:rsidRPr="008C696B" w:rsidRDefault="007A41AE" w:rsidP="008C696B">
      <w:pPr>
        <w:shd w:val="clear" w:color="auto" w:fill="FFFFFF"/>
        <w:spacing w:line="360" w:lineRule="auto"/>
        <w:rPr>
          <w:color w:val="000000"/>
        </w:rPr>
      </w:pPr>
    </w:p>
    <w:p w14:paraId="48B733F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reading in polygons</w:t>
      </w:r>
    </w:p>
    <w:p w14:paraId="37511286" w14:textId="77777777" w:rsidR="007A41AE" w:rsidRPr="008C696B" w:rsidRDefault="007A41AE"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"D:\IceSat\ETD\segments\populationPolygonsWITHOUTALSMetrics.parquet"</w:t>
      </w:r>
      <w:r w:rsidRPr="008C696B">
        <w:rPr>
          <w:color w:val="000000"/>
        </w:rPr>
        <w:t>)</w:t>
      </w:r>
    </w:p>
    <w:p w14:paraId="3C40745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FBB5F3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2241346D"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3A84F2D8" w14:textId="77777777" w:rsidR="007A41AE" w:rsidRPr="008C696B" w:rsidRDefault="007A41AE"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965199E" w14:textId="77777777" w:rsidR="007A41AE" w:rsidRPr="008C696B" w:rsidRDefault="007A41AE" w:rsidP="008C696B">
      <w:pPr>
        <w:shd w:val="clear" w:color="auto" w:fill="FFFFFF"/>
        <w:spacing w:line="360" w:lineRule="auto"/>
        <w:rPr>
          <w:color w:val="000000"/>
        </w:rPr>
      </w:pPr>
      <w:r w:rsidRPr="008C696B">
        <w:rPr>
          <w:color w:val="000000"/>
        </w:rPr>
        <w:t>    bounds = polygons3857.geometry.bounds</w:t>
      </w:r>
    </w:p>
    <w:p w14:paraId="5694915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1C99D49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547D479F" w14:textId="77777777" w:rsidR="007A41AE" w:rsidRPr="008C696B" w:rsidRDefault="007A41AE"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65318363"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0000FF"/>
        </w:rPr>
        <w:t>lambda</w:t>
      </w:r>
      <w:r w:rsidRPr="008C696B">
        <w:rPr>
          <w:color w:val="000000"/>
        </w:rPr>
        <w:t xml:space="preserve"> row: (</w:t>
      </w:r>
    </w:p>
    <w:p w14:paraId="378A6AF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543780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703803CE" w14:textId="77777777" w:rsidR="007A41AE" w:rsidRPr="008C696B" w:rsidRDefault="007A41AE"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FF6DF90" w14:textId="77777777" w:rsidR="007A41AE" w:rsidRPr="008C696B" w:rsidRDefault="007A41AE" w:rsidP="008C696B">
      <w:pPr>
        <w:shd w:val="clear" w:color="auto" w:fill="FFFFFF"/>
        <w:spacing w:line="360" w:lineRule="auto"/>
        <w:rPr>
          <w:color w:val="000000"/>
        </w:rPr>
      </w:pPr>
    </w:p>
    <w:p w14:paraId="2CEB562E" w14:textId="77777777" w:rsidR="007A41AE" w:rsidRPr="008C696B" w:rsidRDefault="007A41AE"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5B55E56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94E46DC"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w:t>
      </w:r>
      <w:r w:rsidRPr="008C696B">
        <w:rPr>
          <w:color w:val="000000"/>
        </w:rPr>
        <w:t>{len(polygons)}</w:t>
      </w:r>
      <w:r w:rsidRPr="008C696B">
        <w:rPr>
          <w:color w:val="A31515"/>
        </w:rPr>
        <w:t xml:space="preserve"> polygons..."</w:t>
      </w:r>
      <w:r w:rsidRPr="008C696B">
        <w:rPr>
          <w:color w:val="000000"/>
        </w:rPr>
        <w:t>)</w:t>
      </w:r>
    </w:p>
    <w:p w14:paraId="1B01205E" w14:textId="77777777" w:rsidR="007A41AE" w:rsidRPr="008C696B" w:rsidRDefault="007A41AE" w:rsidP="008C696B">
      <w:pPr>
        <w:shd w:val="clear" w:color="auto" w:fill="FFFFFF"/>
        <w:spacing w:line="360" w:lineRule="auto"/>
        <w:rPr>
          <w:color w:val="000000"/>
        </w:rPr>
      </w:pPr>
    </w:p>
    <w:p w14:paraId="154383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Process rows in parallel</w:t>
      </w:r>
    </w:p>
    <w:p w14:paraId="5A2043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ProcessPoolExecutor(max_workers=os.cpu_count()-</w:t>
      </w:r>
      <w:r w:rsidRPr="008C696B">
        <w:rPr>
          <w:color w:val="098658"/>
        </w:rPr>
        <w:t>2</w:t>
      </w:r>
      <w:r w:rsidRPr="008C696B">
        <w:rPr>
          <w:color w:val="000000"/>
        </w:rPr>
        <w:t xml:space="preserve">) </w:t>
      </w:r>
      <w:r w:rsidRPr="008C696B">
        <w:rPr>
          <w:color w:val="0000FF"/>
        </w:rPr>
        <w:t>as</w:t>
      </w:r>
      <w:r w:rsidRPr="008C696B">
        <w:rPr>
          <w:color w:val="000000"/>
        </w:rPr>
        <w:t xml:space="preserve"> executor:</w:t>
      </w:r>
    </w:p>
    <w:p w14:paraId="22D58D74" w14:textId="77777777" w:rsidR="007A41AE" w:rsidRPr="008C696B" w:rsidRDefault="007A41AE" w:rsidP="008C696B">
      <w:pPr>
        <w:shd w:val="clear" w:color="auto" w:fill="FFFFFF"/>
        <w:spacing w:line="360" w:lineRule="auto"/>
        <w:rPr>
          <w:color w:val="000000"/>
        </w:rPr>
      </w:pPr>
      <w:r w:rsidRPr="008C696B">
        <w:rPr>
          <w:color w:val="000000"/>
        </w:rPr>
        <w:t>        results = list(executor.map(executePipeline, rows))</w:t>
      </w:r>
    </w:p>
    <w:p w14:paraId="75A05249" w14:textId="77777777" w:rsidR="007A41AE" w:rsidRPr="008C696B" w:rsidRDefault="007A41AE" w:rsidP="008C696B">
      <w:pPr>
        <w:shd w:val="clear" w:color="auto" w:fill="FFFFFF"/>
        <w:spacing w:line="360" w:lineRule="auto"/>
        <w:rPr>
          <w:color w:val="000000"/>
        </w:rPr>
      </w:pPr>
    </w:p>
    <w:p w14:paraId="2281AEB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641931A5" w14:textId="77777777" w:rsidR="007A41AE" w:rsidRPr="008C696B" w:rsidRDefault="007A41AE"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35926E7E" w14:textId="77777777" w:rsidR="007A41AE" w:rsidRPr="008C696B" w:rsidRDefault="007A41AE" w:rsidP="008C696B">
      <w:pPr>
        <w:shd w:val="clear" w:color="auto" w:fill="FFFFFF"/>
        <w:spacing w:line="360" w:lineRule="auto"/>
        <w:rPr>
          <w:color w:val="000000"/>
        </w:rPr>
      </w:pPr>
    </w:p>
    <w:p w14:paraId="4DA5B2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68C3E3E5" w14:textId="77777777" w:rsidR="007A41AE" w:rsidRPr="008C696B" w:rsidRDefault="007A41AE"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3E0AB49D" w14:textId="77777777" w:rsidR="007A41AE" w:rsidRPr="008C696B" w:rsidRDefault="007A41AE" w:rsidP="008C696B">
      <w:pPr>
        <w:shd w:val="clear" w:color="auto" w:fill="FFFFFF"/>
        <w:spacing w:line="360" w:lineRule="auto"/>
        <w:rPr>
          <w:color w:val="000000"/>
        </w:rPr>
      </w:pPr>
      <w:r w:rsidRPr="008C696B">
        <w:rPr>
          <w:color w:val="000000"/>
        </w:rPr>
        <w:t>    print(combinedMetrics)</w:t>
      </w:r>
    </w:p>
    <w:p w14:paraId="3BBFBE82" w14:textId="77777777" w:rsidR="007A41AE" w:rsidRPr="008C696B" w:rsidRDefault="007A41AE" w:rsidP="008C696B">
      <w:pPr>
        <w:shd w:val="clear" w:color="auto" w:fill="FFFFFF"/>
        <w:spacing w:line="360" w:lineRule="auto"/>
        <w:rPr>
          <w:color w:val="000000"/>
        </w:rPr>
      </w:pPr>
    </w:p>
    <w:p w14:paraId="45FC420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797E580A" w14:textId="77777777" w:rsidR="007A41AE" w:rsidRPr="008C696B" w:rsidRDefault="007A41AE"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7F0472BD" w14:textId="77777777" w:rsidR="007A41AE" w:rsidRPr="008C696B" w:rsidRDefault="007A41AE" w:rsidP="008C696B">
      <w:pPr>
        <w:shd w:val="clear" w:color="auto" w:fill="FFFFFF"/>
        <w:spacing w:line="360" w:lineRule="auto"/>
        <w:rPr>
          <w:color w:val="000000"/>
        </w:rPr>
      </w:pPr>
    </w:p>
    <w:p w14:paraId="68B2A74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28C86148" w14:textId="77777777" w:rsidR="007A41AE" w:rsidRPr="008C696B" w:rsidRDefault="007A41AE"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2A48BEC1" w14:textId="77777777" w:rsidR="007A41AE" w:rsidRPr="008C696B" w:rsidRDefault="007A41AE" w:rsidP="008C696B">
      <w:pPr>
        <w:shd w:val="clear" w:color="auto" w:fill="FFFFFF"/>
        <w:spacing w:line="360" w:lineRule="auto"/>
        <w:rPr>
          <w:color w:val="000000"/>
        </w:rPr>
      </w:pPr>
    </w:p>
    <w:p w14:paraId="43CAC36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54B7700E" w14:textId="77777777" w:rsidR="007A41AE" w:rsidRPr="008C696B" w:rsidRDefault="007A41AE"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'uniqueID'</w:t>
      </w:r>
      <w:r w:rsidRPr="008C696B">
        <w:rPr>
          <w:color w:val="000000"/>
        </w:rPr>
        <w:t>)[</w:t>
      </w:r>
      <w:r w:rsidRPr="008C696B">
        <w:rPr>
          <w:color w:val="A31515"/>
        </w:rPr>
        <w:t>'total_veg_points'</w:t>
      </w:r>
      <w:r w:rsidRPr="008C696B">
        <w:rPr>
          <w:color w:val="000000"/>
        </w:rPr>
        <w:t>].id</w:t>
      </w:r>
      <w:r w:rsidRPr="008C696B">
        <w:rPr>
          <w:color w:val="000000"/>
        </w:rPr>
        <w:lastRenderedPageBreak/>
        <w:t>xmax()].reset_index(drop=</w:t>
      </w:r>
      <w:r w:rsidRPr="008C696B">
        <w:rPr>
          <w:color w:val="0000FF"/>
        </w:rPr>
        <w:t>True</w:t>
      </w:r>
      <w:r w:rsidRPr="008C696B">
        <w:rPr>
          <w:color w:val="000000"/>
        </w:rPr>
        <w:t xml:space="preserve">) </w:t>
      </w:r>
      <w:r w:rsidRPr="008C696B">
        <w:rPr>
          <w:color w:val="008000"/>
        </w:rPr>
        <w:t># dropping multi-project polygons by selecting project with max returns</w:t>
      </w:r>
    </w:p>
    <w:p w14:paraId="1C52ABEB" w14:textId="77777777" w:rsidR="007A41AE" w:rsidRPr="008C696B" w:rsidRDefault="007A41AE" w:rsidP="008C696B">
      <w:pPr>
        <w:shd w:val="clear" w:color="auto" w:fill="FFFFFF"/>
        <w:spacing w:line="360" w:lineRule="auto"/>
        <w:rPr>
          <w:color w:val="000000"/>
        </w:rPr>
      </w:pPr>
    </w:p>
    <w:p w14:paraId="2A9A20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back to NC state plane</w:t>
      </w:r>
    </w:p>
    <w:p w14:paraId="75D414D5" w14:textId="77777777" w:rsidR="007A41AE" w:rsidRPr="008C696B" w:rsidRDefault="007A41AE" w:rsidP="008C696B">
      <w:pPr>
        <w:shd w:val="clear" w:color="auto" w:fill="FFFFFF"/>
        <w:spacing w:line="360" w:lineRule="auto"/>
        <w:rPr>
          <w:color w:val="000000"/>
        </w:rPr>
      </w:pPr>
      <w:r w:rsidRPr="008C696B">
        <w:rPr>
          <w:color w:val="000000"/>
        </w:rPr>
        <w:t>    mergedMaxVegPoints = mergedMaxVegPoints.to_crs(</w:t>
      </w:r>
      <w:r w:rsidRPr="008C696B">
        <w:rPr>
          <w:color w:val="098658"/>
        </w:rPr>
        <w:t>32119</w:t>
      </w:r>
      <w:r w:rsidRPr="008C696B">
        <w:rPr>
          <w:color w:val="000000"/>
        </w:rPr>
        <w:t>)</w:t>
      </w:r>
    </w:p>
    <w:p w14:paraId="64302A8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6DDA17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1F883331" w14:textId="77777777" w:rsidR="007A41AE" w:rsidRPr="008C696B" w:rsidRDefault="007A41AE" w:rsidP="008C696B">
      <w:pPr>
        <w:shd w:val="clear" w:color="auto" w:fill="FFFFFF"/>
        <w:spacing w:line="360" w:lineRule="auto"/>
        <w:rPr>
          <w:color w:val="000000"/>
        </w:rPr>
      </w:pPr>
      <w:r w:rsidRPr="008C696B">
        <w:rPr>
          <w:color w:val="000000"/>
        </w:rPr>
        <w:t>    mergedMaxVegPoints.to_parquet(</w:t>
      </w:r>
      <w:r w:rsidRPr="008C696B">
        <w:rPr>
          <w:color w:val="0000FF"/>
        </w:rPr>
        <w:t>r</w:t>
      </w:r>
      <w:r w:rsidRPr="008C696B">
        <w:rPr>
          <w:color w:val="811F3F"/>
        </w:rPr>
        <w:t>"D:\IceSat\ETD\segments\populationPolygonsWITHALSMetrics.parquet"</w:t>
      </w:r>
      <w:r w:rsidRPr="008C696B">
        <w:rPr>
          <w:color w:val="000000"/>
        </w:rPr>
        <w:t>)</w:t>
      </w:r>
    </w:p>
    <w:p w14:paraId="472093ED" w14:textId="77777777" w:rsidR="007A41AE" w:rsidRPr="008C696B" w:rsidRDefault="007A41AE" w:rsidP="008C696B">
      <w:pPr>
        <w:shd w:val="clear" w:color="auto" w:fill="FFFFFF"/>
        <w:spacing w:line="360" w:lineRule="auto"/>
        <w:rPr>
          <w:color w:val="000000"/>
        </w:rPr>
      </w:pPr>
      <w:r w:rsidRPr="008C696B">
        <w:rPr>
          <w:color w:val="000000"/>
        </w:rPr>
        <w:t>    mergedMaxVegPoints.to_file(</w:t>
      </w:r>
      <w:r w:rsidRPr="008C696B">
        <w:rPr>
          <w:color w:val="0000FF"/>
        </w:rPr>
        <w:t>r</w:t>
      </w:r>
      <w:r w:rsidRPr="008C696B">
        <w:rPr>
          <w:color w:val="811F3F"/>
        </w:rPr>
        <w:t>"D:\IceSat\ETD\segments\populationPolygonsWITHALSMetrics.GeoJSON"</w:t>
      </w:r>
      <w:r w:rsidRPr="008C696B">
        <w:rPr>
          <w:color w:val="000000"/>
        </w:rPr>
        <w:t>)</w:t>
      </w:r>
    </w:p>
    <w:p w14:paraId="47D7BC9F" w14:textId="77777777" w:rsidR="007A41AE" w:rsidRPr="008C696B" w:rsidRDefault="007A41AE" w:rsidP="008C696B">
      <w:pPr>
        <w:shd w:val="clear" w:color="auto" w:fill="FFFFFF"/>
        <w:spacing w:line="360" w:lineRule="auto"/>
        <w:rPr>
          <w:color w:val="000000"/>
        </w:rPr>
      </w:pPr>
    </w:p>
    <w:p w14:paraId="3A6BEB37" w14:textId="77777777" w:rsidR="007A41AE" w:rsidRPr="008C696B" w:rsidRDefault="007A41AE"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02648744" w14:textId="1264B095" w:rsidR="007A41AE" w:rsidRPr="008C696B" w:rsidRDefault="007A41AE" w:rsidP="008C696B">
      <w:pPr>
        <w:shd w:val="clear" w:color="auto" w:fill="FFFFFF"/>
        <w:spacing w:line="360" w:lineRule="auto"/>
        <w:rPr>
          <w:color w:val="000000"/>
        </w:rPr>
      </w:pPr>
      <w:r w:rsidRPr="008C696B">
        <w:rPr>
          <w:color w:val="000000"/>
        </w:rPr>
        <w:t>    main()</w:t>
      </w:r>
      <w:r w:rsidRPr="008C696B">
        <w:rPr>
          <w:b/>
          <w:bCs/>
        </w:rPr>
        <w:br w:type="page"/>
      </w:r>
    </w:p>
    <w:p w14:paraId="7074D277" w14:textId="3F9641BB" w:rsidR="002A79C7" w:rsidRPr="008C696B" w:rsidRDefault="002A79C7" w:rsidP="008C696B">
      <w:pPr>
        <w:numPr>
          <w:ilvl w:val="1"/>
          <w:numId w:val="9"/>
        </w:numPr>
        <w:spacing w:line="360" w:lineRule="auto"/>
        <w:rPr>
          <w:b/>
          <w:bCs/>
        </w:rPr>
      </w:pPr>
      <w:r w:rsidRPr="008C696B">
        <w:rPr>
          <w:b/>
          <w:bCs/>
        </w:rPr>
        <w:lastRenderedPageBreak/>
        <w:t>R Script to Conduct Analyses of Phase 2</w:t>
      </w:r>
    </w:p>
    <w:p w14:paraId="187B39E9" w14:textId="77777777" w:rsidR="00CB69AE" w:rsidRPr="008C696B" w:rsidRDefault="00CB69AE" w:rsidP="008C696B">
      <w:pPr>
        <w:spacing w:line="360" w:lineRule="auto"/>
      </w:pPr>
      <w:r w:rsidRPr="008C696B">
        <w:t>---</w:t>
      </w:r>
    </w:p>
    <w:p w14:paraId="4A696627" w14:textId="77777777" w:rsidR="00CB69AE" w:rsidRPr="008C696B" w:rsidRDefault="00CB69AE" w:rsidP="008C696B">
      <w:pPr>
        <w:spacing w:line="360" w:lineRule="auto"/>
      </w:pPr>
      <w:r w:rsidRPr="008C696B">
        <w:t>title: "Phase2_Addressing_Sampling_Bias"</w:t>
      </w:r>
    </w:p>
    <w:p w14:paraId="4880BD16" w14:textId="77777777" w:rsidR="00CB69AE" w:rsidRPr="008C696B" w:rsidRDefault="00CB69AE" w:rsidP="008C696B">
      <w:pPr>
        <w:spacing w:line="360" w:lineRule="auto"/>
      </w:pPr>
      <w:r w:rsidRPr="008C696B">
        <w:t>format: html</w:t>
      </w:r>
    </w:p>
    <w:p w14:paraId="0DE2C372" w14:textId="77777777" w:rsidR="00CB69AE" w:rsidRPr="008C696B" w:rsidRDefault="00CB69AE" w:rsidP="008C696B">
      <w:pPr>
        <w:spacing w:line="360" w:lineRule="auto"/>
      </w:pPr>
      <w:r w:rsidRPr="008C696B">
        <w:t>editor: visual</w:t>
      </w:r>
    </w:p>
    <w:p w14:paraId="4F70A6B5" w14:textId="77777777" w:rsidR="00CB69AE" w:rsidRPr="008C696B" w:rsidRDefault="00CB69AE" w:rsidP="008C696B">
      <w:pPr>
        <w:spacing w:line="360" w:lineRule="auto"/>
      </w:pPr>
      <w:r w:rsidRPr="008C696B">
        <w:t>---</w:t>
      </w:r>
    </w:p>
    <w:p w14:paraId="2FB853BC" w14:textId="77777777" w:rsidR="00CB69AE" w:rsidRPr="008C696B" w:rsidRDefault="00CB69AE" w:rsidP="008C696B">
      <w:pPr>
        <w:spacing w:line="360" w:lineRule="auto"/>
      </w:pPr>
    </w:p>
    <w:p w14:paraId="4D710EF0" w14:textId="77777777" w:rsidR="00CB69AE" w:rsidRPr="008C696B" w:rsidRDefault="00CB69AE" w:rsidP="008C696B">
      <w:pPr>
        <w:spacing w:line="360" w:lineRule="auto"/>
      </w:pPr>
      <w:r w:rsidRPr="008C696B">
        <w:t>## Libraries</w:t>
      </w:r>
    </w:p>
    <w:p w14:paraId="0556FD82" w14:textId="77777777" w:rsidR="00CB69AE" w:rsidRPr="008C696B" w:rsidRDefault="00CB69AE" w:rsidP="008C696B">
      <w:pPr>
        <w:spacing w:line="360" w:lineRule="auto"/>
      </w:pPr>
    </w:p>
    <w:p w14:paraId="7548226A" w14:textId="77777777" w:rsidR="00CB69AE" w:rsidRPr="008C696B" w:rsidRDefault="00CB69AE" w:rsidP="008C696B">
      <w:pPr>
        <w:spacing w:line="360" w:lineRule="auto"/>
      </w:pPr>
      <w:r w:rsidRPr="008C696B">
        <w:t>```{r setup, warning=FALSE, message=FALSE}</w:t>
      </w:r>
    </w:p>
    <w:p w14:paraId="6B5D3391" w14:textId="77777777" w:rsidR="00CB69AE" w:rsidRPr="008C696B" w:rsidRDefault="00CB69AE" w:rsidP="008C696B">
      <w:pPr>
        <w:spacing w:line="360" w:lineRule="auto"/>
      </w:pPr>
      <w:r w:rsidRPr="008C696B">
        <w:t>library(tidyverse)</w:t>
      </w:r>
    </w:p>
    <w:p w14:paraId="719033A4" w14:textId="77777777" w:rsidR="00CB69AE" w:rsidRPr="008C696B" w:rsidRDefault="00CB69AE" w:rsidP="008C696B">
      <w:pPr>
        <w:spacing w:line="360" w:lineRule="auto"/>
      </w:pPr>
      <w:r w:rsidRPr="008C696B">
        <w:t>library(RobustLinearReg)</w:t>
      </w:r>
    </w:p>
    <w:p w14:paraId="4419FF0F" w14:textId="77777777" w:rsidR="00CB69AE" w:rsidRPr="008C696B" w:rsidRDefault="00CB69AE" w:rsidP="008C696B">
      <w:pPr>
        <w:spacing w:line="360" w:lineRule="auto"/>
      </w:pPr>
      <w:r w:rsidRPr="008C696B">
        <w:t>library(caret)</w:t>
      </w:r>
    </w:p>
    <w:p w14:paraId="345AAC41" w14:textId="77777777" w:rsidR="00CB69AE" w:rsidRPr="008C696B" w:rsidRDefault="00CB69AE" w:rsidP="008C696B">
      <w:pPr>
        <w:spacing w:line="360" w:lineRule="auto"/>
      </w:pPr>
      <w:r w:rsidRPr="008C696B">
        <w:t>library(mgcv)</w:t>
      </w:r>
    </w:p>
    <w:p w14:paraId="158F103C" w14:textId="77777777" w:rsidR="00CB69AE" w:rsidRPr="008C696B" w:rsidRDefault="00CB69AE" w:rsidP="008C696B">
      <w:pPr>
        <w:spacing w:line="360" w:lineRule="auto"/>
      </w:pPr>
      <w:r w:rsidRPr="008C696B">
        <w:t>library(arrow)</w:t>
      </w:r>
    </w:p>
    <w:p w14:paraId="2C6E8060" w14:textId="77777777" w:rsidR="00CB69AE" w:rsidRPr="008C696B" w:rsidRDefault="00CB69AE" w:rsidP="008C696B">
      <w:pPr>
        <w:spacing w:line="360" w:lineRule="auto"/>
      </w:pPr>
      <w:r w:rsidRPr="008C696B">
        <w:t>library(dplyr)</w:t>
      </w:r>
    </w:p>
    <w:p w14:paraId="263FADA8" w14:textId="77777777" w:rsidR="00CB69AE" w:rsidRPr="008C696B" w:rsidRDefault="00CB69AE" w:rsidP="008C696B">
      <w:pPr>
        <w:spacing w:line="360" w:lineRule="auto"/>
      </w:pPr>
      <w:r w:rsidRPr="008C696B">
        <w:t>library(cowplot)</w:t>
      </w:r>
    </w:p>
    <w:p w14:paraId="73F5C425" w14:textId="77777777" w:rsidR="00CB69AE" w:rsidRPr="008C696B" w:rsidRDefault="00CB69AE" w:rsidP="008C696B">
      <w:pPr>
        <w:spacing w:line="360" w:lineRule="auto"/>
      </w:pPr>
      <w:r w:rsidRPr="008C696B">
        <w:t>library(broom)</w:t>
      </w:r>
    </w:p>
    <w:p w14:paraId="3672AF89" w14:textId="77777777" w:rsidR="00CB69AE" w:rsidRPr="008C696B" w:rsidRDefault="00CB69AE" w:rsidP="008C696B">
      <w:pPr>
        <w:spacing w:line="360" w:lineRule="auto"/>
      </w:pPr>
      <w:r w:rsidRPr="008C696B">
        <w:t>library(glue)</w:t>
      </w:r>
    </w:p>
    <w:p w14:paraId="68C4EA6B" w14:textId="77777777" w:rsidR="00CB69AE" w:rsidRPr="008C696B" w:rsidRDefault="00CB69AE" w:rsidP="008C696B">
      <w:pPr>
        <w:spacing w:line="360" w:lineRule="auto"/>
      </w:pPr>
      <w:r w:rsidRPr="008C696B">
        <w:t>library(trend)</w:t>
      </w:r>
    </w:p>
    <w:p w14:paraId="6561E7EE" w14:textId="77777777" w:rsidR="00CB69AE" w:rsidRPr="008C696B" w:rsidRDefault="00CB69AE" w:rsidP="008C696B">
      <w:pPr>
        <w:spacing w:line="360" w:lineRule="auto"/>
      </w:pPr>
      <w:r w:rsidRPr="008C696B">
        <w:t>library(TOSTER)</w:t>
      </w:r>
    </w:p>
    <w:p w14:paraId="780B863A" w14:textId="77777777" w:rsidR="00CB69AE" w:rsidRPr="008C696B" w:rsidRDefault="00CB69AE" w:rsidP="008C696B">
      <w:pPr>
        <w:spacing w:line="360" w:lineRule="auto"/>
      </w:pPr>
      <w:r w:rsidRPr="008C696B">
        <w:t>```</w:t>
      </w:r>
    </w:p>
    <w:p w14:paraId="6D294711" w14:textId="77777777" w:rsidR="00CB69AE" w:rsidRPr="008C696B" w:rsidRDefault="00CB69AE" w:rsidP="008C696B">
      <w:pPr>
        <w:spacing w:line="360" w:lineRule="auto"/>
      </w:pPr>
    </w:p>
    <w:p w14:paraId="63985BDF" w14:textId="77777777" w:rsidR="00CB69AE" w:rsidRPr="008C696B" w:rsidRDefault="00CB69AE" w:rsidP="008C696B">
      <w:pPr>
        <w:spacing w:line="360" w:lineRule="auto"/>
      </w:pPr>
      <w:r w:rsidRPr="008C696B">
        <w:t>## Global Variables</w:t>
      </w:r>
    </w:p>
    <w:p w14:paraId="67096E39" w14:textId="77777777" w:rsidR="00CB69AE" w:rsidRPr="008C696B" w:rsidRDefault="00CB69AE" w:rsidP="008C696B">
      <w:pPr>
        <w:spacing w:line="360" w:lineRule="auto"/>
      </w:pPr>
    </w:p>
    <w:p w14:paraId="6FD67658" w14:textId="77777777" w:rsidR="00CB69AE" w:rsidRPr="008C696B" w:rsidRDefault="00CB69AE" w:rsidP="008C696B">
      <w:pPr>
        <w:spacing w:line="360" w:lineRule="auto"/>
      </w:pPr>
      <w:r w:rsidRPr="008C696B">
        <w:t>### Plot Theme</w:t>
      </w:r>
    </w:p>
    <w:p w14:paraId="1186EE8E" w14:textId="77777777" w:rsidR="00CB69AE" w:rsidRPr="008C696B" w:rsidRDefault="00CB69AE" w:rsidP="008C696B">
      <w:pPr>
        <w:spacing w:line="360" w:lineRule="auto"/>
      </w:pPr>
    </w:p>
    <w:p w14:paraId="007A7650" w14:textId="77777777" w:rsidR="00CB69AE" w:rsidRPr="008C696B" w:rsidRDefault="00CB69AE" w:rsidP="008C696B">
      <w:pPr>
        <w:spacing w:line="360" w:lineRule="auto"/>
      </w:pPr>
      <w:r w:rsidRPr="008C696B">
        <w:t>```{r}</w:t>
      </w:r>
    </w:p>
    <w:p w14:paraId="75197B6E" w14:textId="77777777" w:rsidR="00CB69AE" w:rsidRPr="008C696B" w:rsidRDefault="00CB69AE" w:rsidP="008C696B">
      <w:pPr>
        <w:spacing w:line="360" w:lineRule="auto"/>
      </w:pPr>
      <w:r w:rsidRPr="008C696B">
        <w:t># Light plotting theme</w:t>
      </w:r>
    </w:p>
    <w:p w14:paraId="6DA116C8" w14:textId="77777777" w:rsidR="00CB69AE" w:rsidRPr="008C696B" w:rsidRDefault="00CB69AE" w:rsidP="008C696B">
      <w:pPr>
        <w:spacing w:line="360" w:lineRule="auto"/>
      </w:pPr>
      <w:r w:rsidRPr="008C696B">
        <w:t>customTheme &lt;- theme(</w:t>
      </w:r>
    </w:p>
    <w:p w14:paraId="57F3EAB8" w14:textId="77777777" w:rsidR="00CB69AE" w:rsidRPr="008C696B" w:rsidRDefault="00CB69AE" w:rsidP="008C696B">
      <w:pPr>
        <w:spacing w:line="360" w:lineRule="auto"/>
      </w:pPr>
      <w:r w:rsidRPr="008C696B">
        <w:t xml:space="preserve">  plot.title.position = "plot",  # can also be "panel"</w:t>
      </w:r>
    </w:p>
    <w:p w14:paraId="43807C9F" w14:textId="77777777" w:rsidR="00CB69AE" w:rsidRPr="008C696B" w:rsidRDefault="00CB69AE" w:rsidP="008C696B">
      <w:pPr>
        <w:spacing w:line="360" w:lineRule="auto"/>
      </w:pPr>
      <w:r w:rsidRPr="008C696B">
        <w:lastRenderedPageBreak/>
        <w:t xml:space="preserve">  plot.title = element_text(hjust = 0.5, size = 20, color = "black"),</w:t>
      </w:r>
    </w:p>
    <w:p w14:paraId="3339A931" w14:textId="77777777" w:rsidR="00CB69AE" w:rsidRPr="008C696B" w:rsidRDefault="00CB69AE" w:rsidP="008C696B">
      <w:pPr>
        <w:spacing w:line="360" w:lineRule="auto"/>
      </w:pPr>
      <w:r w:rsidRPr="008C696B">
        <w:t xml:space="preserve">  plot.subtitle = element_text(hjust = 0.5, size = 16, color = "black"),</w:t>
      </w:r>
    </w:p>
    <w:p w14:paraId="461C96F1" w14:textId="77777777" w:rsidR="00CB69AE" w:rsidRPr="008C696B" w:rsidRDefault="00CB69AE" w:rsidP="008C696B">
      <w:pPr>
        <w:spacing w:line="360" w:lineRule="auto"/>
      </w:pPr>
      <w:r w:rsidRPr="008C696B">
        <w:t xml:space="preserve">  axis.title = element_text(size=14, color = "black"),</w:t>
      </w:r>
    </w:p>
    <w:p w14:paraId="51D762BB" w14:textId="77777777" w:rsidR="00CB69AE" w:rsidRPr="008C696B" w:rsidRDefault="00CB69AE" w:rsidP="008C696B">
      <w:pPr>
        <w:spacing w:line="360" w:lineRule="auto"/>
      </w:pPr>
      <w:r w:rsidRPr="008C696B">
        <w:t xml:space="preserve">  axis.text = element_text(size=12, color = "black"),</w:t>
      </w:r>
    </w:p>
    <w:p w14:paraId="4EF38F34" w14:textId="77777777" w:rsidR="00CB69AE" w:rsidRPr="008C696B" w:rsidRDefault="00CB69AE" w:rsidP="008C696B">
      <w:pPr>
        <w:spacing w:line="360" w:lineRule="auto"/>
      </w:pPr>
      <w:r w:rsidRPr="008C696B">
        <w:t xml:space="preserve">  axis.line = element_line(linewidth = 0.5, color = "black"),</w:t>
      </w:r>
    </w:p>
    <w:p w14:paraId="70C98D9D" w14:textId="77777777" w:rsidR="00CB69AE" w:rsidRPr="008C696B" w:rsidRDefault="00CB69AE" w:rsidP="008C696B">
      <w:pPr>
        <w:spacing w:line="360" w:lineRule="auto"/>
      </w:pPr>
      <w:r w:rsidRPr="008C696B">
        <w:t xml:space="preserve">  axis.ticks = element_line(color = "black"),</w:t>
      </w:r>
    </w:p>
    <w:p w14:paraId="7F4AA410" w14:textId="77777777" w:rsidR="00CB69AE" w:rsidRPr="008C696B" w:rsidRDefault="00CB69AE" w:rsidP="008C696B">
      <w:pPr>
        <w:spacing w:line="360" w:lineRule="auto"/>
      </w:pPr>
      <w:r w:rsidRPr="008C696B">
        <w:t xml:space="preserve">  # axis.text.x = element_text(angle = 45, hjust = 1, vjust = 1), # we'll comment this as its only needed for one plot</w:t>
      </w:r>
    </w:p>
    <w:p w14:paraId="6D84E688" w14:textId="77777777" w:rsidR="00CB69AE" w:rsidRPr="008C696B" w:rsidRDefault="00CB69AE" w:rsidP="008C696B">
      <w:pPr>
        <w:spacing w:line="360" w:lineRule="auto"/>
      </w:pPr>
      <w:r w:rsidRPr="008C696B">
        <w:t xml:space="preserve">  legend.title = element_text(size = 14, color = "black"),</w:t>
      </w:r>
    </w:p>
    <w:p w14:paraId="1E8CDED4" w14:textId="77777777" w:rsidR="00CB69AE" w:rsidRPr="008C696B" w:rsidRDefault="00CB69AE" w:rsidP="008C696B">
      <w:pPr>
        <w:spacing w:line="360" w:lineRule="auto"/>
      </w:pPr>
      <w:r w:rsidRPr="008C696B">
        <w:t xml:space="preserve">  legend.text = element_text(size = 12, color = "black"),</w:t>
      </w:r>
    </w:p>
    <w:p w14:paraId="1D4D2264" w14:textId="77777777" w:rsidR="00CB69AE" w:rsidRPr="008C696B" w:rsidRDefault="00CB69AE" w:rsidP="008C696B">
      <w:pPr>
        <w:spacing w:line="360" w:lineRule="auto"/>
      </w:pPr>
      <w:r w:rsidRPr="008C696B">
        <w:t xml:space="preserve">  legend.key.size = unit(.5, "cm"),</w:t>
      </w:r>
    </w:p>
    <w:p w14:paraId="332D12B9" w14:textId="77777777" w:rsidR="00CB69AE" w:rsidRPr="008C696B" w:rsidRDefault="00CB69AE" w:rsidP="008C696B">
      <w:pPr>
        <w:spacing w:line="360" w:lineRule="auto"/>
      </w:pPr>
      <w:r w:rsidRPr="008C696B">
        <w:t xml:space="preserve">  legend.key.height = unit(0.5, "cm"),</w:t>
      </w:r>
    </w:p>
    <w:p w14:paraId="6334061E" w14:textId="77777777" w:rsidR="00CB69AE" w:rsidRPr="008C696B" w:rsidRDefault="00CB69AE" w:rsidP="008C696B">
      <w:pPr>
        <w:spacing w:line="360" w:lineRule="auto"/>
      </w:pPr>
      <w:r w:rsidRPr="008C696B">
        <w:t xml:space="preserve">  panel.background = element_rect(fill = NA, color = NA),</w:t>
      </w:r>
    </w:p>
    <w:p w14:paraId="5DDB8E9A" w14:textId="77777777" w:rsidR="00CB69AE" w:rsidRPr="008C696B" w:rsidRDefault="00CB69AE" w:rsidP="008C696B">
      <w:pPr>
        <w:spacing w:line="360" w:lineRule="auto"/>
      </w:pPr>
      <w:r w:rsidRPr="008C696B">
        <w:t xml:space="preserve">  plot.background = element_rect(fill = NA, color = NA),</w:t>
      </w:r>
    </w:p>
    <w:p w14:paraId="4AFAA4C1" w14:textId="77777777" w:rsidR="00CB69AE" w:rsidRPr="008C696B" w:rsidRDefault="00CB69AE" w:rsidP="008C696B">
      <w:pPr>
        <w:spacing w:line="360" w:lineRule="auto"/>
      </w:pPr>
      <w:r w:rsidRPr="008C696B">
        <w:t xml:space="preserve">  panel.grid.major = element_blank(),</w:t>
      </w:r>
    </w:p>
    <w:p w14:paraId="0C8F4ECB" w14:textId="77777777" w:rsidR="00CB69AE" w:rsidRPr="008C696B" w:rsidRDefault="00CB69AE" w:rsidP="008C696B">
      <w:pPr>
        <w:spacing w:line="360" w:lineRule="auto"/>
      </w:pPr>
      <w:r w:rsidRPr="008C696B">
        <w:t xml:space="preserve">  panel.grid.minor = element_blank(),</w:t>
      </w:r>
    </w:p>
    <w:p w14:paraId="70CE6A94" w14:textId="77777777" w:rsidR="00CB69AE" w:rsidRPr="008C696B" w:rsidRDefault="00CB69AE" w:rsidP="008C696B">
      <w:pPr>
        <w:spacing w:line="360" w:lineRule="auto"/>
      </w:pPr>
      <w:r w:rsidRPr="008C696B">
        <w:t xml:space="preserve">  legend.background = element_rect(fill = NA, color = NA),</w:t>
      </w:r>
    </w:p>
    <w:p w14:paraId="39DBAFBE" w14:textId="77777777" w:rsidR="00CB69AE" w:rsidRPr="008C696B" w:rsidRDefault="00CB69AE" w:rsidP="008C696B">
      <w:pPr>
        <w:spacing w:line="360" w:lineRule="auto"/>
      </w:pPr>
      <w:r w:rsidRPr="008C696B">
        <w:t xml:space="preserve">  legend.box.background = element_rect(fill = NA, color = NA),</w:t>
      </w:r>
    </w:p>
    <w:p w14:paraId="3BF1EF27" w14:textId="77777777" w:rsidR="00CB69AE" w:rsidRPr="008C696B" w:rsidRDefault="00CB69AE" w:rsidP="008C696B">
      <w:pPr>
        <w:spacing w:line="360" w:lineRule="auto"/>
      </w:pPr>
      <w:r w:rsidRPr="008C696B">
        <w:t xml:space="preserve">  strip.text = element_text(size = 14, color = "black"),</w:t>
      </w:r>
    </w:p>
    <w:p w14:paraId="4B7090EC" w14:textId="77777777" w:rsidR="00CB69AE" w:rsidRPr="008C696B" w:rsidRDefault="00CB69AE" w:rsidP="008C696B">
      <w:pPr>
        <w:spacing w:line="360" w:lineRule="auto"/>
      </w:pPr>
      <w:r w:rsidRPr="008C696B">
        <w:t xml:space="preserve">  strip.background = element_rect(fill = NA, color = NA),</w:t>
      </w:r>
    </w:p>
    <w:p w14:paraId="38747AD6" w14:textId="77777777" w:rsidR="00CB69AE" w:rsidRPr="008C696B" w:rsidRDefault="00CB69AE" w:rsidP="008C696B">
      <w:pPr>
        <w:spacing w:line="360" w:lineRule="auto"/>
      </w:pPr>
      <w:r w:rsidRPr="008C696B">
        <w:t>)</w:t>
      </w:r>
    </w:p>
    <w:p w14:paraId="67993A0F" w14:textId="77777777" w:rsidR="00CB69AE" w:rsidRPr="008C696B" w:rsidRDefault="00CB69AE" w:rsidP="008C696B">
      <w:pPr>
        <w:spacing w:line="360" w:lineRule="auto"/>
      </w:pPr>
      <w:r w:rsidRPr="008C696B">
        <w:t>```</w:t>
      </w:r>
    </w:p>
    <w:p w14:paraId="7C5534E0" w14:textId="77777777" w:rsidR="00CB69AE" w:rsidRPr="008C696B" w:rsidRDefault="00CB69AE" w:rsidP="008C696B">
      <w:pPr>
        <w:spacing w:line="360" w:lineRule="auto"/>
      </w:pPr>
    </w:p>
    <w:p w14:paraId="6BDA7700" w14:textId="77777777" w:rsidR="00CB69AE" w:rsidRPr="008C696B" w:rsidRDefault="00CB69AE" w:rsidP="008C696B">
      <w:pPr>
        <w:spacing w:line="360" w:lineRule="auto"/>
      </w:pPr>
      <w:r w:rsidRPr="008C696B">
        <w:t>## Reading Data</w:t>
      </w:r>
    </w:p>
    <w:p w14:paraId="37141E22" w14:textId="77777777" w:rsidR="00CB69AE" w:rsidRPr="008C696B" w:rsidRDefault="00CB69AE" w:rsidP="008C696B">
      <w:pPr>
        <w:spacing w:line="360" w:lineRule="auto"/>
      </w:pPr>
    </w:p>
    <w:p w14:paraId="19D4BDD2" w14:textId="77777777" w:rsidR="00CB69AE" w:rsidRPr="008C696B" w:rsidRDefault="00CB69AE" w:rsidP="008C696B">
      <w:pPr>
        <w:spacing w:line="360" w:lineRule="auto"/>
      </w:pPr>
      <w:r w:rsidRPr="008C696B">
        <w:t>```{r}</w:t>
      </w:r>
    </w:p>
    <w:p w14:paraId="1182CF00" w14:textId="77777777" w:rsidR="00CB69AE" w:rsidRPr="008C696B" w:rsidRDefault="00CB69AE" w:rsidP="008C696B">
      <w:pPr>
        <w:spacing w:line="360" w:lineRule="auto"/>
      </w:pPr>
      <w:r w:rsidRPr="008C696B">
        <w:t>workingSet &lt;- read_parquet("D:/IceSat/ETD/segments/workingSetPolygonsWITHALSMetrics.parquet")</w:t>
      </w:r>
    </w:p>
    <w:p w14:paraId="624BDED5" w14:textId="77777777" w:rsidR="00CB69AE" w:rsidRPr="008C696B" w:rsidRDefault="00CB69AE" w:rsidP="008C696B">
      <w:pPr>
        <w:spacing w:line="360" w:lineRule="auto"/>
      </w:pPr>
    </w:p>
    <w:p w14:paraId="13B07530" w14:textId="77777777" w:rsidR="00CB69AE" w:rsidRPr="008C696B" w:rsidRDefault="00CB69AE" w:rsidP="008C696B">
      <w:pPr>
        <w:spacing w:line="360" w:lineRule="auto"/>
        <w:rPr>
          <w:lang w:val="fr-FR"/>
        </w:rPr>
      </w:pPr>
      <w:r w:rsidRPr="008C696B">
        <w:rPr>
          <w:lang w:val="fr-FR"/>
        </w:rPr>
        <w:lastRenderedPageBreak/>
        <w:t>population &lt;- read_parquet("D:/IceSat/ETD/segments/populationPolygonsWITHALSMetrics.parquet")</w:t>
      </w:r>
    </w:p>
    <w:p w14:paraId="738C63D0" w14:textId="77777777" w:rsidR="00CB69AE" w:rsidRPr="008C696B" w:rsidRDefault="00CB69AE" w:rsidP="008C696B">
      <w:pPr>
        <w:spacing w:line="360" w:lineRule="auto"/>
      </w:pPr>
      <w:r w:rsidRPr="008C696B">
        <w:t>```</w:t>
      </w:r>
    </w:p>
    <w:p w14:paraId="6BDE174C" w14:textId="77777777" w:rsidR="00CB69AE" w:rsidRPr="008C696B" w:rsidRDefault="00CB69AE" w:rsidP="008C696B">
      <w:pPr>
        <w:spacing w:line="360" w:lineRule="auto"/>
      </w:pPr>
    </w:p>
    <w:p w14:paraId="4230BED0" w14:textId="77777777" w:rsidR="00CB69AE" w:rsidRPr="008C696B" w:rsidRDefault="00CB69AE" w:rsidP="008C696B">
      <w:pPr>
        <w:spacing w:line="360" w:lineRule="auto"/>
      </w:pPr>
      <w:r w:rsidRPr="008C696B">
        <w:t>## 1. Sample Representation</w:t>
      </w:r>
    </w:p>
    <w:p w14:paraId="6315034F" w14:textId="77777777" w:rsidR="00CB69AE" w:rsidRPr="008C696B" w:rsidRDefault="00CB69AE" w:rsidP="008C696B">
      <w:pPr>
        <w:spacing w:line="360" w:lineRule="auto"/>
      </w:pPr>
    </w:p>
    <w:p w14:paraId="382CCE0F" w14:textId="77777777" w:rsidR="00CB69AE" w:rsidRPr="008C696B" w:rsidRDefault="00CB69AE" w:rsidP="008C696B">
      <w:pPr>
        <w:spacing w:line="360" w:lineRule="auto"/>
      </w:pPr>
      <w:r w:rsidRPr="008C696B">
        <w:t>```{r}</w:t>
      </w:r>
    </w:p>
    <w:p w14:paraId="29E9DF8E" w14:textId="77777777" w:rsidR="00CB69AE" w:rsidRPr="008C696B" w:rsidRDefault="00CB69AE" w:rsidP="008C696B">
      <w:pPr>
        <w:spacing w:line="360" w:lineRule="auto"/>
      </w:pPr>
    </w:p>
    <w:p w14:paraId="0C3216B7" w14:textId="77777777" w:rsidR="00CB69AE" w:rsidRPr="008C696B" w:rsidRDefault="00CB69AE" w:rsidP="008C696B">
      <w:pPr>
        <w:spacing w:line="360" w:lineRule="auto"/>
      </w:pPr>
      <w:r w:rsidRPr="008C696B">
        <w:t>commonBinWidth &lt;- 1</w:t>
      </w:r>
    </w:p>
    <w:p w14:paraId="789E32EF" w14:textId="77777777" w:rsidR="00CB69AE" w:rsidRPr="008C696B" w:rsidRDefault="00CB69AE" w:rsidP="008C696B">
      <w:pPr>
        <w:spacing w:line="360" w:lineRule="auto"/>
      </w:pPr>
    </w:p>
    <w:p w14:paraId="6814ED76" w14:textId="77777777" w:rsidR="00CB69AE" w:rsidRPr="008C696B" w:rsidRDefault="00CB69AE" w:rsidP="008C696B">
      <w:pPr>
        <w:spacing w:line="360" w:lineRule="auto"/>
      </w:pPr>
      <w:r w:rsidRPr="008C696B">
        <w:t>fullALSHist &lt;- ggplot() +</w:t>
      </w:r>
    </w:p>
    <w:p w14:paraId="05E6C4C7" w14:textId="77777777" w:rsidR="00CB69AE" w:rsidRPr="008C696B" w:rsidRDefault="00CB69AE" w:rsidP="008C696B">
      <w:pPr>
        <w:spacing w:line="360" w:lineRule="auto"/>
      </w:pPr>
      <w:r w:rsidRPr="008C696B">
        <w:t xml:space="preserve">  # population histogram faintly in the background</w:t>
      </w:r>
    </w:p>
    <w:p w14:paraId="0117B1E8" w14:textId="77777777" w:rsidR="00CB69AE" w:rsidRPr="008C696B" w:rsidRDefault="00CB69AE" w:rsidP="008C696B">
      <w:pPr>
        <w:spacing w:line="360" w:lineRule="auto"/>
      </w:pPr>
      <w:r w:rsidRPr="008C696B">
        <w:t xml:space="preserve">  geom_histogram(data = population, aes(x = percentile_98),</w:t>
      </w:r>
    </w:p>
    <w:p w14:paraId="0510B9D2" w14:textId="77777777" w:rsidR="00CB69AE" w:rsidRPr="008C696B" w:rsidRDefault="00CB69AE" w:rsidP="008C696B">
      <w:pPr>
        <w:spacing w:line="360" w:lineRule="auto"/>
      </w:pPr>
      <w:r w:rsidRPr="008C696B">
        <w:t xml:space="preserve">    binwidth   = commonBinWidth,</w:t>
      </w:r>
    </w:p>
    <w:p w14:paraId="6DB56B07" w14:textId="77777777" w:rsidR="00CB69AE" w:rsidRPr="008C696B" w:rsidRDefault="00CB69AE" w:rsidP="008C696B">
      <w:pPr>
        <w:spacing w:line="360" w:lineRule="auto"/>
      </w:pPr>
      <w:r w:rsidRPr="008C696B">
        <w:t xml:space="preserve">    fill       = "gray90",</w:t>
      </w:r>
    </w:p>
    <w:p w14:paraId="63D7EAA7" w14:textId="77777777" w:rsidR="00CB69AE" w:rsidRPr="008C696B" w:rsidRDefault="00CB69AE" w:rsidP="008C696B">
      <w:pPr>
        <w:spacing w:line="360" w:lineRule="auto"/>
      </w:pPr>
      <w:r w:rsidRPr="008C696B">
        <w:t xml:space="preserve">    color      = "gray60",</w:t>
      </w:r>
    </w:p>
    <w:p w14:paraId="6D51F40A" w14:textId="77777777" w:rsidR="00CB69AE" w:rsidRPr="008C696B" w:rsidRDefault="00CB69AE" w:rsidP="008C696B">
      <w:pPr>
        <w:spacing w:line="360" w:lineRule="auto"/>
      </w:pPr>
      <w:r w:rsidRPr="008C696B">
        <w:t xml:space="preserve">    size       = 0.5,</w:t>
      </w:r>
    </w:p>
    <w:p w14:paraId="7C0C08A2" w14:textId="77777777" w:rsidR="00CB69AE" w:rsidRPr="008C696B" w:rsidRDefault="00CB69AE" w:rsidP="008C696B">
      <w:pPr>
        <w:spacing w:line="360" w:lineRule="auto"/>
      </w:pPr>
      <w:r w:rsidRPr="008C696B">
        <w:t xml:space="preserve">    alpha      = .1,</w:t>
      </w:r>
    </w:p>
    <w:p w14:paraId="74B4295B" w14:textId="77777777" w:rsidR="00CB69AE" w:rsidRPr="008C696B" w:rsidRDefault="00CB69AE" w:rsidP="008C696B">
      <w:pPr>
        <w:spacing w:line="360" w:lineRule="auto"/>
      </w:pPr>
      <w:r w:rsidRPr="008C696B">
        <w:t xml:space="preserve">    inherit.aes= FALSE,</w:t>
      </w:r>
    </w:p>
    <w:p w14:paraId="3EA387A9" w14:textId="77777777" w:rsidR="00CB69AE" w:rsidRPr="008C696B" w:rsidRDefault="00CB69AE" w:rsidP="008C696B">
      <w:pPr>
        <w:spacing w:line="360" w:lineRule="auto"/>
      </w:pPr>
      <w:r w:rsidRPr="008C696B">
        <w:t xml:space="preserve">    position   = "identity"</w:t>
      </w:r>
    </w:p>
    <w:p w14:paraId="22984520" w14:textId="77777777" w:rsidR="00CB69AE" w:rsidRPr="008C696B" w:rsidRDefault="00CB69AE" w:rsidP="008C696B">
      <w:pPr>
        <w:spacing w:line="360" w:lineRule="auto"/>
      </w:pPr>
      <w:r w:rsidRPr="008C696B">
        <w:t xml:space="preserve">  ) +</w:t>
      </w:r>
    </w:p>
    <w:p w14:paraId="46A09139" w14:textId="77777777" w:rsidR="00CB69AE" w:rsidRPr="008C696B" w:rsidRDefault="00CB69AE" w:rsidP="008C696B">
      <w:pPr>
        <w:spacing w:line="360" w:lineRule="auto"/>
      </w:pPr>
      <w:r w:rsidRPr="008C696B">
        <w:t xml:space="preserve">  # then each year has its own hisotgram </w:t>
      </w:r>
    </w:p>
    <w:p w14:paraId="18F0252E" w14:textId="77777777" w:rsidR="00CB69AE" w:rsidRPr="008C696B" w:rsidRDefault="00CB69AE" w:rsidP="008C696B">
      <w:pPr>
        <w:spacing w:line="360" w:lineRule="auto"/>
      </w:pPr>
      <w:r w:rsidRPr="008C696B">
        <w:t xml:space="preserve">  geom_histogram(data = workingSet, aes(x = percentile_98, color = as.factor(year), fill=as.factor(year)),</w:t>
      </w:r>
    </w:p>
    <w:p w14:paraId="4FCF17A6" w14:textId="77777777" w:rsidR="00CB69AE" w:rsidRPr="008C696B" w:rsidRDefault="00CB69AE" w:rsidP="008C696B">
      <w:pPr>
        <w:spacing w:line="360" w:lineRule="auto"/>
      </w:pPr>
      <w:r w:rsidRPr="008C696B">
        <w:t xml:space="preserve">    binwidth = commonBinWidth,</w:t>
      </w:r>
    </w:p>
    <w:p w14:paraId="56CB0F26" w14:textId="77777777" w:rsidR="00CB69AE" w:rsidRPr="008C696B" w:rsidRDefault="00CB69AE" w:rsidP="008C696B">
      <w:pPr>
        <w:spacing w:line="360" w:lineRule="auto"/>
      </w:pPr>
      <w:r w:rsidRPr="008C696B">
        <w:t xml:space="preserve">    size = 1,</w:t>
      </w:r>
    </w:p>
    <w:p w14:paraId="47110876" w14:textId="77777777" w:rsidR="00CB69AE" w:rsidRPr="008C696B" w:rsidRDefault="00CB69AE" w:rsidP="008C696B">
      <w:pPr>
        <w:spacing w:line="360" w:lineRule="auto"/>
      </w:pPr>
      <w:r w:rsidRPr="008C696B">
        <w:t xml:space="preserve">    position = "identity",</w:t>
      </w:r>
    </w:p>
    <w:p w14:paraId="737E60AB" w14:textId="77777777" w:rsidR="00CB69AE" w:rsidRPr="008C696B" w:rsidRDefault="00CB69AE" w:rsidP="008C696B">
      <w:pPr>
        <w:spacing w:line="360" w:lineRule="auto"/>
      </w:pPr>
      <w:r w:rsidRPr="008C696B">
        <w:t xml:space="preserve">    alpha = 0.1</w:t>
      </w:r>
    </w:p>
    <w:p w14:paraId="524F7D1A" w14:textId="77777777" w:rsidR="00CB69AE" w:rsidRPr="008C696B" w:rsidRDefault="00CB69AE" w:rsidP="008C696B">
      <w:pPr>
        <w:spacing w:line="360" w:lineRule="auto"/>
      </w:pPr>
      <w:r w:rsidRPr="008C696B">
        <w:t xml:space="preserve">  ) +</w:t>
      </w:r>
    </w:p>
    <w:p w14:paraId="4E7F2762" w14:textId="77777777" w:rsidR="00CB69AE" w:rsidRPr="008C696B" w:rsidRDefault="00CB69AE" w:rsidP="008C696B">
      <w:pPr>
        <w:spacing w:line="360" w:lineRule="auto"/>
      </w:pPr>
      <w:r w:rsidRPr="008C696B">
        <w:t xml:space="preserve">  # Then adding labels</w:t>
      </w:r>
    </w:p>
    <w:p w14:paraId="7F16CBBD" w14:textId="77777777" w:rsidR="00CB69AE" w:rsidRPr="008C696B" w:rsidRDefault="00CB69AE" w:rsidP="008C696B">
      <w:pPr>
        <w:spacing w:line="360" w:lineRule="auto"/>
      </w:pPr>
      <w:r w:rsidRPr="008C696B">
        <w:t xml:space="preserve">  labs(</w:t>
      </w:r>
    </w:p>
    <w:p w14:paraId="28931C81" w14:textId="77777777" w:rsidR="00CB69AE" w:rsidRPr="008C696B" w:rsidRDefault="00CB69AE" w:rsidP="008C696B">
      <w:pPr>
        <w:spacing w:line="360" w:lineRule="auto"/>
      </w:pPr>
      <w:r w:rsidRPr="008C696B">
        <w:lastRenderedPageBreak/>
        <w:t xml:space="preserve">    title = "Distribution of ALS Canopy Heights by Sample Year",</w:t>
      </w:r>
    </w:p>
    <w:p w14:paraId="2EB94AAB" w14:textId="77777777" w:rsidR="00CB69AE" w:rsidRPr="008C696B" w:rsidRDefault="00CB69AE" w:rsidP="008C696B">
      <w:pPr>
        <w:spacing w:line="360" w:lineRule="auto"/>
      </w:pPr>
      <w:r w:rsidRPr="008C696B">
        <w:t xml:space="preserve">    x     = "ALS Canopy Height (m)",</w:t>
      </w:r>
    </w:p>
    <w:p w14:paraId="157258BE" w14:textId="77777777" w:rsidR="00CB69AE" w:rsidRPr="008C696B" w:rsidRDefault="00CB69AE" w:rsidP="008C696B">
      <w:pPr>
        <w:spacing w:line="360" w:lineRule="auto"/>
      </w:pPr>
      <w:r w:rsidRPr="008C696B">
        <w:t xml:space="preserve">    y     = "Count",</w:t>
      </w:r>
    </w:p>
    <w:p w14:paraId="5EC32399" w14:textId="77777777" w:rsidR="00CB69AE" w:rsidRPr="008C696B" w:rsidRDefault="00CB69AE" w:rsidP="008C696B">
      <w:pPr>
        <w:spacing w:line="360" w:lineRule="auto"/>
      </w:pPr>
      <w:r w:rsidRPr="008C696B">
        <w:t xml:space="preserve">    fill = "Year",</w:t>
      </w:r>
    </w:p>
    <w:p w14:paraId="7F3995B8" w14:textId="77777777" w:rsidR="00CB69AE" w:rsidRPr="008C696B" w:rsidRDefault="00CB69AE" w:rsidP="008C696B">
      <w:pPr>
        <w:spacing w:line="360" w:lineRule="auto"/>
      </w:pPr>
      <w:r w:rsidRPr="008C696B">
        <w:t xml:space="preserve">    color = "Year"</w:t>
      </w:r>
    </w:p>
    <w:p w14:paraId="5F31BEAF" w14:textId="77777777" w:rsidR="00CB69AE" w:rsidRPr="008C696B" w:rsidRDefault="00CB69AE" w:rsidP="008C696B">
      <w:pPr>
        <w:spacing w:line="360" w:lineRule="auto"/>
      </w:pPr>
      <w:r w:rsidRPr="008C696B">
        <w:t xml:space="preserve">  ) +</w:t>
      </w:r>
    </w:p>
    <w:p w14:paraId="126D2FBF" w14:textId="77777777" w:rsidR="00CB69AE" w:rsidRPr="008C696B" w:rsidRDefault="00CB69AE" w:rsidP="008C696B">
      <w:pPr>
        <w:spacing w:line="360" w:lineRule="auto"/>
      </w:pPr>
      <w:r w:rsidRPr="008C696B">
        <w:t xml:space="preserve">  theme_minimal() +</w:t>
      </w:r>
    </w:p>
    <w:p w14:paraId="01CD62A5" w14:textId="77777777" w:rsidR="00CB69AE" w:rsidRPr="008C696B" w:rsidRDefault="00CB69AE" w:rsidP="008C696B">
      <w:pPr>
        <w:spacing w:line="360" w:lineRule="auto"/>
      </w:pPr>
      <w:r w:rsidRPr="008C696B">
        <w:t xml:space="preserve">  customTheme</w:t>
      </w:r>
    </w:p>
    <w:p w14:paraId="3F4E0685" w14:textId="77777777" w:rsidR="00CB69AE" w:rsidRPr="008C696B" w:rsidRDefault="00CB69AE" w:rsidP="008C696B">
      <w:pPr>
        <w:spacing w:line="360" w:lineRule="auto"/>
      </w:pPr>
    </w:p>
    <w:p w14:paraId="2F5CE719" w14:textId="77777777" w:rsidR="00CB69AE" w:rsidRPr="008C696B" w:rsidRDefault="00CB69AE" w:rsidP="008C696B">
      <w:pPr>
        <w:spacing w:line="360" w:lineRule="auto"/>
      </w:pPr>
      <w:r w:rsidRPr="008C696B">
        <w:t>fullALSHist</w:t>
      </w:r>
    </w:p>
    <w:p w14:paraId="1A1A7F34" w14:textId="77777777" w:rsidR="00CB69AE" w:rsidRPr="008C696B" w:rsidRDefault="00CB69AE" w:rsidP="008C696B">
      <w:pPr>
        <w:spacing w:line="360" w:lineRule="auto"/>
      </w:pPr>
      <w:r w:rsidRPr="008C696B">
        <w:t>```</w:t>
      </w:r>
    </w:p>
    <w:p w14:paraId="058EAE8F" w14:textId="77777777" w:rsidR="00CB69AE" w:rsidRPr="008C696B" w:rsidRDefault="00CB69AE" w:rsidP="008C696B">
      <w:pPr>
        <w:spacing w:line="360" w:lineRule="auto"/>
      </w:pPr>
    </w:p>
    <w:p w14:paraId="4DCB4E0F" w14:textId="77777777" w:rsidR="00CB69AE" w:rsidRPr="008C696B" w:rsidRDefault="00CB69AE" w:rsidP="008C696B">
      <w:pPr>
        <w:spacing w:line="360" w:lineRule="auto"/>
      </w:pPr>
      <w:r w:rsidRPr="008C696B">
        <w:t>### Saving</w:t>
      </w:r>
    </w:p>
    <w:p w14:paraId="0B7E7270" w14:textId="77777777" w:rsidR="00CB69AE" w:rsidRPr="008C696B" w:rsidRDefault="00CB69AE" w:rsidP="008C696B">
      <w:pPr>
        <w:spacing w:line="360" w:lineRule="auto"/>
      </w:pPr>
    </w:p>
    <w:p w14:paraId="0CF8F620" w14:textId="77777777" w:rsidR="00CB69AE" w:rsidRPr="008C696B" w:rsidRDefault="00CB69AE" w:rsidP="008C696B">
      <w:pPr>
        <w:spacing w:line="360" w:lineRule="auto"/>
      </w:pPr>
      <w:r w:rsidRPr="008C696B">
        <w:t>```{r}</w:t>
      </w:r>
    </w:p>
    <w:p w14:paraId="4606EF62" w14:textId="77777777" w:rsidR="00CB69AE" w:rsidRPr="008C696B" w:rsidRDefault="00CB69AE" w:rsidP="008C696B">
      <w:pPr>
        <w:spacing w:line="360" w:lineRule="auto"/>
      </w:pPr>
      <w:r w:rsidRPr="008C696B">
        <w:t>ggsave(</w:t>
      </w:r>
    </w:p>
    <w:p w14:paraId="131A6091" w14:textId="77777777" w:rsidR="00CB69AE" w:rsidRPr="008C696B" w:rsidRDefault="00CB69AE" w:rsidP="008C696B">
      <w:pPr>
        <w:spacing w:line="360" w:lineRule="auto"/>
      </w:pPr>
      <w:r w:rsidRPr="008C696B">
        <w:t xml:space="preserve">  "D:/IceSat/ETD/figures/Phase2_Sample_Distributions.png",</w:t>
      </w:r>
    </w:p>
    <w:p w14:paraId="75F7459B" w14:textId="77777777" w:rsidR="00CB69AE" w:rsidRPr="008C696B" w:rsidRDefault="00CB69AE" w:rsidP="008C696B">
      <w:pPr>
        <w:spacing w:line="360" w:lineRule="auto"/>
      </w:pPr>
      <w:r w:rsidRPr="008C696B">
        <w:t xml:space="preserve">  plot = fullALSHist,</w:t>
      </w:r>
    </w:p>
    <w:p w14:paraId="2A364E96" w14:textId="77777777" w:rsidR="00CB69AE" w:rsidRPr="008C696B" w:rsidRDefault="00CB69AE" w:rsidP="008C696B">
      <w:pPr>
        <w:spacing w:line="360" w:lineRule="auto"/>
      </w:pPr>
      <w:r w:rsidRPr="008C696B">
        <w:t xml:space="preserve">  bg = "transparent",</w:t>
      </w:r>
    </w:p>
    <w:p w14:paraId="00718CF7" w14:textId="77777777" w:rsidR="00CB69AE" w:rsidRPr="008C696B" w:rsidRDefault="00CB69AE" w:rsidP="008C696B">
      <w:pPr>
        <w:spacing w:line="360" w:lineRule="auto"/>
      </w:pPr>
      <w:r w:rsidRPr="008C696B">
        <w:t xml:space="preserve">  width = 8, height = 5, units = "in", dpi = 300</w:t>
      </w:r>
    </w:p>
    <w:p w14:paraId="1F398340" w14:textId="77777777" w:rsidR="00CB69AE" w:rsidRPr="008C696B" w:rsidRDefault="00CB69AE" w:rsidP="008C696B">
      <w:pPr>
        <w:spacing w:line="360" w:lineRule="auto"/>
      </w:pPr>
      <w:r w:rsidRPr="008C696B">
        <w:t>)</w:t>
      </w:r>
    </w:p>
    <w:p w14:paraId="7C6CE578" w14:textId="77777777" w:rsidR="00CB69AE" w:rsidRPr="008C696B" w:rsidRDefault="00CB69AE" w:rsidP="008C696B">
      <w:pPr>
        <w:spacing w:line="360" w:lineRule="auto"/>
      </w:pPr>
      <w:r w:rsidRPr="008C696B">
        <w:t>```</w:t>
      </w:r>
    </w:p>
    <w:p w14:paraId="78AC3346" w14:textId="77777777" w:rsidR="00CB69AE" w:rsidRPr="008C696B" w:rsidRDefault="00CB69AE" w:rsidP="008C696B">
      <w:pPr>
        <w:spacing w:line="360" w:lineRule="auto"/>
      </w:pPr>
    </w:p>
    <w:p w14:paraId="013804A3" w14:textId="77777777" w:rsidR="00CB69AE" w:rsidRPr="008C696B" w:rsidRDefault="00CB69AE" w:rsidP="008C696B">
      <w:pPr>
        <w:spacing w:line="360" w:lineRule="auto"/>
      </w:pPr>
      <w:r w:rsidRPr="008C696B">
        <w:t>## 2. Sample Location Equivalence</w:t>
      </w:r>
    </w:p>
    <w:p w14:paraId="5D168C99" w14:textId="77777777" w:rsidR="00CB69AE" w:rsidRPr="008C696B" w:rsidRDefault="00CB69AE" w:rsidP="008C696B">
      <w:pPr>
        <w:spacing w:line="360" w:lineRule="auto"/>
      </w:pPr>
    </w:p>
    <w:p w14:paraId="451CA9F1" w14:textId="77777777" w:rsidR="00CB69AE" w:rsidRPr="008C696B" w:rsidRDefault="00CB69AE" w:rsidP="008C696B">
      <w:pPr>
        <w:spacing w:line="360" w:lineRule="auto"/>
      </w:pPr>
      <w:r w:rsidRPr="008C696B">
        <w:t>### Bootstrapped TOST</w:t>
      </w:r>
    </w:p>
    <w:p w14:paraId="77B0581E" w14:textId="77777777" w:rsidR="00CB69AE" w:rsidRPr="008C696B" w:rsidRDefault="00CB69AE" w:rsidP="008C696B">
      <w:pPr>
        <w:spacing w:line="360" w:lineRule="auto"/>
      </w:pPr>
    </w:p>
    <w:p w14:paraId="4331615F" w14:textId="77777777" w:rsidR="00CB69AE" w:rsidRPr="008C696B" w:rsidRDefault="00CB69AE" w:rsidP="008C696B">
      <w:pPr>
        <w:spacing w:line="360" w:lineRule="auto"/>
      </w:pPr>
      <w:r w:rsidRPr="008C696B">
        <w:t>Here we run a bootstrapped TOST for each unique pair of samples across a number of equivalence bounds</w:t>
      </w:r>
    </w:p>
    <w:p w14:paraId="587157B2" w14:textId="77777777" w:rsidR="00CB69AE" w:rsidRPr="008C696B" w:rsidRDefault="00CB69AE" w:rsidP="008C696B">
      <w:pPr>
        <w:spacing w:line="360" w:lineRule="auto"/>
      </w:pPr>
    </w:p>
    <w:p w14:paraId="0F3E2DDF" w14:textId="77777777" w:rsidR="00CB69AE" w:rsidRPr="008C696B" w:rsidRDefault="00CB69AE" w:rsidP="008C696B">
      <w:pPr>
        <w:spacing w:line="360" w:lineRule="auto"/>
      </w:pPr>
      <w:r w:rsidRPr="008C696B">
        <w:t>```{r}</w:t>
      </w:r>
    </w:p>
    <w:p w14:paraId="5F726E32" w14:textId="77777777" w:rsidR="00CB69AE" w:rsidRPr="008C696B" w:rsidRDefault="00CB69AE" w:rsidP="008C696B">
      <w:pPr>
        <w:spacing w:line="360" w:lineRule="auto"/>
      </w:pPr>
    </w:p>
    <w:p w14:paraId="43FA581E" w14:textId="77777777" w:rsidR="00CB69AE" w:rsidRPr="008C696B" w:rsidRDefault="00CB69AE" w:rsidP="008C696B">
      <w:pPr>
        <w:spacing w:line="360" w:lineRule="auto"/>
      </w:pPr>
      <w:r w:rsidRPr="008C696B">
        <w:t>unique_years &lt;- sort(unique(workingSet$year))</w:t>
      </w:r>
    </w:p>
    <w:p w14:paraId="76135C93" w14:textId="77777777" w:rsidR="00CB69AE" w:rsidRPr="008C696B" w:rsidRDefault="00CB69AE" w:rsidP="008C696B">
      <w:pPr>
        <w:spacing w:line="360" w:lineRule="auto"/>
      </w:pPr>
    </w:p>
    <w:p w14:paraId="5FD35FE6" w14:textId="77777777" w:rsidR="00CB69AE" w:rsidRPr="008C696B" w:rsidRDefault="00CB69AE" w:rsidP="008C696B">
      <w:pPr>
        <w:spacing w:line="360" w:lineRule="auto"/>
      </w:pPr>
      <w:r w:rsidRPr="008C696B">
        <w:t>allPairResults &lt;- list()</w:t>
      </w:r>
    </w:p>
    <w:p w14:paraId="4B12D4FE" w14:textId="77777777" w:rsidR="00CB69AE" w:rsidRPr="008C696B" w:rsidRDefault="00CB69AE" w:rsidP="008C696B">
      <w:pPr>
        <w:spacing w:line="360" w:lineRule="auto"/>
      </w:pPr>
    </w:p>
    <w:p w14:paraId="2C81F755" w14:textId="77777777" w:rsidR="00CB69AE" w:rsidRPr="008C696B" w:rsidRDefault="00CB69AE" w:rsidP="008C696B">
      <w:pPr>
        <w:spacing w:line="360" w:lineRule="auto"/>
      </w:pPr>
      <w:r w:rsidRPr="008C696B">
        <w:t>equivBounds &lt;- c(2.5, 2, 1.5, 1, 0.5, 0.25, 0.1)</w:t>
      </w:r>
    </w:p>
    <w:p w14:paraId="10FA304E" w14:textId="77777777" w:rsidR="00CB69AE" w:rsidRPr="008C696B" w:rsidRDefault="00CB69AE" w:rsidP="008C696B">
      <w:pPr>
        <w:spacing w:line="360" w:lineRule="auto"/>
      </w:pPr>
    </w:p>
    <w:p w14:paraId="691BCB31" w14:textId="77777777" w:rsidR="00CB69AE" w:rsidRPr="008C696B" w:rsidRDefault="00CB69AE" w:rsidP="008C696B">
      <w:pPr>
        <w:spacing w:line="360" w:lineRule="auto"/>
      </w:pPr>
      <w:r w:rsidRPr="008C696B">
        <w:t># The outer loop and inner loops combine to get the unique pairs of years</w:t>
      </w:r>
    </w:p>
    <w:p w14:paraId="6A4F131B" w14:textId="77777777" w:rsidR="00CB69AE" w:rsidRPr="008C696B" w:rsidRDefault="00CB69AE" w:rsidP="008C696B">
      <w:pPr>
        <w:spacing w:line="360" w:lineRule="auto"/>
      </w:pPr>
      <w:r w:rsidRPr="008C696B">
        <w:t># Outer loop</w:t>
      </w:r>
    </w:p>
    <w:p w14:paraId="769CD9C2" w14:textId="77777777" w:rsidR="00CB69AE" w:rsidRPr="008C696B" w:rsidRDefault="00CB69AE" w:rsidP="008C696B">
      <w:pPr>
        <w:spacing w:line="360" w:lineRule="auto"/>
      </w:pPr>
      <w:r w:rsidRPr="008C696B">
        <w:t>for (i in 1:(length(unique_years)-1)) {</w:t>
      </w:r>
    </w:p>
    <w:p w14:paraId="7A5AD757" w14:textId="77777777" w:rsidR="00CB69AE" w:rsidRPr="008C696B" w:rsidRDefault="00CB69AE" w:rsidP="008C696B">
      <w:pPr>
        <w:spacing w:line="360" w:lineRule="auto"/>
      </w:pPr>
      <w:r w:rsidRPr="008C696B">
        <w:t xml:space="preserve">  # Inner loop</w:t>
      </w:r>
    </w:p>
    <w:p w14:paraId="0A042C28" w14:textId="77777777" w:rsidR="00CB69AE" w:rsidRPr="008C696B" w:rsidRDefault="00CB69AE" w:rsidP="008C696B">
      <w:pPr>
        <w:spacing w:line="360" w:lineRule="auto"/>
      </w:pPr>
      <w:r w:rsidRPr="008C696B">
        <w:t xml:space="preserve">  for (j in (i+1):length(unique_years)) {</w:t>
      </w:r>
    </w:p>
    <w:p w14:paraId="5D1E9E45" w14:textId="77777777" w:rsidR="00CB69AE" w:rsidRPr="008C696B" w:rsidRDefault="00CB69AE" w:rsidP="008C696B">
      <w:pPr>
        <w:spacing w:line="360" w:lineRule="auto"/>
      </w:pPr>
      <w:r w:rsidRPr="008C696B">
        <w:t xml:space="preserve">    </w:t>
      </w:r>
    </w:p>
    <w:p w14:paraId="7AAAAF8E" w14:textId="77777777" w:rsidR="00CB69AE" w:rsidRPr="008C696B" w:rsidRDefault="00CB69AE" w:rsidP="008C696B">
      <w:pPr>
        <w:spacing w:line="360" w:lineRule="auto"/>
      </w:pPr>
      <w:r w:rsidRPr="008C696B">
        <w:t xml:space="preserve">    # Assigning years</w:t>
      </w:r>
    </w:p>
    <w:p w14:paraId="011DC969" w14:textId="77777777" w:rsidR="00CB69AE" w:rsidRPr="008C696B" w:rsidRDefault="00CB69AE" w:rsidP="008C696B">
      <w:pPr>
        <w:spacing w:line="360" w:lineRule="auto"/>
      </w:pPr>
      <w:r w:rsidRPr="008C696B">
        <w:t xml:space="preserve">    year1 &lt;- unique_years[i]</w:t>
      </w:r>
    </w:p>
    <w:p w14:paraId="6EC46721" w14:textId="77777777" w:rsidR="00CB69AE" w:rsidRPr="008C696B" w:rsidRDefault="00CB69AE" w:rsidP="008C696B">
      <w:pPr>
        <w:spacing w:line="360" w:lineRule="auto"/>
      </w:pPr>
      <w:r w:rsidRPr="008C696B">
        <w:t xml:space="preserve">    year2 &lt;- unique_years[j]</w:t>
      </w:r>
    </w:p>
    <w:p w14:paraId="7FB560B6" w14:textId="77777777" w:rsidR="00CB69AE" w:rsidRPr="008C696B" w:rsidRDefault="00CB69AE" w:rsidP="008C696B">
      <w:pPr>
        <w:spacing w:line="360" w:lineRule="auto"/>
      </w:pPr>
      <w:r w:rsidRPr="008C696B">
        <w:t xml:space="preserve">    </w:t>
      </w:r>
    </w:p>
    <w:p w14:paraId="6C4C17EE" w14:textId="77777777" w:rsidR="00CB69AE" w:rsidRPr="008C696B" w:rsidRDefault="00CB69AE" w:rsidP="008C696B">
      <w:pPr>
        <w:spacing w:line="360" w:lineRule="auto"/>
      </w:pPr>
      <w:r w:rsidRPr="008C696B">
        <w:t xml:space="preserve">    # Print after defining year1 and year2</w:t>
      </w:r>
    </w:p>
    <w:p w14:paraId="3E3F025E" w14:textId="77777777" w:rsidR="00CB69AE" w:rsidRPr="008C696B" w:rsidRDefault="00CB69AE" w:rsidP="008C696B">
      <w:pPr>
        <w:spacing w:line="360" w:lineRule="auto"/>
      </w:pPr>
      <w:r w:rsidRPr="008C696B">
        <w:t xml:space="preserve">    print(glue("\n\nyear 1: {year1}, year 2: {year2}"))</w:t>
      </w:r>
    </w:p>
    <w:p w14:paraId="124AA233" w14:textId="77777777" w:rsidR="00CB69AE" w:rsidRPr="008C696B" w:rsidRDefault="00CB69AE" w:rsidP="008C696B">
      <w:pPr>
        <w:spacing w:line="360" w:lineRule="auto"/>
      </w:pPr>
      <w:r w:rsidRPr="008C696B">
        <w:t xml:space="preserve">    </w:t>
      </w:r>
    </w:p>
    <w:p w14:paraId="543D2E08" w14:textId="77777777" w:rsidR="00CB69AE" w:rsidRPr="008C696B" w:rsidRDefault="00CB69AE" w:rsidP="008C696B">
      <w:pPr>
        <w:spacing w:line="360" w:lineRule="auto"/>
      </w:pPr>
    </w:p>
    <w:p w14:paraId="4A1BC8E4" w14:textId="77777777" w:rsidR="00CB69AE" w:rsidRPr="008C696B" w:rsidRDefault="00CB69AE" w:rsidP="008C696B">
      <w:pPr>
        <w:spacing w:line="360" w:lineRule="auto"/>
      </w:pPr>
      <w:r w:rsidRPr="008C696B">
        <w:t xml:space="preserve">    # Subsetting our working set to only year1 or year2</w:t>
      </w:r>
    </w:p>
    <w:p w14:paraId="26F6A075" w14:textId="77777777" w:rsidR="00CB69AE" w:rsidRPr="008C696B" w:rsidRDefault="00CB69AE" w:rsidP="008C696B">
      <w:pPr>
        <w:spacing w:line="360" w:lineRule="auto"/>
      </w:pPr>
      <w:r w:rsidRPr="008C696B">
        <w:t xml:space="preserve">    currentPairSample &lt;- workingSet |&gt;</w:t>
      </w:r>
    </w:p>
    <w:p w14:paraId="5E7662DF" w14:textId="77777777" w:rsidR="00CB69AE" w:rsidRPr="008C696B" w:rsidRDefault="00CB69AE" w:rsidP="008C696B">
      <w:pPr>
        <w:spacing w:line="360" w:lineRule="auto"/>
      </w:pPr>
      <w:r w:rsidRPr="008C696B">
        <w:t xml:space="preserve">      filter(year %in% c(year1, year2))</w:t>
      </w:r>
    </w:p>
    <w:p w14:paraId="7EBBF1F4" w14:textId="77777777" w:rsidR="00CB69AE" w:rsidRPr="008C696B" w:rsidRDefault="00CB69AE" w:rsidP="008C696B">
      <w:pPr>
        <w:spacing w:line="360" w:lineRule="auto"/>
      </w:pPr>
    </w:p>
    <w:p w14:paraId="0B3E21E5" w14:textId="77777777" w:rsidR="00CB69AE" w:rsidRPr="008C696B" w:rsidRDefault="00CB69AE" w:rsidP="008C696B">
      <w:pPr>
        <w:spacing w:line="360" w:lineRule="auto"/>
      </w:pPr>
      <w:r w:rsidRPr="008C696B">
        <w:t xml:space="preserve">    print(glue("length of current df {nrow(currentPairSample)}"))</w:t>
      </w:r>
    </w:p>
    <w:p w14:paraId="69A6F23B" w14:textId="77777777" w:rsidR="00CB69AE" w:rsidRPr="008C696B" w:rsidRDefault="00CB69AE" w:rsidP="008C696B">
      <w:pPr>
        <w:spacing w:line="360" w:lineRule="auto"/>
      </w:pPr>
    </w:p>
    <w:p w14:paraId="44A7A96F" w14:textId="77777777" w:rsidR="00CB69AE" w:rsidRPr="008C696B" w:rsidRDefault="00CB69AE" w:rsidP="008C696B">
      <w:pPr>
        <w:spacing w:line="360" w:lineRule="auto"/>
      </w:pPr>
      <w:r w:rsidRPr="008C696B">
        <w:t xml:space="preserve">    # Finally, the innermost loop of our equivalence bounds, the years and sample won't change across eqb values</w:t>
      </w:r>
    </w:p>
    <w:p w14:paraId="6F1BE5A8" w14:textId="77777777" w:rsidR="00CB69AE" w:rsidRPr="008C696B" w:rsidRDefault="00CB69AE" w:rsidP="008C696B">
      <w:pPr>
        <w:spacing w:line="360" w:lineRule="auto"/>
      </w:pPr>
    </w:p>
    <w:p w14:paraId="1C46522C" w14:textId="77777777" w:rsidR="00CB69AE" w:rsidRPr="008C696B" w:rsidRDefault="00CB69AE" w:rsidP="008C696B">
      <w:pPr>
        <w:spacing w:line="360" w:lineRule="auto"/>
      </w:pPr>
      <w:r w:rsidRPr="008C696B">
        <w:t xml:space="preserve">    currentPairResults &lt;- list()</w:t>
      </w:r>
    </w:p>
    <w:p w14:paraId="50CB2A70" w14:textId="77777777" w:rsidR="00CB69AE" w:rsidRPr="008C696B" w:rsidRDefault="00CB69AE" w:rsidP="008C696B">
      <w:pPr>
        <w:spacing w:line="360" w:lineRule="auto"/>
      </w:pPr>
    </w:p>
    <w:p w14:paraId="1D27FD55" w14:textId="77777777" w:rsidR="00CB69AE" w:rsidRPr="008C696B" w:rsidRDefault="00CB69AE" w:rsidP="008C696B">
      <w:pPr>
        <w:spacing w:line="360" w:lineRule="auto"/>
      </w:pPr>
      <w:r w:rsidRPr="008C696B">
        <w:t xml:space="preserve">    for(currentBound in equivBounds){</w:t>
      </w:r>
    </w:p>
    <w:p w14:paraId="222E55E9" w14:textId="77777777" w:rsidR="00CB69AE" w:rsidRPr="008C696B" w:rsidRDefault="00CB69AE" w:rsidP="008C696B">
      <w:pPr>
        <w:spacing w:line="360" w:lineRule="auto"/>
      </w:pPr>
      <w:r w:rsidRPr="008C696B">
        <w:t xml:space="preserve">      print(glue("Testing {year1} against {year2} with an EQB of: {currentBound}\n"))</w:t>
      </w:r>
    </w:p>
    <w:p w14:paraId="66A28FAD" w14:textId="77777777" w:rsidR="00CB69AE" w:rsidRPr="008C696B" w:rsidRDefault="00CB69AE" w:rsidP="008C696B">
      <w:pPr>
        <w:spacing w:line="360" w:lineRule="auto"/>
      </w:pPr>
    </w:p>
    <w:p w14:paraId="056EDD5B" w14:textId="77777777" w:rsidR="00CB69AE" w:rsidRPr="008C696B" w:rsidRDefault="00CB69AE" w:rsidP="008C696B">
      <w:pPr>
        <w:spacing w:line="360" w:lineRule="auto"/>
      </w:pPr>
      <w:r w:rsidRPr="008C696B">
        <w:t xml:space="preserve">      # Running TOST with the current year pair and current EQB</w:t>
      </w:r>
    </w:p>
    <w:p w14:paraId="092EA90E" w14:textId="77777777" w:rsidR="00CB69AE" w:rsidRPr="008C696B" w:rsidRDefault="00CB69AE" w:rsidP="008C696B">
      <w:pPr>
        <w:spacing w:line="360" w:lineRule="auto"/>
      </w:pPr>
      <w:r w:rsidRPr="008C696B">
        <w:t xml:space="preserve">      currentBoundTOST &lt;- boot_t_TOST(formula = percentile_98 ~ as.factor(year),</w:t>
      </w:r>
    </w:p>
    <w:p w14:paraId="5E182C04" w14:textId="77777777" w:rsidR="00CB69AE" w:rsidRPr="008C696B" w:rsidRDefault="00CB69AE" w:rsidP="008C696B">
      <w:pPr>
        <w:spacing w:line="360" w:lineRule="auto"/>
      </w:pPr>
      <w:r w:rsidRPr="008C696B">
        <w:t xml:space="preserve">          data = currentPairSample,</w:t>
      </w:r>
    </w:p>
    <w:p w14:paraId="605D7C8E" w14:textId="77777777" w:rsidR="00CB69AE" w:rsidRPr="008C696B" w:rsidRDefault="00CB69AE" w:rsidP="008C696B">
      <w:pPr>
        <w:spacing w:line="360" w:lineRule="auto"/>
      </w:pPr>
      <w:r w:rsidRPr="008C696B">
        <w:t xml:space="preserve">          paired = FALSE,</w:t>
      </w:r>
    </w:p>
    <w:p w14:paraId="7D802B06" w14:textId="77777777" w:rsidR="00CB69AE" w:rsidRPr="008C696B" w:rsidRDefault="00CB69AE" w:rsidP="008C696B">
      <w:pPr>
        <w:spacing w:line="360" w:lineRule="auto"/>
      </w:pPr>
      <w:r w:rsidRPr="008C696B">
        <w:t xml:space="preserve">          var.equal = FALSE,</w:t>
      </w:r>
    </w:p>
    <w:p w14:paraId="38FF8469" w14:textId="77777777" w:rsidR="00CB69AE" w:rsidRPr="008C696B" w:rsidRDefault="00CB69AE" w:rsidP="008C696B">
      <w:pPr>
        <w:spacing w:line="360" w:lineRule="auto"/>
      </w:pPr>
      <w:r w:rsidRPr="008C696B">
        <w:t xml:space="preserve">          eqb = currentBound,</w:t>
      </w:r>
    </w:p>
    <w:p w14:paraId="3D87741B" w14:textId="77777777" w:rsidR="00CB69AE" w:rsidRPr="008C696B" w:rsidRDefault="00CB69AE" w:rsidP="008C696B">
      <w:pPr>
        <w:spacing w:line="360" w:lineRule="auto"/>
      </w:pPr>
      <w:r w:rsidRPr="008C696B">
        <w:t xml:space="preserve">          eqbound_type="raw"</w:t>
      </w:r>
    </w:p>
    <w:p w14:paraId="107DFFFC" w14:textId="77777777" w:rsidR="00CB69AE" w:rsidRPr="008C696B" w:rsidRDefault="00CB69AE" w:rsidP="008C696B">
      <w:pPr>
        <w:spacing w:line="360" w:lineRule="auto"/>
      </w:pPr>
      <w:r w:rsidRPr="008C696B">
        <w:t xml:space="preserve">          )</w:t>
      </w:r>
    </w:p>
    <w:p w14:paraId="4CD227A9" w14:textId="77777777" w:rsidR="00CB69AE" w:rsidRPr="008C696B" w:rsidRDefault="00CB69AE" w:rsidP="008C696B">
      <w:pPr>
        <w:spacing w:line="360" w:lineRule="auto"/>
      </w:pPr>
    </w:p>
    <w:p w14:paraId="35485251" w14:textId="77777777" w:rsidR="00CB69AE" w:rsidRPr="008C696B" w:rsidRDefault="00CB69AE" w:rsidP="008C696B">
      <w:pPr>
        <w:spacing w:line="360" w:lineRule="auto"/>
      </w:pPr>
      <w:r w:rsidRPr="008C696B">
        <w:t xml:space="preserve">      currentBoundBootResults &lt;- data.frame(</w:t>
      </w:r>
    </w:p>
    <w:p w14:paraId="328AB1B0" w14:textId="77777777" w:rsidR="00CB69AE" w:rsidRPr="008C696B" w:rsidRDefault="00CB69AE" w:rsidP="008C696B">
      <w:pPr>
        <w:spacing w:line="360" w:lineRule="auto"/>
      </w:pPr>
      <w:r w:rsidRPr="008C696B">
        <w:t xml:space="preserve">        yearA = year1,</w:t>
      </w:r>
    </w:p>
    <w:p w14:paraId="0DCF72A0" w14:textId="77777777" w:rsidR="00CB69AE" w:rsidRPr="008C696B" w:rsidRDefault="00CB69AE" w:rsidP="008C696B">
      <w:pPr>
        <w:spacing w:line="360" w:lineRule="auto"/>
      </w:pPr>
      <w:r w:rsidRPr="008C696B">
        <w:t xml:space="preserve">        yearB = year2,</w:t>
      </w:r>
    </w:p>
    <w:p w14:paraId="6A6D14C0" w14:textId="77777777" w:rsidR="00CB69AE" w:rsidRPr="008C696B" w:rsidRDefault="00CB69AE" w:rsidP="008C696B">
      <w:pPr>
        <w:spacing w:line="360" w:lineRule="auto"/>
      </w:pPr>
      <w:r w:rsidRPr="008C696B">
        <w:t xml:space="preserve">        equivalenceBound = currentBound,</w:t>
      </w:r>
    </w:p>
    <w:p w14:paraId="75C20587" w14:textId="77777777" w:rsidR="00CB69AE" w:rsidRPr="008C696B" w:rsidRDefault="00CB69AE" w:rsidP="008C696B">
      <w:pPr>
        <w:spacing w:line="360" w:lineRule="auto"/>
      </w:pPr>
      <w:r w:rsidRPr="008C696B">
        <w:t xml:space="preserve">        pairLength = nrow(currentPairSample),</w:t>
      </w:r>
    </w:p>
    <w:p w14:paraId="2F5B0EF2" w14:textId="77777777" w:rsidR="00CB69AE" w:rsidRPr="008C696B" w:rsidRDefault="00CB69AE" w:rsidP="008C696B">
      <w:pPr>
        <w:spacing w:line="360" w:lineRule="auto"/>
      </w:pPr>
      <w:r w:rsidRPr="008C696B">
        <w:t xml:space="preserve">        </w:t>
      </w:r>
    </w:p>
    <w:p w14:paraId="535919FA" w14:textId="77777777" w:rsidR="00CB69AE" w:rsidRPr="008C696B" w:rsidRDefault="00CB69AE" w:rsidP="008C696B">
      <w:pPr>
        <w:spacing w:line="360" w:lineRule="auto"/>
      </w:pPr>
      <w:r w:rsidRPr="008C696B">
        <w:t xml:space="preserve">        lower_p_value = currentBoundTOST$TOST$p.value[2],</w:t>
      </w:r>
    </w:p>
    <w:p w14:paraId="1C467147" w14:textId="77777777" w:rsidR="00CB69AE" w:rsidRPr="008C696B" w:rsidRDefault="00CB69AE" w:rsidP="008C696B">
      <w:pPr>
        <w:spacing w:line="360" w:lineRule="auto"/>
      </w:pPr>
      <w:r w:rsidRPr="008C696B">
        <w:t xml:space="preserve">        upper_p_value = currentBoundTOST$TOST$p.value[3],</w:t>
      </w:r>
    </w:p>
    <w:p w14:paraId="55746205" w14:textId="77777777" w:rsidR="00CB69AE" w:rsidRPr="008C696B" w:rsidRDefault="00CB69AE" w:rsidP="008C696B">
      <w:pPr>
        <w:spacing w:line="360" w:lineRule="auto"/>
      </w:pPr>
      <w:r w:rsidRPr="008C696B">
        <w:t xml:space="preserve">        </w:t>
      </w:r>
    </w:p>
    <w:p w14:paraId="6CE1409E" w14:textId="77777777" w:rsidR="00CB69AE" w:rsidRPr="008C696B" w:rsidRDefault="00CB69AE" w:rsidP="008C696B">
      <w:pPr>
        <w:spacing w:line="360" w:lineRule="auto"/>
      </w:pPr>
      <w:r w:rsidRPr="008C696B">
        <w:t xml:space="preserve">        result = currentBoundTOST$decision$combined,</w:t>
      </w:r>
    </w:p>
    <w:p w14:paraId="1878CF55" w14:textId="77777777" w:rsidR="00CB69AE" w:rsidRPr="008C696B" w:rsidRDefault="00CB69AE" w:rsidP="008C696B">
      <w:pPr>
        <w:spacing w:line="360" w:lineRule="auto"/>
      </w:pPr>
      <w:r w:rsidRPr="008C696B">
        <w:t xml:space="preserve">        </w:t>
      </w:r>
    </w:p>
    <w:p w14:paraId="6DB6B2F0" w14:textId="77777777" w:rsidR="00CB69AE" w:rsidRPr="008C696B" w:rsidRDefault="00CB69AE" w:rsidP="008C696B">
      <w:pPr>
        <w:spacing w:line="360" w:lineRule="auto"/>
      </w:pPr>
      <w:r w:rsidRPr="008C696B">
        <w:t xml:space="preserve">        lower_t_value = currentBoundTOST$TOST$t[2],</w:t>
      </w:r>
    </w:p>
    <w:p w14:paraId="14FB90D5" w14:textId="77777777" w:rsidR="00CB69AE" w:rsidRPr="008C696B" w:rsidRDefault="00CB69AE" w:rsidP="008C696B">
      <w:pPr>
        <w:spacing w:line="360" w:lineRule="auto"/>
      </w:pPr>
      <w:r w:rsidRPr="008C696B">
        <w:t xml:space="preserve">        upper_t_value = currentBoundTOST$TOST$t[3],</w:t>
      </w:r>
    </w:p>
    <w:p w14:paraId="11F007BC" w14:textId="77777777" w:rsidR="00CB69AE" w:rsidRPr="008C696B" w:rsidRDefault="00CB69AE" w:rsidP="008C696B">
      <w:pPr>
        <w:spacing w:line="360" w:lineRule="auto"/>
      </w:pPr>
      <w:r w:rsidRPr="008C696B">
        <w:t xml:space="preserve">        </w:t>
      </w:r>
    </w:p>
    <w:p w14:paraId="40656E4B" w14:textId="77777777" w:rsidR="00CB69AE" w:rsidRPr="008C696B" w:rsidRDefault="00CB69AE" w:rsidP="008C696B">
      <w:pPr>
        <w:spacing w:line="360" w:lineRule="auto"/>
      </w:pPr>
      <w:r w:rsidRPr="008C696B">
        <w:t xml:space="preserve">        lower_raw_ci = currentBoundTOST$effsize$lower.ci[1],</w:t>
      </w:r>
    </w:p>
    <w:p w14:paraId="0E451987" w14:textId="77777777" w:rsidR="00CB69AE" w:rsidRPr="008C696B" w:rsidRDefault="00CB69AE" w:rsidP="008C696B">
      <w:pPr>
        <w:spacing w:line="360" w:lineRule="auto"/>
      </w:pPr>
      <w:r w:rsidRPr="008C696B">
        <w:t xml:space="preserve">        upper_raw_ci = currentBoundTOST$effsize$upper.ci[1]</w:t>
      </w:r>
    </w:p>
    <w:p w14:paraId="0BF10133" w14:textId="77777777" w:rsidR="00CB69AE" w:rsidRPr="008C696B" w:rsidRDefault="00CB69AE" w:rsidP="008C696B">
      <w:pPr>
        <w:spacing w:line="360" w:lineRule="auto"/>
      </w:pPr>
      <w:r w:rsidRPr="008C696B">
        <w:t xml:space="preserve">      )</w:t>
      </w:r>
    </w:p>
    <w:p w14:paraId="37C7BB00" w14:textId="77777777" w:rsidR="00CB69AE" w:rsidRPr="008C696B" w:rsidRDefault="00CB69AE" w:rsidP="008C696B">
      <w:pPr>
        <w:spacing w:line="360" w:lineRule="auto"/>
      </w:pPr>
    </w:p>
    <w:p w14:paraId="045DAEB1" w14:textId="77777777" w:rsidR="00CB69AE" w:rsidRPr="008C696B" w:rsidRDefault="00CB69AE" w:rsidP="008C696B">
      <w:pPr>
        <w:spacing w:line="360" w:lineRule="auto"/>
      </w:pPr>
      <w:r w:rsidRPr="008C696B">
        <w:lastRenderedPageBreak/>
        <w:t xml:space="preserve">      # appending results of current EQB to full list for current year pair</w:t>
      </w:r>
    </w:p>
    <w:p w14:paraId="19037EEA" w14:textId="77777777" w:rsidR="00CB69AE" w:rsidRPr="008C696B" w:rsidRDefault="00CB69AE" w:rsidP="008C696B">
      <w:pPr>
        <w:spacing w:line="360" w:lineRule="auto"/>
      </w:pPr>
      <w:r w:rsidRPr="008C696B">
        <w:t xml:space="preserve">      currentPairResults[[length(currentPairResults) + 1]] &lt;- currentBoundBootResults</w:t>
      </w:r>
    </w:p>
    <w:p w14:paraId="36289CD8" w14:textId="77777777" w:rsidR="00CB69AE" w:rsidRPr="008C696B" w:rsidRDefault="00CB69AE" w:rsidP="008C696B">
      <w:pPr>
        <w:spacing w:line="360" w:lineRule="auto"/>
      </w:pPr>
      <w:r w:rsidRPr="008C696B">
        <w:t xml:space="preserve">    }</w:t>
      </w:r>
    </w:p>
    <w:p w14:paraId="4F15C909" w14:textId="77777777" w:rsidR="00CB69AE" w:rsidRPr="008C696B" w:rsidRDefault="00CB69AE" w:rsidP="008C696B">
      <w:pPr>
        <w:spacing w:line="360" w:lineRule="auto"/>
      </w:pPr>
    </w:p>
    <w:p w14:paraId="11CE2B73" w14:textId="77777777" w:rsidR="00CB69AE" w:rsidRPr="008C696B" w:rsidRDefault="00CB69AE" w:rsidP="008C696B">
      <w:pPr>
        <w:spacing w:line="360" w:lineRule="auto"/>
      </w:pPr>
      <w:r w:rsidRPr="008C696B">
        <w:t xml:space="preserve">    # stacking all EQB results for current year pair</w:t>
      </w:r>
    </w:p>
    <w:p w14:paraId="2D6591B4" w14:textId="77777777" w:rsidR="00CB69AE" w:rsidRPr="008C696B" w:rsidRDefault="00CB69AE" w:rsidP="008C696B">
      <w:pPr>
        <w:spacing w:line="360" w:lineRule="auto"/>
      </w:pPr>
      <w:r w:rsidRPr="008C696B">
        <w:t xml:space="preserve">    combinedCurrentPairResults &lt;- bind_rows(currentPairResults)</w:t>
      </w:r>
    </w:p>
    <w:p w14:paraId="2C935F56" w14:textId="77777777" w:rsidR="00CB69AE" w:rsidRPr="008C696B" w:rsidRDefault="00CB69AE" w:rsidP="008C696B">
      <w:pPr>
        <w:spacing w:line="360" w:lineRule="auto"/>
      </w:pPr>
    </w:p>
    <w:p w14:paraId="2CBD41E2" w14:textId="77777777" w:rsidR="00CB69AE" w:rsidRPr="008C696B" w:rsidRDefault="00CB69AE" w:rsidP="008C696B">
      <w:pPr>
        <w:spacing w:line="360" w:lineRule="auto"/>
      </w:pPr>
      <w:r w:rsidRPr="008C696B">
        <w:t xml:space="preserve">    # then adding all EQB results of current year pair to list of all year pairs</w:t>
      </w:r>
    </w:p>
    <w:p w14:paraId="73953432" w14:textId="77777777" w:rsidR="00CB69AE" w:rsidRPr="008C696B" w:rsidRDefault="00CB69AE" w:rsidP="008C696B">
      <w:pPr>
        <w:spacing w:line="360" w:lineRule="auto"/>
      </w:pPr>
      <w:r w:rsidRPr="008C696B">
        <w:t xml:space="preserve">    allPairResults[[length(allPairResults) + 1]] &lt;- combinedCurrentPairResults</w:t>
      </w:r>
    </w:p>
    <w:p w14:paraId="3E004BBD" w14:textId="77777777" w:rsidR="00CB69AE" w:rsidRPr="008C696B" w:rsidRDefault="00CB69AE" w:rsidP="008C696B">
      <w:pPr>
        <w:spacing w:line="360" w:lineRule="auto"/>
      </w:pPr>
    </w:p>
    <w:p w14:paraId="2C6668F4" w14:textId="77777777" w:rsidR="00CB69AE" w:rsidRPr="008C696B" w:rsidRDefault="00CB69AE" w:rsidP="008C696B">
      <w:pPr>
        <w:spacing w:line="360" w:lineRule="auto"/>
      </w:pPr>
      <w:r w:rsidRPr="008C696B">
        <w:t xml:space="preserve">  }</w:t>
      </w:r>
    </w:p>
    <w:p w14:paraId="6FD52391" w14:textId="77777777" w:rsidR="00CB69AE" w:rsidRPr="008C696B" w:rsidRDefault="00CB69AE" w:rsidP="008C696B">
      <w:pPr>
        <w:spacing w:line="360" w:lineRule="auto"/>
      </w:pPr>
      <w:r w:rsidRPr="008C696B">
        <w:t>}</w:t>
      </w:r>
    </w:p>
    <w:p w14:paraId="5EC26417" w14:textId="77777777" w:rsidR="00CB69AE" w:rsidRPr="008C696B" w:rsidRDefault="00CB69AE" w:rsidP="008C696B">
      <w:pPr>
        <w:spacing w:line="360" w:lineRule="auto"/>
      </w:pPr>
    </w:p>
    <w:p w14:paraId="6286AE47" w14:textId="77777777" w:rsidR="00CB69AE" w:rsidRPr="008C696B" w:rsidRDefault="00CB69AE" w:rsidP="008C696B">
      <w:pPr>
        <w:spacing w:line="360" w:lineRule="auto"/>
      </w:pPr>
      <w:r w:rsidRPr="008C696B">
        <w:t># Combine all results into a dataframe</w:t>
      </w:r>
    </w:p>
    <w:p w14:paraId="63D8D785" w14:textId="77777777" w:rsidR="00CB69AE" w:rsidRPr="008C696B" w:rsidRDefault="00CB69AE" w:rsidP="008C696B">
      <w:pPr>
        <w:spacing w:line="360" w:lineRule="auto"/>
      </w:pPr>
      <w:r w:rsidRPr="008C696B">
        <w:t>finalTOSTResults &lt;- bind_rows(allPairResults)</w:t>
      </w:r>
    </w:p>
    <w:p w14:paraId="10D10194" w14:textId="77777777" w:rsidR="00CB69AE" w:rsidRPr="008C696B" w:rsidRDefault="00CB69AE" w:rsidP="008C696B">
      <w:pPr>
        <w:spacing w:line="360" w:lineRule="auto"/>
      </w:pPr>
    </w:p>
    <w:p w14:paraId="3D3652B3" w14:textId="77777777" w:rsidR="00CB69AE" w:rsidRPr="008C696B" w:rsidRDefault="00CB69AE" w:rsidP="008C696B">
      <w:pPr>
        <w:spacing w:line="360" w:lineRule="auto"/>
      </w:pPr>
      <w:r w:rsidRPr="008C696B">
        <w:t># View the final dataframe</w:t>
      </w:r>
    </w:p>
    <w:p w14:paraId="680F5EE3" w14:textId="77777777" w:rsidR="00CB69AE" w:rsidRPr="008C696B" w:rsidRDefault="00CB69AE" w:rsidP="008C696B">
      <w:pPr>
        <w:spacing w:line="360" w:lineRule="auto"/>
      </w:pPr>
      <w:r w:rsidRPr="008C696B">
        <w:t>finalTOSTResults</w:t>
      </w:r>
    </w:p>
    <w:p w14:paraId="30B81DB5" w14:textId="77777777" w:rsidR="00CB69AE" w:rsidRPr="008C696B" w:rsidRDefault="00CB69AE" w:rsidP="008C696B">
      <w:pPr>
        <w:spacing w:line="360" w:lineRule="auto"/>
      </w:pPr>
      <w:r w:rsidRPr="008C696B">
        <w:t>```</w:t>
      </w:r>
    </w:p>
    <w:p w14:paraId="22586A2B" w14:textId="77777777" w:rsidR="00CB69AE" w:rsidRPr="008C696B" w:rsidRDefault="00CB69AE" w:rsidP="008C696B">
      <w:pPr>
        <w:spacing w:line="360" w:lineRule="auto"/>
      </w:pPr>
    </w:p>
    <w:p w14:paraId="34EDBD0D" w14:textId="77777777" w:rsidR="00CB69AE" w:rsidRPr="008C696B" w:rsidRDefault="00CB69AE" w:rsidP="008C696B">
      <w:pPr>
        <w:spacing w:line="360" w:lineRule="auto"/>
      </w:pPr>
      <w:r w:rsidRPr="008C696B">
        <w:t>### Bonferroni Correction</w:t>
      </w:r>
    </w:p>
    <w:p w14:paraId="1F7A75DD" w14:textId="77777777" w:rsidR="00CB69AE" w:rsidRPr="008C696B" w:rsidRDefault="00CB69AE" w:rsidP="008C696B">
      <w:pPr>
        <w:spacing w:line="360" w:lineRule="auto"/>
      </w:pPr>
    </w:p>
    <w:p w14:paraId="38086678" w14:textId="77777777" w:rsidR="00CB69AE" w:rsidRPr="008C696B" w:rsidRDefault="00CB69AE" w:rsidP="008C696B">
      <w:pPr>
        <w:spacing w:line="360" w:lineRule="auto"/>
      </w:pPr>
      <w:r w:rsidRPr="008C696B">
        <w:t>Here we convert encode the results of equivalence tests to more explicit format, and use the bonferroni correction</w:t>
      </w:r>
    </w:p>
    <w:p w14:paraId="354FD280" w14:textId="77777777" w:rsidR="00CB69AE" w:rsidRPr="008C696B" w:rsidRDefault="00CB69AE" w:rsidP="008C696B">
      <w:pPr>
        <w:spacing w:line="360" w:lineRule="auto"/>
      </w:pPr>
    </w:p>
    <w:p w14:paraId="524B4839" w14:textId="77777777" w:rsidR="00CB69AE" w:rsidRPr="008C696B" w:rsidRDefault="00CB69AE" w:rsidP="008C696B">
      <w:pPr>
        <w:spacing w:line="360" w:lineRule="auto"/>
      </w:pPr>
      <w:r w:rsidRPr="008C696B">
        <w:t>```{r}</w:t>
      </w:r>
    </w:p>
    <w:p w14:paraId="2D1E96BD" w14:textId="77777777" w:rsidR="00CB69AE" w:rsidRPr="008C696B" w:rsidRDefault="00CB69AE" w:rsidP="008C696B">
      <w:pPr>
        <w:spacing w:line="360" w:lineRule="auto"/>
      </w:pPr>
      <w:r w:rsidRPr="008C696B">
        <w:t># calculating bonferroni corrected p-value</w:t>
      </w:r>
    </w:p>
    <w:p w14:paraId="098996F2" w14:textId="77777777" w:rsidR="00CB69AE" w:rsidRPr="008C696B" w:rsidRDefault="00CB69AE" w:rsidP="008C696B">
      <w:pPr>
        <w:spacing w:line="360" w:lineRule="auto"/>
      </w:pPr>
      <w:r w:rsidRPr="008C696B">
        <w:t>bonferroniPValue &lt;- 0.05 / 15</w:t>
      </w:r>
    </w:p>
    <w:p w14:paraId="7E7083EC" w14:textId="77777777" w:rsidR="00CB69AE" w:rsidRPr="008C696B" w:rsidRDefault="00CB69AE" w:rsidP="008C696B">
      <w:pPr>
        <w:spacing w:line="360" w:lineRule="auto"/>
      </w:pPr>
    </w:p>
    <w:p w14:paraId="3D81F5E9" w14:textId="77777777" w:rsidR="00CB69AE" w:rsidRPr="008C696B" w:rsidRDefault="00CB69AE" w:rsidP="008C696B">
      <w:pPr>
        <w:spacing w:line="360" w:lineRule="auto"/>
      </w:pPr>
      <w:r w:rsidRPr="008C696B">
        <w:t xml:space="preserve">finalTOSTGrid &lt;- finalTOSTResults |&gt; </w:t>
      </w:r>
    </w:p>
    <w:p w14:paraId="3DC3CB2E" w14:textId="77777777" w:rsidR="00CB69AE" w:rsidRPr="008C696B" w:rsidRDefault="00CB69AE" w:rsidP="008C696B">
      <w:pPr>
        <w:spacing w:line="360" w:lineRule="auto"/>
      </w:pPr>
      <w:r w:rsidRPr="008C696B">
        <w:lastRenderedPageBreak/>
        <w:t xml:space="preserve">  mutate(Decision = if_else(lower_p_value &lt; bonferroniPValue &amp; upper_p_value &lt; bonferroniPValue, "Yes", "No")) |&gt; </w:t>
      </w:r>
    </w:p>
    <w:p w14:paraId="1B566DE4" w14:textId="77777777" w:rsidR="00CB69AE" w:rsidRPr="008C696B" w:rsidRDefault="00CB69AE" w:rsidP="008C696B">
      <w:pPr>
        <w:spacing w:line="360" w:lineRule="auto"/>
      </w:pPr>
      <w:r w:rsidRPr="008C696B">
        <w:t xml:space="preserve">  select(yearA, yearB, Decision, equivalenceBound)</w:t>
      </w:r>
    </w:p>
    <w:p w14:paraId="5DC296EC" w14:textId="77777777" w:rsidR="00CB69AE" w:rsidRPr="008C696B" w:rsidRDefault="00CB69AE" w:rsidP="008C696B">
      <w:pPr>
        <w:spacing w:line="360" w:lineRule="auto"/>
      </w:pPr>
    </w:p>
    <w:p w14:paraId="0D24C670" w14:textId="77777777" w:rsidR="00CB69AE" w:rsidRPr="008C696B" w:rsidRDefault="00CB69AE" w:rsidP="008C696B">
      <w:pPr>
        <w:spacing w:line="360" w:lineRule="auto"/>
      </w:pPr>
      <w:r w:rsidRPr="008C696B">
        <w:t>finalTOSTGrid</w:t>
      </w:r>
    </w:p>
    <w:p w14:paraId="56DD5CFA" w14:textId="77777777" w:rsidR="00CB69AE" w:rsidRPr="008C696B" w:rsidRDefault="00CB69AE" w:rsidP="008C696B">
      <w:pPr>
        <w:spacing w:line="360" w:lineRule="auto"/>
      </w:pPr>
      <w:r w:rsidRPr="008C696B">
        <w:t>```</w:t>
      </w:r>
    </w:p>
    <w:p w14:paraId="0544B5B2" w14:textId="77777777" w:rsidR="00CB69AE" w:rsidRPr="008C696B" w:rsidRDefault="00CB69AE" w:rsidP="008C696B">
      <w:pPr>
        <w:spacing w:line="360" w:lineRule="auto"/>
      </w:pPr>
    </w:p>
    <w:p w14:paraId="37FB1D18" w14:textId="77777777" w:rsidR="00CB69AE" w:rsidRPr="008C696B" w:rsidRDefault="00CB69AE" w:rsidP="008C696B">
      <w:pPr>
        <w:spacing w:line="360" w:lineRule="auto"/>
      </w:pPr>
      <w:r w:rsidRPr="008C696B">
        <w:t>### Equivalence Grid</w:t>
      </w:r>
    </w:p>
    <w:p w14:paraId="3797FABC" w14:textId="77777777" w:rsidR="00CB69AE" w:rsidRPr="008C696B" w:rsidRDefault="00CB69AE" w:rsidP="008C696B">
      <w:pPr>
        <w:spacing w:line="360" w:lineRule="auto"/>
      </w:pPr>
    </w:p>
    <w:p w14:paraId="5C7AD00B" w14:textId="77777777" w:rsidR="00CB69AE" w:rsidRPr="008C696B" w:rsidRDefault="00CB69AE" w:rsidP="008C696B">
      <w:pPr>
        <w:spacing w:line="360" w:lineRule="auto"/>
      </w:pPr>
      <w:r w:rsidRPr="008C696B">
        <w:t>Then we compile the results into a grid format to enable pairwise comparisons</w:t>
      </w:r>
    </w:p>
    <w:p w14:paraId="6E8C165A" w14:textId="77777777" w:rsidR="00CB69AE" w:rsidRPr="008C696B" w:rsidRDefault="00CB69AE" w:rsidP="008C696B">
      <w:pPr>
        <w:spacing w:line="360" w:lineRule="auto"/>
      </w:pPr>
    </w:p>
    <w:p w14:paraId="0F426B2A" w14:textId="77777777" w:rsidR="00CB69AE" w:rsidRPr="008C696B" w:rsidRDefault="00CB69AE" w:rsidP="008C696B">
      <w:pPr>
        <w:spacing w:line="360" w:lineRule="auto"/>
      </w:pPr>
      <w:r w:rsidRPr="008C696B">
        <w:t>```{r}</w:t>
      </w:r>
    </w:p>
    <w:p w14:paraId="0215F677" w14:textId="77777777" w:rsidR="00CB69AE" w:rsidRPr="008C696B" w:rsidRDefault="00CB69AE" w:rsidP="008C696B">
      <w:pPr>
        <w:spacing w:line="360" w:lineRule="auto"/>
      </w:pPr>
      <w:r w:rsidRPr="008C696B">
        <w:t xml:space="preserve">allEQBGrid &lt;- finalTOSTGrid |&gt; </w:t>
      </w:r>
    </w:p>
    <w:p w14:paraId="1F9CDC4B" w14:textId="77777777" w:rsidR="00CB69AE" w:rsidRPr="008C696B" w:rsidRDefault="00CB69AE" w:rsidP="008C696B">
      <w:pPr>
        <w:spacing w:line="360" w:lineRule="auto"/>
      </w:pPr>
      <w:r w:rsidRPr="008C696B">
        <w:t xml:space="preserve">  filter(equivalenceBound != 2.5) |&gt; </w:t>
      </w:r>
    </w:p>
    <w:p w14:paraId="5FBBF167" w14:textId="77777777" w:rsidR="00CB69AE" w:rsidRPr="008C696B" w:rsidRDefault="00CB69AE" w:rsidP="008C696B">
      <w:pPr>
        <w:spacing w:line="360" w:lineRule="auto"/>
      </w:pPr>
      <w:r w:rsidRPr="008C696B">
        <w:t xml:space="preserve">  ggplot(aes(yearA, yearB, fill= as.factor(Decision))) + </w:t>
      </w:r>
    </w:p>
    <w:p w14:paraId="4828EA30" w14:textId="77777777" w:rsidR="00CB69AE" w:rsidRPr="008C696B" w:rsidRDefault="00CB69AE" w:rsidP="008C696B">
      <w:pPr>
        <w:spacing w:line="360" w:lineRule="auto"/>
      </w:pPr>
      <w:r w:rsidRPr="008C696B">
        <w:t xml:space="preserve">  geom_tile(width = 0.95, height = 0.95, size = 0.2) +</w:t>
      </w:r>
    </w:p>
    <w:p w14:paraId="64AD113F" w14:textId="77777777" w:rsidR="00CB69AE" w:rsidRPr="008C696B" w:rsidRDefault="00CB69AE" w:rsidP="008C696B">
      <w:pPr>
        <w:spacing w:line="360" w:lineRule="auto"/>
      </w:pPr>
      <w:r w:rsidRPr="008C696B">
        <w:t xml:space="preserve">  facet_wrap(~equivalenceBound, labeller = labeller(equivalenceBound = function(x) paste0(x, " meters")))+</w:t>
      </w:r>
    </w:p>
    <w:p w14:paraId="5E7B879C" w14:textId="77777777" w:rsidR="00CB69AE" w:rsidRPr="008C696B" w:rsidRDefault="00CB69AE" w:rsidP="008C696B">
      <w:pPr>
        <w:spacing w:line="360" w:lineRule="auto"/>
      </w:pPr>
      <w:r w:rsidRPr="008C696B">
        <w:t xml:space="preserve">  # theme_minimal()+</w:t>
      </w:r>
    </w:p>
    <w:p w14:paraId="440E50D3" w14:textId="77777777" w:rsidR="00CB69AE" w:rsidRPr="008C696B" w:rsidRDefault="00CB69AE" w:rsidP="008C696B">
      <w:pPr>
        <w:spacing w:line="360" w:lineRule="auto"/>
      </w:pPr>
      <w:r w:rsidRPr="008C696B">
        <w:t xml:space="preserve">  scale_fill_manual(values = c("Yes" = "#025196", "No" = "#FDB338")) +  </w:t>
      </w:r>
    </w:p>
    <w:p w14:paraId="743F90BB" w14:textId="77777777" w:rsidR="00CB69AE" w:rsidRPr="008C696B" w:rsidRDefault="00CB69AE" w:rsidP="008C696B">
      <w:pPr>
        <w:spacing w:line="360" w:lineRule="auto"/>
      </w:pPr>
      <w:r w:rsidRPr="008C696B">
        <w:t xml:space="preserve">  labs(title = glue("Sample Location Equivalence by Bound"),</w:t>
      </w:r>
    </w:p>
    <w:p w14:paraId="45A04D38" w14:textId="77777777" w:rsidR="00CB69AE" w:rsidRPr="008C696B" w:rsidRDefault="00CB69AE" w:rsidP="008C696B">
      <w:pPr>
        <w:spacing w:line="360" w:lineRule="auto"/>
      </w:pPr>
      <w:r w:rsidRPr="008C696B">
        <w:t xml:space="preserve">  # subtitle = glue("Bonferroni Corrected p-value: {round(bonferroniPValue, 4)}"),</w:t>
      </w:r>
    </w:p>
    <w:p w14:paraId="31BF3DC7" w14:textId="77777777" w:rsidR="00CB69AE" w:rsidRPr="008C696B" w:rsidRDefault="00CB69AE" w:rsidP="008C696B">
      <w:pPr>
        <w:spacing w:line="360" w:lineRule="auto"/>
      </w:pPr>
      <w:r w:rsidRPr="008C696B">
        <w:t xml:space="preserve">          x = "Sample 1",</w:t>
      </w:r>
    </w:p>
    <w:p w14:paraId="10B1CC5E" w14:textId="77777777" w:rsidR="00CB69AE" w:rsidRPr="008C696B" w:rsidRDefault="00CB69AE" w:rsidP="008C696B">
      <w:pPr>
        <w:spacing w:line="360" w:lineRule="auto"/>
      </w:pPr>
      <w:r w:rsidRPr="008C696B">
        <w:t xml:space="preserve">          y = "Sample 2",</w:t>
      </w:r>
    </w:p>
    <w:p w14:paraId="0FF9FA28" w14:textId="77777777" w:rsidR="00CB69AE" w:rsidRPr="008C696B" w:rsidRDefault="00CB69AE" w:rsidP="008C696B">
      <w:pPr>
        <w:spacing w:line="360" w:lineRule="auto"/>
      </w:pPr>
      <w:r w:rsidRPr="008C696B">
        <w:t xml:space="preserve">          fill = "Equivalent?") +</w:t>
      </w:r>
    </w:p>
    <w:p w14:paraId="03FE995E" w14:textId="77777777" w:rsidR="00CB69AE" w:rsidRPr="008C696B" w:rsidRDefault="00CB69AE" w:rsidP="008C696B">
      <w:pPr>
        <w:spacing w:line="360" w:lineRule="auto"/>
      </w:pPr>
      <w:r w:rsidRPr="008C696B">
        <w:t xml:space="preserve">  customTheme+</w:t>
      </w:r>
    </w:p>
    <w:p w14:paraId="594E4D8A" w14:textId="77777777" w:rsidR="00CB69AE" w:rsidRPr="008C696B" w:rsidRDefault="00CB69AE" w:rsidP="008C696B">
      <w:pPr>
        <w:spacing w:line="360" w:lineRule="auto"/>
      </w:pPr>
      <w:r w:rsidRPr="008C696B">
        <w:t xml:space="preserve">  theme(</w:t>
      </w:r>
    </w:p>
    <w:p w14:paraId="2C018F49" w14:textId="77777777" w:rsidR="00CB69AE" w:rsidRPr="008C696B" w:rsidRDefault="00CB69AE" w:rsidP="008C696B">
      <w:pPr>
        <w:spacing w:line="360" w:lineRule="auto"/>
      </w:pPr>
      <w:r w:rsidRPr="008C696B">
        <w:t xml:space="preserve">    axis.text.x = element_text(angle = 45, hjust = 1, vjust = 1),</w:t>
      </w:r>
    </w:p>
    <w:p w14:paraId="52E2A96D" w14:textId="77777777" w:rsidR="00CB69AE" w:rsidRPr="008C696B" w:rsidRDefault="00CB69AE" w:rsidP="008C696B">
      <w:pPr>
        <w:spacing w:line="360" w:lineRule="auto"/>
      </w:pPr>
      <w:r w:rsidRPr="008C696B">
        <w:t xml:space="preserve">    # panel.grid.major = element_line(color = "grey90", size = 0.3),  # faint gridlines</w:t>
      </w:r>
    </w:p>
    <w:p w14:paraId="5C8AA67E" w14:textId="77777777" w:rsidR="00CB69AE" w:rsidRPr="008C696B" w:rsidRDefault="00CB69AE" w:rsidP="008C696B">
      <w:pPr>
        <w:spacing w:line="360" w:lineRule="auto"/>
      </w:pPr>
      <w:r w:rsidRPr="008C696B">
        <w:t xml:space="preserve">    panel.grid.minor = element_line(color = "grey90", size = 0.3),  # optional: hide minor gridlines</w:t>
      </w:r>
    </w:p>
    <w:p w14:paraId="4E221F31" w14:textId="77777777" w:rsidR="00CB69AE" w:rsidRPr="008C696B" w:rsidRDefault="00CB69AE" w:rsidP="008C696B">
      <w:pPr>
        <w:spacing w:line="360" w:lineRule="auto"/>
      </w:pPr>
      <w:r w:rsidRPr="008C696B">
        <w:lastRenderedPageBreak/>
        <w:t xml:space="preserve">    )</w:t>
      </w:r>
    </w:p>
    <w:p w14:paraId="0E137877" w14:textId="77777777" w:rsidR="00CB69AE" w:rsidRPr="008C696B" w:rsidRDefault="00CB69AE" w:rsidP="008C696B">
      <w:pPr>
        <w:spacing w:line="360" w:lineRule="auto"/>
      </w:pPr>
    </w:p>
    <w:p w14:paraId="1C0122A8" w14:textId="77777777" w:rsidR="00CB69AE" w:rsidRPr="008C696B" w:rsidRDefault="00CB69AE" w:rsidP="008C696B">
      <w:pPr>
        <w:spacing w:line="360" w:lineRule="auto"/>
      </w:pPr>
      <w:r w:rsidRPr="008C696B">
        <w:t>allEQBGrid</w:t>
      </w:r>
    </w:p>
    <w:p w14:paraId="729B4E0F" w14:textId="77777777" w:rsidR="00CB69AE" w:rsidRPr="008C696B" w:rsidRDefault="00CB69AE" w:rsidP="008C696B">
      <w:pPr>
        <w:spacing w:line="360" w:lineRule="auto"/>
      </w:pPr>
      <w:r w:rsidRPr="008C696B">
        <w:t>```</w:t>
      </w:r>
    </w:p>
    <w:p w14:paraId="4B0E9D25" w14:textId="77777777" w:rsidR="00CB69AE" w:rsidRPr="008C696B" w:rsidRDefault="00CB69AE" w:rsidP="008C696B">
      <w:pPr>
        <w:spacing w:line="360" w:lineRule="auto"/>
      </w:pPr>
    </w:p>
    <w:p w14:paraId="0AAF6C7C" w14:textId="77777777" w:rsidR="00CB69AE" w:rsidRPr="008C696B" w:rsidRDefault="00CB69AE" w:rsidP="008C696B">
      <w:pPr>
        <w:spacing w:line="360" w:lineRule="auto"/>
      </w:pPr>
      <w:r w:rsidRPr="008C696B">
        <w:t>### Saving</w:t>
      </w:r>
    </w:p>
    <w:p w14:paraId="06E194F0" w14:textId="77777777" w:rsidR="00CB69AE" w:rsidRPr="008C696B" w:rsidRDefault="00CB69AE" w:rsidP="008C696B">
      <w:pPr>
        <w:spacing w:line="360" w:lineRule="auto"/>
      </w:pPr>
    </w:p>
    <w:p w14:paraId="171B5E08" w14:textId="77777777" w:rsidR="00CB69AE" w:rsidRPr="008C696B" w:rsidRDefault="00CB69AE" w:rsidP="008C696B">
      <w:pPr>
        <w:spacing w:line="360" w:lineRule="auto"/>
      </w:pPr>
      <w:r w:rsidRPr="008C696B">
        <w:t>```{r}</w:t>
      </w:r>
    </w:p>
    <w:p w14:paraId="0FF31E25" w14:textId="77777777" w:rsidR="00CB69AE" w:rsidRPr="008C696B" w:rsidRDefault="00CB69AE" w:rsidP="008C696B">
      <w:pPr>
        <w:spacing w:line="360" w:lineRule="auto"/>
      </w:pPr>
      <w:r w:rsidRPr="008C696B">
        <w:t>ggsave(</w:t>
      </w:r>
    </w:p>
    <w:p w14:paraId="7CD81E9F" w14:textId="77777777" w:rsidR="00CB69AE" w:rsidRPr="008C696B" w:rsidRDefault="00CB69AE" w:rsidP="008C696B">
      <w:pPr>
        <w:spacing w:line="360" w:lineRule="auto"/>
      </w:pPr>
      <w:r w:rsidRPr="008C696B">
        <w:t xml:space="preserve">  "D:/IceSat/ETD/figures/Phase2_EQB_grid.png",</w:t>
      </w:r>
    </w:p>
    <w:p w14:paraId="0A1BA7E9" w14:textId="77777777" w:rsidR="00CB69AE" w:rsidRPr="008C696B" w:rsidRDefault="00CB69AE" w:rsidP="008C696B">
      <w:pPr>
        <w:spacing w:line="360" w:lineRule="auto"/>
      </w:pPr>
      <w:r w:rsidRPr="008C696B">
        <w:t xml:space="preserve">  plot = allEQBGrid,</w:t>
      </w:r>
    </w:p>
    <w:p w14:paraId="620549B8" w14:textId="77777777" w:rsidR="00CB69AE" w:rsidRPr="008C696B" w:rsidRDefault="00CB69AE" w:rsidP="008C696B">
      <w:pPr>
        <w:spacing w:line="360" w:lineRule="auto"/>
      </w:pPr>
      <w:r w:rsidRPr="008C696B">
        <w:t xml:space="preserve">  bg = "transparent",</w:t>
      </w:r>
    </w:p>
    <w:p w14:paraId="7FE9FAE5" w14:textId="77777777" w:rsidR="00CB69AE" w:rsidRPr="008C696B" w:rsidRDefault="00CB69AE" w:rsidP="008C696B">
      <w:pPr>
        <w:spacing w:line="360" w:lineRule="auto"/>
      </w:pPr>
      <w:r w:rsidRPr="008C696B">
        <w:t xml:space="preserve">  width = 8, height = 5, units = "in", dpi = 300</w:t>
      </w:r>
    </w:p>
    <w:p w14:paraId="4E4B2857" w14:textId="77777777" w:rsidR="00CB69AE" w:rsidRPr="008C696B" w:rsidRDefault="00CB69AE" w:rsidP="008C696B">
      <w:pPr>
        <w:spacing w:line="360" w:lineRule="auto"/>
      </w:pPr>
      <w:r w:rsidRPr="008C696B">
        <w:t>)</w:t>
      </w:r>
    </w:p>
    <w:p w14:paraId="345762E7" w14:textId="77777777" w:rsidR="00CB69AE" w:rsidRPr="008C696B" w:rsidRDefault="00CB69AE" w:rsidP="008C696B">
      <w:pPr>
        <w:spacing w:line="360" w:lineRule="auto"/>
      </w:pPr>
      <w:r w:rsidRPr="008C696B">
        <w:t>```</w:t>
      </w:r>
    </w:p>
    <w:p w14:paraId="177A14D5" w14:textId="77777777" w:rsidR="00CB69AE" w:rsidRPr="008C696B" w:rsidRDefault="00CB69AE" w:rsidP="008C696B">
      <w:pPr>
        <w:spacing w:line="360" w:lineRule="auto"/>
      </w:pPr>
    </w:p>
    <w:p w14:paraId="417DEBD9" w14:textId="77777777" w:rsidR="00CB69AE" w:rsidRPr="008C696B" w:rsidRDefault="00CB69AE" w:rsidP="008C696B">
      <w:pPr>
        <w:spacing w:line="360" w:lineRule="auto"/>
      </w:pPr>
      <w:r w:rsidRPr="008C696B">
        <w:t>## Testing</w:t>
      </w:r>
    </w:p>
    <w:p w14:paraId="16CDADB7" w14:textId="77777777" w:rsidR="00CB69AE" w:rsidRPr="008C696B" w:rsidRDefault="00CB69AE" w:rsidP="008C696B">
      <w:pPr>
        <w:spacing w:line="360" w:lineRule="auto"/>
      </w:pPr>
    </w:p>
    <w:p w14:paraId="6B8DFCB3" w14:textId="77777777" w:rsidR="00CB69AE" w:rsidRPr="008C696B" w:rsidRDefault="00CB69AE" w:rsidP="008C696B">
      <w:pPr>
        <w:spacing w:line="360" w:lineRule="auto"/>
      </w:pPr>
      <w:r w:rsidRPr="008C696B">
        <w:t>```{r}</w:t>
      </w:r>
    </w:p>
    <w:p w14:paraId="41245A36" w14:textId="77777777" w:rsidR="00CB69AE" w:rsidRPr="008C696B" w:rsidRDefault="00CB69AE" w:rsidP="008C696B">
      <w:pPr>
        <w:spacing w:line="360" w:lineRule="auto"/>
      </w:pPr>
      <w:r w:rsidRPr="008C696B">
        <w:t>currentPairSample &lt;- workingSet |&gt;</w:t>
      </w:r>
    </w:p>
    <w:p w14:paraId="2AA594C6" w14:textId="77777777" w:rsidR="00CB69AE" w:rsidRPr="008C696B" w:rsidRDefault="00CB69AE" w:rsidP="008C696B">
      <w:pPr>
        <w:spacing w:line="360" w:lineRule="auto"/>
      </w:pPr>
      <w:r w:rsidRPr="008C696B">
        <w:t xml:space="preserve">      filter(year %in% c(2021, 2024))</w:t>
      </w:r>
    </w:p>
    <w:p w14:paraId="2D492A86" w14:textId="77777777" w:rsidR="00CB69AE" w:rsidRPr="008C696B" w:rsidRDefault="00CB69AE" w:rsidP="008C696B">
      <w:pPr>
        <w:spacing w:line="360" w:lineRule="auto"/>
      </w:pPr>
      <w:r w:rsidRPr="008C696B">
        <w:t>rm(currentPairSample)</w:t>
      </w:r>
    </w:p>
    <w:p w14:paraId="6AF1322A" w14:textId="77777777" w:rsidR="00CB69AE" w:rsidRPr="008C696B" w:rsidRDefault="00CB69AE" w:rsidP="008C696B">
      <w:pPr>
        <w:spacing w:line="360" w:lineRule="auto"/>
      </w:pPr>
      <w:r w:rsidRPr="008C696B">
        <w:t>rm(currentBoundTOST)</w:t>
      </w:r>
    </w:p>
    <w:p w14:paraId="421E6D25" w14:textId="77777777" w:rsidR="00CB69AE" w:rsidRPr="008C696B" w:rsidRDefault="00CB69AE" w:rsidP="008C696B">
      <w:pPr>
        <w:spacing w:line="360" w:lineRule="auto"/>
      </w:pPr>
      <w:r w:rsidRPr="008C696B">
        <w:t>currentBoundTOST &lt;- boot_t_TOST(formula = percentile_98 ~ as.factor(year),</w:t>
      </w:r>
    </w:p>
    <w:p w14:paraId="244DEFE5" w14:textId="77777777" w:rsidR="00CB69AE" w:rsidRPr="008C696B" w:rsidRDefault="00CB69AE" w:rsidP="008C696B">
      <w:pPr>
        <w:spacing w:line="360" w:lineRule="auto"/>
      </w:pPr>
      <w:r w:rsidRPr="008C696B">
        <w:t xml:space="preserve">          data = currentPairSample,</w:t>
      </w:r>
    </w:p>
    <w:p w14:paraId="5CF8FAA8" w14:textId="77777777" w:rsidR="00CB69AE" w:rsidRPr="008C696B" w:rsidRDefault="00CB69AE" w:rsidP="008C696B">
      <w:pPr>
        <w:spacing w:line="360" w:lineRule="auto"/>
      </w:pPr>
      <w:r w:rsidRPr="008C696B">
        <w:t xml:space="preserve">          paired = FALSE,</w:t>
      </w:r>
    </w:p>
    <w:p w14:paraId="56B4F066" w14:textId="77777777" w:rsidR="00CB69AE" w:rsidRPr="008C696B" w:rsidRDefault="00CB69AE" w:rsidP="008C696B">
      <w:pPr>
        <w:spacing w:line="360" w:lineRule="auto"/>
      </w:pPr>
      <w:r w:rsidRPr="008C696B">
        <w:t xml:space="preserve">          var.equal = FALSE,</w:t>
      </w:r>
    </w:p>
    <w:p w14:paraId="76774C12" w14:textId="77777777" w:rsidR="00CB69AE" w:rsidRPr="008C696B" w:rsidRDefault="00CB69AE" w:rsidP="008C696B">
      <w:pPr>
        <w:spacing w:line="360" w:lineRule="auto"/>
      </w:pPr>
      <w:r w:rsidRPr="008C696B">
        <w:t xml:space="preserve">          eqb = .1,</w:t>
      </w:r>
    </w:p>
    <w:p w14:paraId="59AE58A1" w14:textId="77777777" w:rsidR="00CB69AE" w:rsidRPr="008C696B" w:rsidRDefault="00CB69AE" w:rsidP="008C696B">
      <w:pPr>
        <w:spacing w:line="360" w:lineRule="auto"/>
      </w:pPr>
      <w:r w:rsidRPr="008C696B">
        <w:t xml:space="preserve">          eqbound_type="raw"</w:t>
      </w:r>
    </w:p>
    <w:p w14:paraId="108B0FB4" w14:textId="77777777" w:rsidR="00CB69AE" w:rsidRPr="008C696B" w:rsidRDefault="00CB69AE" w:rsidP="008C696B">
      <w:pPr>
        <w:spacing w:line="360" w:lineRule="auto"/>
      </w:pPr>
      <w:r w:rsidRPr="008C696B">
        <w:t xml:space="preserve">          )</w:t>
      </w:r>
    </w:p>
    <w:p w14:paraId="41E61F7E" w14:textId="77777777" w:rsidR="00CB69AE" w:rsidRPr="008C696B" w:rsidRDefault="00CB69AE" w:rsidP="008C696B">
      <w:pPr>
        <w:spacing w:line="360" w:lineRule="auto"/>
      </w:pPr>
      <w:r w:rsidRPr="008C696B">
        <w:t>print(currentBoundTOST)</w:t>
      </w:r>
    </w:p>
    <w:p w14:paraId="7B3B7643" w14:textId="56DA580E" w:rsidR="002B643A" w:rsidRPr="008C696B" w:rsidRDefault="00CB69AE" w:rsidP="008C696B">
      <w:pPr>
        <w:spacing w:line="360" w:lineRule="auto"/>
      </w:pPr>
      <w:r w:rsidRPr="008C696B">
        <w:lastRenderedPageBreak/>
        <w:t>```</w:t>
      </w:r>
      <w:r w:rsidR="002B643A" w:rsidRPr="008C696B">
        <w:rPr>
          <w:b/>
          <w:bCs/>
        </w:rPr>
        <w:br w:type="page"/>
      </w:r>
    </w:p>
    <w:p w14:paraId="40FA110B" w14:textId="6673F968" w:rsidR="003152CD" w:rsidRPr="008C696B" w:rsidRDefault="002A79C7" w:rsidP="008C696B">
      <w:pPr>
        <w:numPr>
          <w:ilvl w:val="1"/>
          <w:numId w:val="9"/>
        </w:numPr>
        <w:spacing w:line="360" w:lineRule="auto"/>
        <w:rPr>
          <w:b/>
          <w:bCs/>
        </w:rPr>
      </w:pPr>
      <w:r w:rsidRPr="008C696B">
        <w:rPr>
          <w:b/>
          <w:bCs/>
        </w:rPr>
        <w:lastRenderedPageBreak/>
        <w:t xml:space="preserve">R Script to Conduct Analyses of Phase </w:t>
      </w:r>
      <w:r w:rsidR="003152CD" w:rsidRPr="008C696B">
        <w:rPr>
          <w:b/>
          <w:bCs/>
        </w:rPr>
        <w:t>4</w:t>
      </w:r>
    </w:p>
    <w:p w14:paraId="42BE8EC6" w14:textId="77777777" w:rsidR="002766BC" w:rsidRPr="008C696B" w:rsidRDefault="002766BC" w:rsidP="008C696B">
      <w:pPr>
        <w:spacing w:line="360" w:lineRule="auto"/>
      </w:pPr>
      <w:r w:rsidRPr="008C696B">
        <w:t>---</w:t>
      </w:r>
    </w:p>
    <w:p w14:paraId="237813C1" w14:textId="77777777" w:rsidR="002766BC" w:rsidRPr="008C696B" w:rsidRDefault="002766BC" w:rsidP="008C696B">
      <w:pPr>
        <w:spacing w:line="360" w:lineRule="auto"/>
      </w:pPr>
      <w:r w:rsidRPr="008C696B">
        <w:t>title: "Phase4_ATL08_Growth"</w:t>
      </w:r>
    </w:p>
    <w:p w14:paraId="509A9413" w14:textId="77777777" w:rsidR="002766BC" w:rsidRPr="008C696B" w:rsidRDefault="002766BC" w:rsidP="008C696B">
      <w:pPr>
        <w:spacing w:line="360" w:lineRule="auto"/>
      </w:pPr>
      <w:r w:rsidRPr="008C696B">
        <w:t>format: html</w:t>
      </w:r>
    </w:p>
    <w:p w14:paraId="552F893F" w14:textId="77777777" w:rsidR="002766BC" w:rsidRPr="008C696B" w:rsidRDefault="002766BC" w:rsidP="008C696B">
      <w:pPr>
        <w:spacing w:line="360" w:lineRule="auto"/>
      </w:pPr>
      <w:r w:rsidRPr="008C696B">
        <w:t>editor: visual</w:t>
      </w:r>
    </w:p>
    <w:p w14:paraId="1BB128C1" w14:textId="77777777" w:rsidR="002766BC" w:rsidRPr="008C696B" w:rsidRDefault="002766BC" w:rsidP="008C696B">
      <w:pPr>
        <w:spacing w:line="360" w:lineRule="auto"/>
      </w:pPr>
      <w:r w:rsidRPr="008C696B">
        <w:t>---</w:t>
      </w:r>
    </w:p>
    <w:p w14:paraId="7675390B" w14:textId="77777777" w:rsidR="002766BC" w:rsidRPr="008C696B" w:rsidRDefault="002766BC" w:rsidP="008C696B">
      <w:pPr>
        <w:spacing w:line="360" w:lineRule="auto"/>
      </w:pPr>
    </w:p>
    <w:p w14:paraId="0A1A5F66" w14:textId="77777777" w:rsidR="002766BC" w:rsidRPr="008C696B" w:rsidRDefault="002766BC" w:rsidP="008C696B">
      <w:pPr>
        <w:spacing w:line="360" w:lineRule="auto"/>
      </w:pPr>
      <w:r w:rsidRPr="008C696B">
        <w:t>## Libraries</w:t>
      </w:r>
    </w:p>
    <w:p w14:paraId="30CA7E08" w14:textId="77777777" w:rsidR="002766BC" w:rsidRPr="008C696B" w:rsidRDefault="002766BC" w:rsidP="008C696B">
      <w:pPr>
        <w:spacing w:line="360" w:lineRule="auto"/>
      </w:pPr>
    </w:p>
    <w:p w14:paraId="6351D8AA" w14:textId="77777777" w:rsidR="002766BC" w:rsidRPr="008C696B" w:rsidRDefault="002766BC" w:rsidP="008C696B">
      <w:pPr>
        <w:spacing w:line="360" w:lineRule="auto"/>
      </w:pPr>
      <w:r w:rsidRPr="008C696B">
        <w:t>```{r setup, warning=FALSE, message=FALSE}</w:t>
      </w:r>
    </w:p>
    <w:p w14:paraId="55F1D0D7" w14:textId="77777777" w:rsidR="002766BC" w:rsidRPr="008C696B" w:rsidRDefault="002766BC" w:rsidP="008C696B">
      <w:pPr>
        <w:spacing w:line="360" w:lineRule="auto"/>
      </w:pPr>
      <w:r w:rsidRPr="008C696B">
        <w:t>library(tidyverse)</w:t>
      </w:r>
    </w:p>
    <w:p w14:paraId="38E5B534" w14:textId="77777777" w:rsidR="002766BC" w:rsidRPr="008C696B" w:rsidRDefault="002766BC" w:rsidP="008C696B">
      <w:pPr>
        <w:spacing w:line="360" w:lineRule="auto"/>
      </w:pPr>
      <w:r w:rsidRPr="008C696B">
        <w:t>library(RobustLinearReg)</w:t>
      </w:r>
    </w:p>
    <w:p w14:paraId="5F655159" w14:textId="77777777" w:rsidR="002766BC" w:rsidRPr="008C696B" w:rsidRDefault="002766BC" w:rsidP="008C696B">
      <w:pPr>
        <w:spacing w:line="360" w:lineRule="auto"/>
      </w:pPr>
      <w:r w:rsidRPr="008C696B">
        <w:t>library(caret)</w:t>
      </w:r>
    </w:p>
    <w:p w14:paraId="4CEEABC8" w14:textId="77777777" w:rsidR="002766BC" w:rsidRPr="008C696B" w:rsidRDefault="002766BC" w:rsidP="008C696B">
      <w:pPr>
        <w:spacing w:line="360" w:lineRule="auto"/>
      </w:pPr>
      <w:r w:rsidRPr="008C696B">
        <w:t>library(mgcv)</w:t>
      </w:r>
    </w:p>
    <w:p w14:paraId="7B40F96F" w14:textId="77777777" w:rsidR="002766BC" w:rsidRPr="008C696B" w:rsidRDefault="002766BC" w:rsidP="008C696B">
      <w:pPr>
        <w:spacing w:line="360" w:lineRule="auto"/>
      </w:pPr>
      <w:r w:rsidRPr="008C696B">
        <w:t>library(arrow)</w:t>
      </w:r>
    </w:p>
    <w:p w14:paraId="06AE191B" w14:textId="77777777" w:rsidR="002766BC" w:rsidRPr="008C696B" w:rsidRDefault="002766BC" w:rsidP="008C696B">
      <w:pPr>
        <w:spacing w:line="360" w:lineRule="auto"/>
      </w:pPr>
      <w:r w:rsidRPr="008C696B">
        <w:t>library(dplyr)</w:t>
      </w:r>
    </w:p>
    <w:p w14:paraId="6005C4FF" w14:textId="77777777" w:rsidR="002766BC" w:rsidRPr="008C696B" w:rsidRDefault="002766BC" w:rsidP="008C696B">
      <w:pPr>
        <w:spacing w:line="360" w:lineRule="auto"/>
      </w:pPr>
      <w:r w:rsidRPr="008C696B">
        <w:t>library(cowplot)</w:t>
      </w:r>
    </w:p>
    <w:p w14:paraId="58636093" w14:textId="77777777" w:rsidR="002766BC" w:rsidRPr="008C696B" w:rsidRDefault="002766BC" w:rsidP="008C696B">
      <w:pPr>
        <w:spacing w:line="360" w:lineRule="auto"/>
      </w:pPr>
      <w:r w:rsidRPr="008C696B">
        <w:t>library(broom)</w:t>
      </w:r>
    </w:p>
    <w:p w14:paraId="777CBD7E" w14:textId="77777777" w:rsidR="002766BC" w:rsidRPr="008C696B" w:rsidRDefault="002766BC" w:rsidP="008C696B">
      <w:pPr>
        <w:spacing w:line="360" w:lineRule="auto"/>
      </w:pPr>
      <w:r w:rsidRPr="008C696B">
        <w:t>library(glue)</w:t>
      </w:r>
    </w:p>
    <w:p w14:paraId="077E7FAA" w14:textId="77777777" w:rsidR="002766BC" w:rsidRPr="008C696B" w:rsidRDefault="002766BC" w:rsidP="008C696B">
      <w:pPr>
        <w:spacing w:line="360" w:lineRule="auto"/>
      </w:pPr>
      <w:r w:rsidRPr="008C696B">
        <w:t>library(trend)</w:t>
      </w:r>
    </w:p>
    <w:p w14:paraId="1AF45E06" w14:textId="77777777" w:rsidR="002766BC" w:rsidRPr="008C696B" w:rsidRDefault="002766BC" w:rsidP="008C696B">
      <w:pPr>
        <w:spacing w:line="360" w:lineRule="auto"/>
      </w:pPr>
      <w:r w:rsidRPr="008C696B">
        <w:t>library(TOSTER)</w:t>
      </w:r>
    </w:p>
    <w:p w14:paraId="2BC7C7AD" w14:textId="77777777" w:rsidR="002766BC" w:rsidRPr="008C696B" w:rsidRDefault="002766BC" w:rsidP="008C696B">
      <w:pPr>
        <w:spacing w:line="360" w:lineRule="auto"/>
      </w:pPr>
      <w:r w:rsidRPr="008C696B">
        <w:t>library(readxl)</w:t>
      </w:r>
    </w:p>
    <w:p w14:paraId="2A43F3DE" w14:textId="77777777" w:rsidR="002766BC" w:rsidRPr="008C696B" w:rsidRDefault="002766BC" w:rsidP="008C696B">
      <w:pPr>
        <w:spacing w:line="360" w:lineRule="auto"/>
      </w:pPr>
      <w:r w:rsidRPr="008C696B">
        <w:t>```</w:t>
      </w:r>
    </w:p>
    <w:p w14:paraId="0BEF5216" w14:textId="77777777" w:rsidR="002766BC" w:rsidRPr="008C696B" w:rsidRDefault="002766BC" w:rsidP="008C696B">
      <w:pPr>
        <w:spacing w:line="360" w:lineRule="auto"/>
      </w:pPr>
    </w:p>
    <w:p w14:paraId="772CBF93" w14:textId="77777777" w:rsidR="002766BC" w:rsidRPr="008C696B" w:rsidRDefault="002766BC" w:rsidP="008C696B">
      <w:pPr>
        <w:spacing w:line="360" w:lineRule="auto"/>
      </w:pPr>
      <w:r w:rsidRPr="008C696B">
        <w:t>## Global Variables</w:t>
      </w:r>
    </w:p>
    <w:p w14:paraId="0ABE6357" w14:textId="77777777" w:rsidR="002766BC" w:rsidRPr="008C696B" w:rsidRDefault="002766BC" w:rsidP="008C696B">
      <w:pPr>
        <w:spacing w:line="360" w:lineRule="auto"/>
      </w:pPr>
    </w:p>
    <w:p w14:paraId="44F5BAAD" w14:textId="77777777" w:rsidR="002766BC" w:rsidRPr="008C696B" w:rsidRDefault="002766BC" w:rsidP="008C696B">
      <w:pPr>
        <w:spacing w:line="360" w:lineRule="auto"/>
      </w:pPr>
      <w:r w:rsidRPr="008C696B">
        <w:t>```{r}</w:t>
      </w:r>
    </w:p>
    <w:p w14:paraId="22074FEC" w14:textId="77777777" w:rsidR="002766BC" w:rsidRPr="008C696B" w:rsidRDefault="002766BC" w:rsidP="008C696B">
      <w:pPr>
        <w:spacing w:line="360" w:lineRule="auto"/>
      </w:pPr>
      <w:r w:rsidRPr="008C696B">
        <w:t># Light plotting theme</w:t>
      </w:r>
    </w:p>
    <w:p w14:paraId="0D91D8BE" w14:textId="77777777" w:rsidR="002766BC" w:rsidRPr="008C696B" w:rsidRDefault="002766BC" w:rsidP="008C696B">
      <w:pPr>
        <w:spacing w:line="360" w:lineRule="auto"/>
      </w:pPr>
      <w:r w:rsidRPr="008C696B">
        <w:t>customTheme &lt;- theme(</w:t>
      </w:r>
    </w:p>
    <w:p w14:paraId="2F34B9DB" w14:textId="77777777" w:rsidR="002766BC" w:rsidRPr="008C696B" w:rsidRDefault="002766BC" w:rsidP="008C696B">
      <w:pPr>
        <w:spacing w:line="360" w:lineRule="auto"/>
      </w:pPr>
      <w:r w:rsidRPr="008C696B">
        <w:t xml:space="preserve">  plot.title.position = "plot",  # can also be "panel"</w:t>
      </w:r>
    </w:p>
    <w:p w14:paraId="14CACF51" w14:textId="77777777" w:rsidR="002766BC" w:rsidRPr="008C696B" w:rsidRDefault="002766BC" w:rsidP="008C696B">
      <w:pPr>
        <w:spacing w:line="360" w:lineRule="auto"/>
      </w:pPr>
      <w:r w:rsidRPr="008C696B">
        <w:t xml:space="preserve">  plot.title = element_text(hjust = 0.5, size = 20, color = "black"),</w:t>
      </w:r>
    </w:p>
    <w:p w14:paraId="43801837" w14:textId="77777777" w:rsidR="002766BC" w:rsidRPr="008C696B" w:rsidRDefault="002766BC" w:rsidP="008C696B">
      <w:pPr>
        <w:spacing w:line="360" w:lineRule="auto"/>
      </w:pPr>
      <w:r w:rsidRPr="008C696B">
        <w:lastRenderedPageBreak/>
        <w:t xml:space="preserve">  plot.subtitle = element_text(hjust = 0.5, size = 16, color = "black"),</w:t>
      </w:r>
    </w:p>
    <w:p w14:paraId="242DBBE4" w14:textId="77777777" w:rsidR="002766BC" w:rsidRPr="008C696B" w:rsidRDefault="002766BC" w:rsidP="008C696B">
      <w:pPr>
        <w:spacing w:line="360" w:lineRule="auto"/>
      </w:pPr>
      <w:r w:rsidRPr="008C696B">
        <w:t xml:space="preserve">  axis.title = element_text(size=14, color = "black"),</w:t>
      </w:r>
    </w:p>
    <w:p w14:paraId="098DDF5D" w14:textId="77777777" w:rsidR="002766BC" w:rsidRPr="008C696B" w:rsidRDefault="002766BC" w:rsidP="008C696B">
      <w:pPr>
        <w:spacing w:line="360" w:lineRule="auto"/>
      </w:pPr>
      <w:r w:rsidRPr="008C696B">
        <w:t xml:space="preserve">  axis.line = element_line(linewidth = 0.5, color = "black"),</w:t>
      </w:r>
    </w:p>
    <w:p w14:paraId="22BEBBD8" w14:textId="77777777" w:rsidR="002766BC" w:rsidRPr="008C696B" w:rsidRDefault="002766BC" w:rsidP="008C696B">
      <w:pPr>
        <w:spacing w:line="360" w:lineRule="auto"/>
      </w:pPr>
      <w:r w:rsidRPr="008C696B">
        <w:t xml:space="preserve">  axis.ticks = element_line(color = "black"),</w:t>
      </w:r>
    </w:p>
    <w:p w14:paraId="0A3904C5" w14:textId="77777777" w:rsidR="002766BC" w:rsidRPr="008C696B" w:rsidRDefault="002766BC" w:rsidP="008C696B">
      <w:pPr>
        <w:spacing w:line="360" w:lineRule="auto"/>
      </w:pPr>
      <w:r w:rsidRPr="008C696B">
        <w:t xml:space="preserve">  axis.text = element_text(size=12, color = "black"),</w:t>
      </w:r>
    </w:p>
    <w:p w14:paraId="4878AEFD" w14:textId="77777777" w:rsidR="002766BC" w:rsidRPr="008C696B" w:rsidRDefault="002766BC" w:rsidP="008C696B">
      <w:pPr>
        <w:spacing w:line="360" w:lineRule="auto"/>
      </w:pPr>
      <w:r w:rsidRPr="008C696B">
        <w:t xml:space="preserve">  # axis.text.x = element_text(angle = 45, hjust = 1, vjust = 1), # we'll comment this as its only needed for one plot</w:t>
      </w:r>
    </w:p>
    <w:p w14:paraId="58DE0D4E" w14:textId="77777777" w:rsidR="002766BC" w:rsidRPr="008C696B" w:rsidRDefault="002766BC" w:rsidP="008C696B">
      <w:pPr>
        <w:spacing w:line="360" w:lineRule="auto"/>
      </w:pPr>
      <w:r w:rsidRPr="008C696B">
        <w:t xml:space="preserve">  legend.title = element_text(size = 14, color = "black"),</w:t>
      </w:r>
    </w:p>
    <w:p w14:paraId="59B14AAB" w14:textId="77777777" w:rsidR="002766BC" w:rsidRPr="008C696B" w:rsidRDefault="002766BC" w:rsidP="008C696B">
      <w:pPr>
        <w:spacing w:line="360" w:lineRule="auto"/>
      </w:pPr>
      <w:r w:rsidRPr="008C696B">
        <w:t xml:space="preserve">  legend.text = element_text(size = 12, color = "black"),</w:t>
      </w:r>
    </w:p>
    <w:p w14:paraId="018A5A17" w14:textId="77777777" w:rsidR="002766BC" w:rsidRPr="008C696B" w:rsidRDefault="002766BC" w:rsidP="008C696B">
      <w:pPr>
        <w:spacing w:line="360" w:lineRule="auto"/>
      </w:pPr>
      <w:r w:rsidRPr="008C696B">
        <w:t xml:space="preserve">  legend.key.size = unit(.5, "cm"),</w:t>
      </w:r>
    </w:p>
    <w:p w14:paraId="33AEE146" w14:textId="77777777" w:rsidR="002766BC" w:rsidRPr="008C696B" w:rsidRDefault="002766BC" w:rsidP="008C696B">
      <w:pPr>
        <w:spacing w:line="360" w:lineRule="auto"/>
      </w:pPr>
      <w:r w:rsidRPr="008C696B">
        <w:t xml:space="preserve">  legend.key.height = unit(0.5, "cm"),</w:t>
      </w:r>
    </w:p>
    <w:p w14:paraId="570507C1" w14:textId="77777777" w:rsidR="002766BC" w:rsidRPr="008C696B" w:rsidRDefault="002766BC" w:rsidP="008C696B">
      <w:pPr>
        <w:spacing w:line="360" w:lineRule="auto"/>
      </w:pPr>
      <w:r w:rsidRPr="008C696B">
        <w:t xml:space="preserve">  panel.background = element_rect(fill = NA, color = NA),</w:t>
      </w:r>
    </w:p>
    <w:p w14:paraId="77076DD6" w14:textId="77777777" w:rsidR="002766BC" w:rsidRPr="008C696B" w:rsidRDefault="002766BC" w:rsidP="008C696B">
      <w:pPr>
        <w:spacing w:line="360" w:lineRule="auto"/>
      </w:pPr>
      <w:r w:rsidRPr="008C696B">
        <w:t xml:space="preserve">  plot.background = element_rect(fill = NA, color = NA),</w:t>
      </w:r>
    </w:p>
    <w:p w14:paraId="730D907E" w14:textId="77777777" w:rsidR="002766BC" w:rsidRPr="008C696B" w:rsidRDefault="002766BC" w:rsidP="008C696B">
      <w:pPr>
        <w:spacing w:line="360" w:lineRule="auto"/>
      </w:pPr>
      <w:r w:rsidRPr="008C696B">
        <w:t xml:space="preserve">  panel.grid.major = element_blank(),</w:t>
      </w:r>
    </w:p>
    <w:p w14:paraId="6A6D2563" w14:textId="77777777" w:rsidR="002766BC" w:rsidRPr="008C696B" w:rsidRDefault="002766BC" w:rsidP="008C696B">
      <w:pPr>
        <w:spacing w:line="360" w:lineRule="auto"/>
      </w:pPr>
      <w:r w:rsidRPr="008C696B">
        <w:t xml:space="preserve">  panel.grid.minor = element_blank(),</w:t>
      </w:r>
    </w:p>
    <w:p w14:paraId="78402B4A" w14:textId="77777777" w:rsidR="002766BC" w:rsidRPr="008C696B" w:rsidRDefault="002766BC" w:rsidP="008C696B">
      <w:pPr>
        <w:spacing w:line="360" w:lineRule="auto"/>
      </w:pPr>
      <w:r w:rsidRPr="008C696B">
        <w:t xml:space="preserve">  legend.background = element_rect(fill = NA, color = NA),</w:t>
      </w:r>
    </w:p>
    <w:p w14:paraId="50C9BE67" w14:textId="77777777" w:rsidR="002766BC" w:rsidRPr="008C696B" w:rsidRDefault="002766BC" w:rsidP="008C696B">
      <w:pPr>
        <w:spacing w:line="360" w:lineRule="auto"/>
      </w:pPr>
      <w:r w:rsidRPr="008C696B">
        <w:t xml:space="preserve">  legend.box.background = element_rect(fill = NA, color = NA),</w:t>
      </w:r>
    </w:p>
    <w:p w14:paraId="669A4D75" w14:textId="77777777" w:rsidR="002766BC" w:rsidRPr="008C696B" w:rsidRDefault="002766BC" w:rsidP="008C696B">
      <w:pPr>
        <w:spacing w:line="360" w:lineRule="auto"/>
      </w:pPr>
      <w:r w:rsidRPr="008C696B">
        <w:t xml:space="preserve">  strip.text = element_text(size = 14, color = "black"),</w:t>
      </w:r>
    </w:p>
    <w:p w14:paraId="489A6BC1" w14:textId="77777777" w:rsidR="002766BC" w:rsidRPr="008C696B" w:rsidRDefault="002766BC" w:rsidP="008C696B">
      <w:pPr>
        <w:spacing w:line="360" w:lineRule="auto"/>
      </w:pPr>
      <w:r w:rsidRPr="008C696B">
        <w:t xml:space="preserve">  strip.background = element_rect(fill = NA, color = NA),</w:t>
      </w:r>
    </w:p>
    <w:p w14:paraId="67249451" w14:textId="77777777" w:rsidR="002766BC" w:rsidRPr="008C696B" w:rsidRDefault="002766BC" w:rsidP="008C696B">
      <w:pPr>
        <w:spacing w:line="360" w:lineRule="auto"/>
      </w:pPr>
      <w:r w:rsidRPr="008C696B">
        <w:t>)</w:t>
      </w:r>
    </w:p>
    <w:p w14:paraId="015AD307" w14:textId="77777777" w:rsidR="002766BC" w:rsidRPr="008C696B" w:rsidRDefault="002766BC" w:rsidP="008C696B">
      <w:pPr>
        <w:spacing w:line="360" w:lineRule="auto"/>
      </w:pPr>
    </w:p>
    <w:p w14:paraId="145E60BA" w14:textId="77777777" w:rsidR="002766BC" w:rsidRPr="008C696B" w:rsidRDefault="002766BC" w:rsidP="008C696B">
      <w:pPr>
        <w:spacing w:line="360" w:lineRule="auto"/>
      </w:pPr>
      <w:r w:rsidRPr="008C696B">
        <w:t># Number of iterations for bootstrapping</w:t>
      </w:r>
    </w:p>
    <w:p w14:paraId="03B1875B" w14:textId="77777777" w:rsidR="002766BC" w:rsidRPr="008C696B" w:rsidRDefault="002766BC" w:rsidP="008C696B">
      <w:pPr>
        <w:spacing w:line="360" w:lineRule="auto"/>
      </w:pPr>
      <w:r w:rsidRPr="008C696B">
        <w:t>numberOfIterations &lt;- 10000</w:t>
      </w:r>
    </w:p>
    <w:p w14:paraId="4CA26D7C" w14:textId="77777777" w:rsidR="002766BC" w:rsidRPr="008C696B" w:rsidRDefault="002766BC" w:rsidP="008C696B">
      <w:pPr>
        <w:spacing w:line="360" w:lineRule="auto"/>
      </w:pPr>
      <w:r w:rsidRPr="008C696B">
        <w:t>```</w:t>
      </w:r>
    </w:p>
    <w:p w14:paraId="0E4F11D1" w14:textId="77777777" w:rsidR="002766BC" w:rsidRPr="008C696B" w:rsidRDefault="002766BC" w:rsidP="008C696B">
      <w:pPr>
        <w:spacing w:line="360" w:lineRule="auto"/>
      </w:pPr>
    </w:p>
    <w:p w14:paraId="0A6B3FF8" w14:textId="77777777" w:rsidR="002766BC" w:rsidRPr="008C696B" w:rsidRDefault="002766BC" w:rsidP="008C696B">
      <w:pPr>
        <w:spacing w:line="360" w:lineRule="auto"/>
      </w:pPr>
      <w:r w:rsidRPr="008C696B">
        <w:t>## Reading Data</w:t>
      </w:r>
    </w:p>
    <w:p w14:paraId="4F81B3AE" w14:textId="77777777" w:rsidR="002766BC" w:rsidRPr="008C696B" w:rsidRDefault="002766BC" w:rsidP="008C696B">
      <w:pPr>
        <w:spacing w:line="360" w:lineRule="auto"/>
      </w:pPr>
    </w:p>
    <w:p w14:paraId="3DD708F5" w14:textId="77777777" w:rsidR="002766BC" w:rsidRPr="008C696B" w:rsidRDefault="002766BC" w:rsidP="008C696B">
      <w:pPr>
        <w:spacing w:line="360" w:lineRule="auto"/>
      </w:pPr>
      <w:r w:rsidRPr="008C696B">
        <w:t>Our working set is ICESat-2 ATL08 segments with:</w:t>
      </w:r>
    </w:p>
    <w:p w14:paraId="7D7F644F" w14:textId="77777777" w:rsidR="002766BC" w:rsidRPr="008C696B" w:rsidRDefault="002766BC" w:rsidP="008C696B">
      <w:pPr>
        <w:spacing w:line="360" w:lineRule="auto"/>
      </w:pPr>
    </w:p>
    <w:p w14:paraId="1B382B94" w14:textId="77777777" w:rsidR="002766BC" w:rsidRPr="008C696B" w:rsidRDefault="002766BC" w:rsidP="008C696B">
      <w:pPr>
        <w:spacing w:line="360" w:lineRule="auto"/>
      </w:pPr>
      <w:r w:rsidRPr="008C696B">
        <w:t>-   \&gt; 3 years recovery</w:t>
      </w:r>
    </w:p>
    <w:p w14:paraId="54EC906D" w14:textId="77777777" w:rsidR="002766BC" w:rsidRPr="008C696B" w:rsidRDefault="002766BC" w:rsidP="008C696B">
      <w:pPr>
        <w:spacing w:line="360" w:lineRule="auto"/>
      </w:pPr>
    </w:p>
    <w:p w14:paraId="126D8044" w14:textId="77777777" w:rsidR="002766BC" w:rsidRPr="008C696B" w:rsidRDefault="002766BC" w:rsidP="008C696B">
      <w:pPr>
        <w:spacing w:line="360" w:lineRule="auto"/>
      </w:pPr>
      <w:r w:rsidRPr="008C696B">
        <w:lastRenderedPageBreak/>
        <w:t>-   disturbance before the year of collection</w:t>
      </w:r>
    </w:p>
    <w:p w14:paraId="0DDE5BF1" w14:textId="77777777" w:rsidR="002766BC" w:rsidRPr="008C696B" w:rsidRDefault="002766BC" w:rsidP="008C696B">
      <w:pPr>
        <w:spacing w:line="360" w:lineRule="auto"/>
      </w:pPr>
    </w:p>
    <w:p w14:paraId="2679D89C" w14:textId="77777777" w:rsidR="002766BC" w:rsidRPr="008C696B" w:rsidRDefault="002766BC" w:rsidP="008C696B">
      <w:pPr>
        <w:spacing w:line="360" w:lineRule="auto"/>
      </w:pPr>
      <w:r w:rsidRPr="008C696B">
        <w:t>Further, we remove segments collected in 2019 which demonstrated spatial differences in forest height from equivalence testing</w:t>
      </w:r>
    </w:p>
    <w:p w14:paraId="2B77AB05" w14:textId="77777777" w:rsidR="002766BC" w:rsidRPr="008C696B" w:rsidRDefault="002766BC" w:rsidP="008C696B">
      <w:pPr>
        <w:spacing w:line="360" w:lineRule="auto"/>
      </w:pPr>
    </w:p>
    <w:p w14:paraId="28E8AA32" w14:textId="77777777" w:rsidR="002766BC" w:rsidRPr="008C696B" w:rsidRDefault="002766BC" w:rsidP="008C696B">
      <w:pPr>
        <w:spacing w:line="360" w:lineRule="auto"/>
      </w:pPr>
      <w:r w:rsidRPr="008C696B">
        <w:t>```{r}</w:t>
      </w:r>
    </w:p>
    <w:p w14:paraId="00D60FAB" w14:textId="77777777" w:rsidR="002766BC" w:rsidRPr="008C696B" w:rsidRDefault="002766BC" w:rsidP="008C696B">
      <w:pPr>
        <w:spacing w:line="360" w:lineRule="auto"/>
      </w:pPr>
      <w:r w:rsidRPr="008C696B">
        <w:t xml:space="preserve">workingSet &lt;- read_parquet("D:/IceSat/ETD/segments/workingSetPolygonsWITHALSMetrics.parquet") |&gt; </w:t>
      </w:r>
    </w:p>
    <w:p w14:paraId="2F23BBE2" w14:textId="77777777" w:rsidR="002766BC" w:rsidRPr="008C696B" w:rsidRDefault="002766BC" w:rsidP="008C696B">
      <w:pPr>
        <w:spacing w:line="360" w:lineRule="auto"/>
      </w:pPr>
      <w:r w:rsidRPr="008C696B">
        <w:t xml:space="preserve">  filter(!(year == 2019))</w:t>
      </w:r>
    </w:p>
    <w:p w14:paraId="08EB9FC1" w14:textId="77777777" w:rsidR="002766BC" w:rsidRPr="008C696B" w:rsidRDefault="002766BC" w:rsidP="008C696B">
      <w:pPr>
        <w:spacing w:line="360" w:lineRule="auto"/>
      </w:pPr>
      <w:r w:rsidRPr="008C696B">
        <w:t>```</w:t>
      </w:r>
    </w:p>
    <w:p w14:paraId="525C5523" w14:textId="77777777" w:rsidR="002766BC" w:rsidRPr="008C696B" w:rsidRDefault="002766BC" w:rsidP="008C696B">
      <w:pPr>
        <w:spacing w:line="360" w:lineRule="auto"/>
      </w:pPr>
    </w:p>
    <w:p w14:paraId="3B3B13BE" w14:textId="77777777" w:rsidR="002766BC" w:rsidRPr="008C696B" w:rsidRDefault="002766BC" w:rsidP="008C696B">
      <w:pPr>
        <w:spacing w:line="360" w:lineRule="auto"/>
      </w:pPr>
      <w:r w:rsidRPr="008C696B">
        <w:t>## Net Growth</w:t>
      </w:r>
    </w:p>
    <w:p w14:paraId="64713118" w14:textId="77777777" w:rsidR="002766BC" w:rsidRPr="008C696B" w:rsidRDefault="002766BC" w:rsidP="008C696B">
      <w:pPr>
        <w:spacing w:line="360" w:lineRule="auto"/>
      </w:pPr>
    </w:p>
    <w:p w14:paraId="65755416" w14:textId="77777777" w:rsidR="002766BC" w:rsidRPr="008C696B" w:rsidRDefault="002766BC" w:rsidP="008C696B">
      <w:pPr>
        <w:spacing w:line="360" w:lineRule="auto"/>
      </w:pPr>
      <w:r w:rsidRPr="008C696B">
        <w:t>### Wilcoxon Rank Test Function</w:t>
      </w:r>
    </w:p>
    <w:p w14:paraId="6127BF2F" w14:textId="77777777" w:rsidR="002766BC" w:rsidRPr="008C696B" w:rsidRDefault="002766BC" w:rsidP="008C696B">
      <w:pPr>
        <w:spacing w:line="360" w:lineRule="auto"/>
      </w:pPr>
    </w:p>
    <w:p w14:paraId="4CDE5D31" w14:textId="77777777" w:rsidR="002766BC" w:rsidRPr="008C696B" w:rsidRDefault="002766BC" w:rsidP="008C696B">
      <w:pPr>
        <w:spacing w:line="360" w:lineRule="auto"/>
      </w:pPr>
      <w:r w:rsidRPr="008C696B">
        <w:t>```{r}</w:t>
      </w:r>
    </w:p>
    <w:p w14:paraId="09AA08F4" w14:textId="77777777" w:rsidR="002766BC" w:rsidRPr="008C696B" w:rsidRDefault="002766BC" w:rsidP="008C696B">
      <w:pPr>
        <w:spacing w:line="360" w:lineRule="auto"/>
      </w:pPr>
      <w:r w:rsidRPr="008C696B">
        <w:t>wilcoxByFactor &lt;- function(dataframe, factor, level, heightsColumn, firstYear, lastYear){</w:t>
      </w:r>
    </w:p>
    <w:p w14:paraId="5B263E8C" w14:textId="77777777" w:rsidR="002766BC" w:rsidRPr="008C696B" w:rsidRDefault="002766BC" w:rsidP="008C696B">
      <w:pPr>
        <w:spacing w:line="360" w:lineRule="auto"/>
      </w:pPr>
      <w:r w:rsidRPr="008C696B">
        <w:t xml:space="preserve">  </w:t>
      </w:r>
    </w:p>
    <w:p w14:paraId="653A6CC1" w14:textId="77777777" w:rsidR="002766BC" w:rsidRPr="008C696B" w:rsidRDefault="002766BC" w:rsidP="008C696B">
      <w:pPr>
        <w:spacing w:line="360" w:lineRule="auto"/>
      </w:pPr>
      <w:r w:rsidRPr="008C696B">
        <w:t xml:space="preserve">  # Pulling heights from our first year of data</w:t>
      </w:r>
    </w:p>
    <w:p w14:paraId="0D6B1789" w14:textId="77777777" w:rsidR="002766BC" w:rsidRPr="008C696B" w:rsidRDefault="002766BC" w:rsidP="008C696B">
      <w:pPr>
        <w:spacing w:line="360" w:lineRule="auto"/>
      </w:pPr>
      <w:r w:rsidRPr="008C696B">
        <w:t xml:space="preserve">  firstYearHeights &lt;- dataframe |&gt; </w:t>
      </w:r>
    </w:p>
    <w:p w14:paraId="60729A11" w14:textId="77777777" w:rsidR="002766BC" w:rsidRPr="008C696B" w:rsidRDefault="002766BC" w:rsidP="008C696B">
      <w:pPr>
        <w:spacing w:line="360" w:lineRule="auto"/>
      </w:pPr>
      <w:r w:rsidRPr="008C696B">
        <w:t xml:space="preserve">    filter(year == firstYear) |&gt; </w:t>
      </w:r>
    </w:p>
    <w:p w14:paraId="278D59F7" w14:textId="77777777" w:rsidR="002766BC" w:rsidRPr="008C696B" w:rsidRDefault="002766BC" w:rsidP="008C696B">
      <w:pPr>
        <w:spacing w:line="360" w:lineRule="auto"/>
      </w:pPr>
      <w:r w:rsidRPr="008C696B">
        <w:t xml:space="preserve">    filter(.data[[factor]] == level) |&gt; </w:t>
      </w:r>
    </w:p>
    <w:p w14:paraId="74C11FC2" w14:textId="77777777" w:rsidR="002766BC" w:rsidRPr="008C696B" w:rsidRDefault="002766BC" w:rsidP="008C696B">
      <w:pPr>
        <w:spacing w:line="360" w:lineRule="auto"/>
      </w:pPr>
      <w:r w:rsidRPr="008C696B">
        <w:t xml:space="preserve">    pull(.data[[heightsColumn]])</w:t>
      </w:r>
    </w:p>
    <w:p w14:paraId="2FEC5D2C" w14:textId="77777777" w:rsidR="002766BC" w:rsidRPr="008C696B" w:rsidRDefault="002766BC" w:rsidP="008C696B">
      <w:pPr>
        <w:spacing w:line="360" w:lineRule="auto"/>
      </w:pPr>
      <w:r w:rsidRPr="008C696B">
        <w:t xml:space="preserve">  </w:t>
      </w:r>
    </w:p>
    <w:p w14:paraId="19BF3907" w14:textId="77777777" w:rsidR="002766BC" w:rsidRPr="008C696B" w:rsidRDefault="002766BC" w:rsidP="008C696B">
      <w:pPr>
        <w:spacing w:line="360" w:lineRule="auto"/>
      </w:pPr>
      <w:r w:rsidRPr="008C696B">
        <w:t xml:space="preserve">  # Pulling heights from our last year of data</w:t>
      </w:r>
    </w:p>
    <w:p w14:paraId="57FB856D" w14:textId="77777777" w:rsidR="002766BC" w:rsidRPr="008C696B" w:rsidRDefault="002766BC" w:rsidP="008C696B">
      <w:pPr>
        <w:spacing w:line="360" w:lineRule="auto"/>
      </w:pPr>
      <w:r w:rsidRPr="008C696B">
        <w:t xml:space="preserve">  lastYearHeights &lt;- dataframe |&gt; </w:t>
      </w:r>
    </w:p>
    <w:p w14:paraId="673A962A" w14:textId="77777777" w:rsidR="002766BC" w:rsidRPr="008C696B" w:rsidRDefault="002766BC" w:rsidP="008C696B">
      <w:pPr>
        <w:spacing w:line="360" w:lineRule="auto"/>
      </w:pPr>
      <w:r w:rsidRPr="008C696B">
        <w:t xml:space="preserve">    filter(year == lastYear) |&gt; </w:t>
      </w:r>
    </w:p>
    <w:p w14:paraId="4D9FB4DB" w14:textId="77777777" w:rsidR="002766BC" w:rsidRPr="008C696B" w:rsidRDefault="002766BC" w:rsidP="008C696B">
      <w:pPr>
        <w:spacing w:line="360" w:lineRule="auto"/>
      </w:pPr>
      <w:r w:rsidRPr="008C696B">
        <w:t xml:space="preserve">    filter(.data[[factor]] == level) |&gt; </w:t>
      </w:r>
    </w:p>
    <w:p w14:paraId="02EA091C" w14:textId="77777777" w:rsidR="002766BC" w:rsidRPr="008C696B" w:rsidRDefault="002766BC" w:rsidP="008C696B">
      <w:pPr>
        <w:spacing w:line="360" w:lineRule="auto"/>
      </w:pPr>
      <w:r w:rsidRPr="008C696B">
        <w:t xml:space="preserve">    pull(.data[[heightsColumn]])</w:t>
      </w:r>
    </w:p>
    <w:p w14:paraId="676C1896" w14:textId="77777777" w:rsidR="002766BC" w:rsidRPr="008C696B" w:rsidRDefault="002766BC" w:rsidP="008C696B">
      <w:pPr>
        <w:spacing w:line="360" w:lineRule="auto"/>
      </w:pPr>
      <w:r w:rsidRPr="008C696B">
        <w:lastRenderedPageBreak/>
        <w:t xml:space="preserve">  </w:t>
      </w:r>
    </w:p>
    <w:p w14:paraId="38F83326" w14:textId="77777777" w:rsidR="002766BC" w:rsidRPr="008C696B" w:rsidRDefault="002766BC" w:rsidP="008C696B">
      <w:pPr>
        <w:spacing w:line="360" w:lineRule="auto"/>
      </w:pPr>
      <w:r w:rsidRPr="008C696B">
        <w:t xml:space="preserve">  </w:t>
      </w:r>
    </w:p>
    <w:p w14:paraId="24CEFE91" w14:textId="77777777" w:rsidR="002766BC" w:rsidRPr="008C696B" w:rsidRDefault="002766BC" w:rsidP="008C696B">
      <w:pPr>
        <w:spacing w:line="360" w:lineRule="auto"/>
      </w:pPr>
      <w:r w:rsidRPr="008C696B">
        <w:t xml:space="preserve">  allWilcoxTestResults &lt;- data.frame(</w:t>
      </w:r>
    </w:p>
    <w:p w14:paraId="3408B846" w14:textId="77777777" w:rsidR="002766BC" w:rsidRPr="008C696B" w:rsidRDefault="002766BC" w:rsidP="008C696B">
      <w:pPr>
        <w:spacing w:line="360" w:lineRule="auto"/>
      </w:pPr>
      <w:r w:rsidRPr="008C696B">
        <w:t xml:space="preserve">    W_statistic = numeric(),</w:t>
      </w:r>
    </w:p>
    <w:p w14:paraId="4D9226BA" w14:textId="77777777" w:rsidR="002766BC" w:rsidRPr="008C696B" w:rsidRDefault="002766BC" w:rsidP="008C696B">
      <w:pPr>
        <w:spacing w:line="360" w:lineRule="auto"/>
      </w:pPr>
      <w:r w:rsidRPr="008C696B">
        <w:t xml:space="preserve">    p_value = numeric(),</w:t>
      </w:r>
    </w:p>
    <w:p w14:paraId="7AE48A7A" w14:textId="77777777" w:rsidR="002766BC" w:rsidRPr="008C696B" w:rsidRDefault="002766BC" w:rsidP="008C696B">
      <w:pPr>
        <w:spacing w:line="360" w:lineRule="auto"/>
      </w:pPr>
      <w:r w:rsidRPr="008C696B">
        <w:t xml:space="preserve">    mean_diff = numeric(),</w:t>
      </w:r>
    </w:p>
    <w:p w14:paraId="2CA17384" w14:textId="77777777" w:rsidR="002766BC" w:rsidRPr="008C696B" w:rsidRDefault="002766BC" w:rsidP="008C696B">
      <w:pPr>
        <w:spacing w:line="360" w:lineRule="auto"/>
      </w:pPr>
      <w:r w:rsidRPr="008C696B">
        <w:t xml:space="preserve">    parameter = numeric()</w:t>
      </w:r>
    </w:p>
    <w:p w14:paraId="48D958E8" w14:textId="77777777" w:rsidR="002766BC" w:rsidRPr="008C696B" w:rsidRDefault="002766BC" w:rsidP="008C696B">
      <w:pPr>
        <w:spacing w:line="360" w:lineRule="auto"/>
      </w:pPr>
      <w:r w:rsidRPr="008C696B">
        <w:t xml:space="preserve">  )</w:t>
      </w:r>
    </w:p>
    <w:p w14:paraId="5534A0D6" w14:textId="77777777" w:rsidR="002766BC" w:rsidRPr="008C696B" w:rsidRDefault="002766BC" w:rsidP="008C696B">
      <w:pPr>
        <w:spacing w:line="360" w:lineRule="auto"/>
      </w:pPr>
      <w:r w:rsidRPr="008C696B">
        <w:t xml:space="preserve">  </w:t>
      </w:r>
    </w:p>
    <w:p w14:paraId="5F0B0270" w14:textId="77777777" w:rsidR="002766BC" w:rsidRPr="008C696B" w:rsidRDefault="002766BC" w:rsidP="008C696B">
      <w:pPr>
        <w:spacing w:line="360" w:lineRule="auto"/>
      </w:pPr>
      <w:r w:rsidRPr="008C696B">
        <w:t xml:space="preserve">  targetN &lt;- min(500, min(length(firstYearHeights), length(lastYearHeights)))</w:t>
      </w:r>
    </w:p>
    <w:p w14:paraId="44697494" w14:textId="77777777" w:rsidR="002766BC" w:rsidRPr="008C696B" w:rsidRDefault="002766BC" w:rsidP="008C696B">
      <w:pPr>
        <w:spacing w:line="360" w:lineRule="auto"/>
      </w:pPr>
      <w:r w:rsidRPr="008C696B">
        <w:t xml:space="preserve">  </w:t>
      </w:r>
    </w:p>
    <w:p w14:paraId="1CAA2F34" w14:textId="77777777" w:rsidR="002766BC" w:rsidRPr="008C696B" w:rsidRDefault="002766BC" w:rsidP="008C696B">
      <w:pPr>
        <w:spacing w:line="360" w:lineRule="auto"/>
      </w:pPr>
      <w:r w:rsidRPr="008C696B">
        <w:t xml:space="preserve">  # 10000 iterations of 500 samples seems fine</w:t>
      </w:r>
    </w:p>
    <w:p w14:paraId="47E1A4C6" w14:textId="77777777" w:rsidR="002766BC" w:rsidRPr="008C696B" w:rsidRDefault="002766BC" w:rsidP="008C696B">
      <w:pPr>
        <w:spacing w:line="360" w:lineRule="auto"/>
      </w:pPr>
      <w:r w:rsidRPr="008C696B">
        <w:t xml:space="preserve">  for(currentIteration in 1:numberOfIterations){</w:t>
      </w:r>
    </w:p>
    <w:p w14:paraId="367B1353" w14:textId="77777777" w:rsidR="002766BC" w:rsidRPr="008C696B" w:rsidRDefault="002766BC" w:rsidP="008C696B">
      <w:pPr>
        <w:spacing w:line="360" w:lineRule="auto"/>
      </w:pPr>
      <w:r w:rsidRPr="008C696B">
        <w:t xml:space="preserve">    </w:t>
      </w:r>
    </w:p>
    <w:p w14:paraId="2AA1375D" w14:textId="77777777" w:rsidR="002766BC" w:rsidRPr="008C696B" w:rsidRDefault="002766BC" w:rsidP="008C696B">
      <w:pPr>
        <w:spacing w:line="360" w:lineRule="auto"/>
      </w:pPr>
      <w:r w:rsidRPr="008C696B">
        <w:t xml:space="preserve">    if (currentIteration %% 1000 == 0) {</w:t>
      </w:r>
    </w:p>
    <w:p w14:paraId="05D5A6F5" w14:textId="77777777" w:rsidR="002766BC" w:rsidRPr="008C696B" w:rsidRDefault="002766BC" w:rsidP="008C696B">
      <w:pPr>
        <w:spacing w:line="360" w:lineRule="auto"/>
      </w:pPr>
      <w:r w:rsidRPr="008C696B">
        <w:t xml:space="preserve">      print(glue("Current iteration: {currentIteration}"))</w:t>
      </w:r>
    </w:p>
    <w:p w14:paraId="7072B302" w14:textId="77777777" w:rsidR="002766BC" w:rsidRPr="008C696B" w:rsidRDefault="002766BC" w:rsidP="008C696B">
      <w:pPr>
        <w:spacing w:line="360" w:lineRule="auto"/>
      </w:pPr>
      <w:r w:rsidRPr="008C696B">
        <w:t xml:space="preserve">    }</w:t>
      </w:r>
    </w:p>
    <w:p w14:paraId="7B4A41CB" w14:textId="77777777" w:rsidR="002766BC" w:rsidRPr="008C696B" w:rsidRDefault="002766BC" w:rsidP="008C696B">
      <w:pPr>
        <w:spacing w:line="360" w:lineRule="auto"/>
      </w:pPr>
      <w:r w:rsidRPr="008C696B">
        <w:t xml:space="preserve">    </w:t>
      </w:r>
    </w:p>
    <w:p w14:paraId="6ACB0281" w14:textId="77777777" w:rsidR="002766BC" w:rsidRPr="008C696B" w:rsidRDefault="002766BC" w:rsidP="008C696B">
      <w:pPr>
        <w:spacing w:line="360" w:lineRule="auto"/>
      </w:pPr>
      <w:r w:rsidRPr="008C696B">
        <w:t xml:space="preserve">    firstYearSample &lt;- sample(firstYearHeights, targetN, replace=TRUE)</w:t>
      </w:r>
    </w:p>
    <w:p w14:paraId="092BEF26" w14:textId="77777777" w:rsidR="002766BC" w:rsidRPr="008C696B" w:rsidRDefault="002766BC" w:rsidP="008C696B">
      <w:pPr>
        <w:spacing w:line="360" w:lineRule="auto"/>
      </w:pPr>
      <w:r w:rsidRPr="008C696B">
        <w:t xml:space="preserve">    lastYearSample &lt;- sample(lastYearHeights, targetN, replace=TRUE)</w:t>
      </w:r>
    </w:p>
    <w:p w14:paraId="75824803" w14:textId="77777777" w:rsidR="002766BC" w:rsidRPr="008C696B" w:rsidRDefault="002766BC" w:rsidP="008C696B">
      <w:pPr>
        <w:spacing w:line="360" w:lineRule="auto"/>
      </w:pPr>
      <w:r w:rsidRPr="008C696B">
        <w:t xml:space="preserve">    </w:t>
      </w:r>
    </w:p>
    <w:p w14:paraId="221198AC" w14:textId="77777777" w:rsidR="002766BC" w:rsidRPr="008C696B" w:rsidRDefault="002766BC" w:rsidP="008C696B">
      <w:pPr>
        <w:spacing w:line="360" w:lineRule="auto"/>
      </w:pPr>
      <w:r w:rsidRPr="008C696B">
        <w:t xml:space="preserve">    wilcoxTest &lt;- wilcox.test(lastYearSample, firstYearSample, alternative='greater')</w:t>
      </w:r>
    </w:p>
    <w:p w14:paraId="181AC272" w14:textId="77777777" w:rsidR="002766BC" w:rsidRPr="008C696B" w:rsidRDefault="002766BC" w:rsidP="008C696B">
      <w:pPr>
        <w:spacing w:line="360" w:lineRule="auto"/>
      </w:pPr>
      <w:r w:rsidRPr="008C696B">
        <w:t xml:space="preserve">    </w:t>
      </w:r>
    </w:p>
    <w:p w14:paraId="55A25F96" w14:textId="77777777" w:rsidR="002766BC" w:rsidRPr="008C696B" w:rsidRDefault="002766BC" w:rsidP="008C696B">
      <w:pPr>
        <w:spacing w:line="360" w:lineRule="auto"/>
      </w:pPr>
    </w:p>
    <w:p w14:paraId="5139E4F8" w14:textId="77777777" w:rsidR="002766BC" w:rsidRPr="008C696B" w:rsidRDefault="002766BC" w:rsidP="008C696B">
      <w:pPr>
        <w:spacing w:line="360" w:lineRule="auto"/>
      </w:pPr>
      <w:r w:rsidRPr="008C696B">
        <w:t xml:space="preserve">    # storing results into df</w:t>
      </w:r>
    </w:p>
    <w:p w14:paraId="3511D204" w14:textId="77777777" w:rsidR="002766BC" w:rsidRPr="008C696B" w:rsidRDefault="002766BC" w:rsidP="008C696B">
      <w:pPr>
        <w:spacing w:line="360" w:lineRule="auto"/>
      </w:pPr>
      <w:r w:rsidRPr="008C696B">
        <w:t xml:space="preserve">    allWilcoxTestResults &lt;- rbind(allWilcoxTestResults, data.frame(</w:t>
      </w:r>
    </w:p>
    <w:p w14:paraId="07B2A7B7" w14:textId="77777777" w:rsidR="002766BC" w:rsidRPr="008C696B" w:rsidRDefault="002766BC" w:rsidP="008C696B">
      <w:pPr>
        <w:spacing w:line="360" w:lineRule="auto"/>
      </w:pPr>
      <w:r w:rsidRPr="008C696B">
        <w:t xml:space="preserve">      W_statistic = wilcoxTest$statistic,</w:t>
      </w:r>
    </w:p>
    <w:p w14:paraId="6BD8DD29" w14:textId="77777777" w:rsidR="002766BC" w:rsidRPr="008C696B" w:rsidRDefault="002766BC" w:rsidP="008C696B">
      <w:pPr>
        <w:spacing w:line="360" w:lineRule="auto"/>
      </w:pPr>
      <w:r w:rsidRPr="008C696B">
        <w:t xml:space="preserve">      p_value = wilcoxTest$p.value,</w:t>
      </w:r>
    </w:p>
    <w:p w14:paraId="79A96B3F" w14:textId="77777777" w:rsidR="002766BC" w:rsidRPr="008C696B" w:rsidRDefault="002766BC" w:rsidP="008C696B">
      <w:pPr>
        <w:spacing w:line="360" w:lineRule="auto"/>
      </w:pPr>
      <w:r w:rsidRPr="008C696B">
        <w:t xml:space="preserve">      mean_diff = mean(lastYearSample) - mean(firstYearSample)</w:t>
      </w:r>
    </w:p>
    <w:p w14:paraId="73844BBE" w14:textId="77777777" w:rsidR="002766BC" w:rsidRPr="008C696B" w:rsidRDefault="002766BC" w:rsidP="008C696B">
      <w:pPr>
        <w:spacing w:line="360" w:lineRule="auto"/>
      </w:pPr>
      <w:r w:rsidRPr="008C696B">
        <w:t xml:space="preserve">    ))</w:t>
      </w:r>
    </w:p>
    <w:p w14:paraId="355A9B9B" w14:textId="77777777" w:rsidR="002766BC" w:rsidRPr="008C696B" w:rsidRDefault="002766BC" w:rsidP="008C696B">
      <w:pPr>
        <w:spacing w:line="360" w:lineRule="auto"/>
      </w:pPr>
      <w:r w:rsidRPr="008C696B">
        <w:t xml:space="preserve">  }</w:t>
      </w:r>
    </w:p>
    <w:p w14:paraId="70104C38" w14:textId="77777777" w:rsidR="002766BC" w:rsidRPr="008C696B" w:rsidRDefault="002766BC" w:rsidP="008C696B">
      <w:pPr>
        <w:spacing w:line="360" w:lineRule="auto"/>
      </w:pPr>
      <w:r w:rsidRPr="008C696B">
        <w:lastRenderedPageBreak/>
        <w:t xml:space="preserve">  </w:t>
      </w:r>
    </w:p>
    <w:p w14:paraId="3C48E20D" w14:textId="77777777" w:rsidR="002766BC" w:rsidRPr="008C696B" w:rsidRDefault="002766BC" w:rsidP="008C696B">
      <w:pPr>
        <w:spacing w:line="360" w:lineRule="auto"/>
      </w:pPr>
      <w:r w:rsidRPr="008C696B">
        <w:t xml:space="preserve">  # then aggregating results for more meaninful stats</w:t>
      </w:r>
    </w:p>
    <w:p w14:paraId="5314E12A" w14:textId="77777777" w:rsidR="002766BC" w:rsidRPr="008C696B" w:rsidRDefault="002766BC" w:rsidP="008C696B">
      <w:pPr>
        <w:spacing w:line="360" w:lineRule="auto"/>
      </w:pPr>
      <w:r w:rsidRPr="008C696B">
        <w:t xml:space="preserve">  aggregatedWilcoxResults &lt;- allWilcoxTestResults %&gt;%</w:t>
      </w:r>
    </w:p>
    <w:p w14:paraId="630EFD4B" w14:textId="77777777" w:rsidR="002766BC" w:rsidRPr="008C696B" w:rsidRDefault="002766BC" w:rsidP="008C696B">
      <w:pPr>
        <w:spacing w:line="360" w:lineRule="auto"/>
      </w:pPr>
      <w:r w:rsidRPr="008C696B">
        <w:t xml:space="preserve">    summarize(</w:t>
      </w:r>
    </w:p>
    <w:p w14:paraId="51181BCF" w14:textId="77777777" w:rsidR="002766BC" w:rsidRPr="008C696B" w:rsidRDefault="002766BC" w:rsidP="008C696B">
      <w:pPr>
        <w:spacing w:line="360" w:lineRule="auto"/>
      </w:pPr>
      <w:r w:rsidRPr="008C696B">
        <w:t xml:space="preserve">      sampleSize = targetN,</w:t>
      </w:r>
    </w:p>
    <w:p w14:paraId="24EFADD1" w14:textId="77777777" w:rsidR="002766BC" w:rsidRPr="008C696B" w:rsidRDefault="002766BC" w:rsidP="008C696B">
      <w:pPr>
        <w:spacing w:line="360" w:lineRule="auto"/>
      </w:pPr>
      <w:r w:rsidRPr="008C696B">
        <w:t xml:space="preserve">      startYear = firstYear, </w:t>
      </w:r>
    </w:p>
    <w:p w14:paraId="19EBE7B2" w14:textId="77777777" w:rsidR="002766BC" w:rsidRPr="008C696B" w:rsidRDefault="002766BC" w:rsidP="008C696B">
      <w:pPr>
        <w:spacing w:line="360" w:lineRule="auto"/>
      </w:pPr>
      <w:r w:rsidRPr="008C696B">
        <w:t xml:space="preserve">      endYear = lastYear,</w:t>
      </w:r>
    </w:p>
    <w:p w14:paraId="0A24570F" w14:textId="77777777" w:rsidR="002766BC" w:rsidRPr="008C696B" w:rsidRDefault="002766BC" w:rsidP="008C696B">
      <w:pPr>
        <w:spacing w:line="360" w:lineRule="auto"/>
      </w:pPr>
      <w:r w:rsidRPr="008C696B">
        <w:t xml:space="preserve">      </w:t>
      </w:r>
    </w:p>
    <w:p w14:paraId="2F2C8130" w14:textId="77777777" w:rsidR="002766BC" w:rsidRPr="008C696B" w:rsidRDefault="002766BC" w:rsidP="008C696B">
      <w:pPr>
        <w:spacing w:line="360" w:lineRule="auto"/>
      </w:pPr>
      <w:r w:rsidRPr="008C696B">
        <w:t xml:space="preserve">      firstYearSamples = length(firstYearHeights),</w:t>
      </w:r>
    </w:p>
    <w:p w14:paraId="5964E4C1" w14:textId="77777777" w:rsidR="002766BC" w:rsidRPr="008C696B" w:rsidRDefault="002766BC" w:rsidP="008C696B">
      <w:pPr>
        <w:spacing w:line="360" w:lineRule="auto"/>
      </w:pPr>
      <w:r w:rsidRPr="008C696B">
        <w:t xml:space="preserve">      lastYearSamples = length(lastYearHeights),</w:t>
      </w:r>
    </w:p>
    <w:p w14:paraId="0EA8A38C" w14:textId="77777777" w:rsidR="002766BC" w:rsidRPr="008C696B" w:rsidRDefault="002766BC" w:rsidP="008C696B">
      <w:pPr>
        <w:spacing w:line="360" w:lineRule="auto"/>
      </w:pPr>
      <w:r w:rsidRPr="008C696B">
        <w:t xml:space="preserve">      </w:t>
      </w:r>
    </w:p>
    <w:p w14:paraId="7696E6C1" w14:textId="77777777" w:rsidR="002766BC" w:rsidRPr="008C696B" w:rsidRDefault="002766BC" w:rsidP="008C696B">
      <w:pPr>
        <w:spacing w:line="360" w:lineRule="auto"/>
      </w:pPr>
      <w:r w:rsidRPr="008C696B">
        <w:t xml:space="preserve">      median_W_statistic = median(W_statistic, na.rm = TRUE),</w:t>
      </w:r>
    </w:p>
    <w:p w14:paraId="161F8376" w14:textId="77777777" w:rsidR="002766BC" w:rsidRPr="008C696B" w:rsidRDefault="002766BC" w:rsidP="008C696B">
      <w:pPr>
        <w:spacing w:line="360" w:lineRule="auto"/>
      </w:pPr>
      <w:r w:rsidRPr="008C696B">
        <w:t xml:space="preserve">      median_p_value = median(p_value, na.rm = TRUE),</w:t>
      </w:r>
    </w:p>
    <w:p w14:paraId="5202F765" w14:textId="77777777" w:rsidR="002766BC" w:rsidRPr="008C696B" w:rsidRDefault="002766BC" w:rsidP="008C696B">
      <w:pPr>
        <w:spacing w:line="360" w:lineRule="auto"/>
      </w:pPr>
      <w:r w:rsidRPr="008C696B">
        <w:t xml:space="preserve">      median_mean_diff = median(mean_diff, na.rm = TRUE)</w:t>
      </w:r>
    </w:p>
    <w:p w14:paraId="56D9BA01" w14:textId="77777777" w:rsidR="002766BC" w:rsidRPr="008C696B" w:rsidRDefault="002766BC" w:rsidP="008C696B">
      <w:pPr>
        <w:spacing w:line="360" w:lineRule="auto"/>
      </w:pPr>
      <w:r w:rsidRPr="008C696B">
        <w:t xml:space="preserve">    )</w:t>
      </w:r>
    </w:p>
    <w:p w14:paraId="79C189CF" w14:textId="77777777" w:rsidR="002766BC" w:rsidRPr="008C696B" w:rsidRDefault="002766BC" w:rsidP="008C696B">
      <w:pPr>
        <w:spacing w:line="360" w:lineRule="auto"/>
      </w:pPr>
      <w:r w:rsidRPr="008C696B">
        <w:t xml:space="preserve">  </w:t>
      </w:r>
    </w:p>
    <w:p w14:paraId="10D0B50D" w14:textId="77777777" w:rsidR="002766BC" w:rsidRPr="008C696B" w:rsidRDefault="002766BC" w:rsidP="008C696B">
      <w:pPr>
        <w:spacing w:line="360" w:lineRule="auto"/>
      </w:pPr>
      <w:r w:rsidRPr="008C696B">
        <w:t xml:space="preserve">  return(aggregatedWilcoxResults)</w:t>
      </w:r>
    </w:p>
    <w:p w14:paraId="31BE6819" w14:textId="77777777" w:rsidR="002766BC" w:rsidRPr="008C696B" w:rsidRDefault="002766BC" w:rsidP="008C696B">
      <w:pPr>
        <w:spacing w:line="360" w:lineRule="auto"/>
      </w:pPr>
      <w:r w:rsidRPr="008C696B">
        <w:t>}</w:t>
      </w:r>
    </w:p>
    <w:p w14:paraId="70AC5FA5" w14:textId="77777777" w:rsidR="002766BC" w:rsidRPr="008C696B" w:rsidRDefault="002766BC" w:rsidP="008C696B">
      <w:pPr>
        <w:spacing w:line="360" w:lineRule="auto"/>
      </w:pPr>
    </w:p>
    <w:p w14:paraId="1FDE319B" w14:textId="77777777" w:rsidR="002766BC" w:rsidRPr="008C696B" w:rsidRDefault="002766BC" w:rsidP="008C696B">
      <w:pPr>
        <w:spacing w:line="360" w:lineRule="auto"/>
      </w:pPr>
      <w:r w:rsidRPr="008C696B">
        <w:t xml:space="preserve">samp2020 &lt;- workingSet |&gt; </w:t>
      </w:r>
    </w:p>
    <w:p w14:paraId="2A21DA1B" w14:textId="77777777" w:rsidR="002766BC" w:rsidRPr="008C696B" w:rsidRDefault="002766BC" w:rsidP="008C696B">
      <w:pPr>
        <w:spacing w:line="360" w:lineRule="auto"/>
      </w:pPr>
      <w:r w:rsidRPr="008C696B">
        <w:t xml:space="preserve">  filter(year == 2020) |&gt; </w:t>
      </w:r>
    </w:p>
    <w:p w14:paraId="6FB90CA1" w14:textId="77777777" w:rsidR="002766BC" w:rsidRPr="008C696B" w:rsidRDefault="002766BC" w:rsidP="008C696B">
      <w:pPr>
        <w:spacing w:line="360" w:lineRule="auto"/>
      </w:pPr>
      <w:r w:rsidRPr="008C696B">
        <w:t xml:space="preserve">  pull(h_canopy)</w:t>
      </w:r>
    </w:p>
    <w:p w14:paraId="29267FFD" w14:textId="77777777" w:rsidR="002766BC" w:rsidRPr="008C696B" w:rsidRDefault="002766BC" w:rsidP="008C696B">
      <w:pPr>
        <w:spacing w:line="360" w:lineRule="auto"/>
      </w:pPr>
    </w:p>
    <w:p w14:paraId="4508DE5B" w14:textId="77777777" w:rsidR="002766BC" w:rsidRPr="008C696B" w:rsidRDefault="002766BC" w:rsidP="008C696B">
      <w:pPr>
        <w:spacing w:line="360" w:lineRule="auto"/>
      </w:pPr>
      <w:r w:rsidRPr="008C696B">
        <w:t xml:space="preserve">samp2024 &lt;- workingSet |&gt; </w:t>
      </w:r>
    </w:p>
    <w:p w14:paraId="004733E9" w14:textId="77777777" w:rsidR="002766BC" w:rsidRPr="008C696B" w:rsidRDefault="002766BC" w:rsidP="008C696B">
      <w:pPr>
        <w:spacing w:line="360" w:lineRule="auto"/>
      </w:pPr>
      <w:r w:rsidRPr="008C696B">
        <w:t xml:space="preserve">  filter(year == 2024) |&gt; </w:t>
      </w:r>
    </w:p>
    <w:p w14:paraId="469F25DF" w14:textId="77777777" w:rsidR="002766BC" w:rsidRPr="008C696B" w:rsidRDefault="002766BC" w:rsidP="008C696B">
      <w:pPr>
        <w:spacing w:line="360" w:lineRule="auto"/>
      </w:pPr>
      <w:r w:rsidRPr="008C696B">
        <w:t xml:space="preserve">  pull(h_canopy)</w:t>
      </w:r>
    </w:p>
    <w:p w14:paraId="627CA6A4" w14:textId="77777777" w:rsidR="002766BC" w:rsidRPr="008C696B" w:rsidRDefault="002766BC" w:rsidP="008C696B">
      <w:pPr>
        <w:spacing w:line="360" w:lineRule="auto"/>
      </w:pPr>
    </w:p>
    <w:p w14:paraId="6311C681" w14:textId="77777777" w:rsidR="002766BC" w:rsidRPr="008C696B" w:rsidRDefault="002766BC" w:rsidP="008C696B">
      <w:pPr>
        <w:spacing w:line="360" w:lineRule="auto"/>
      </w:pPr>
      <w:r w:rsidRPr="008C696B">
        <w:t>testWilc &lt;- wilcox.test(samp2024, samp2020, alternative='greater')</w:t>
      </w:r>
    </w:p>
    <w:p w14:paraId="3BF93667" w14:textId="77777777" w:rsidR="002766BC" w:rsidRPr="008C696B" w:rsidRDefault="002766BC" w:rsidP="008C696B">
      <w:pPr>
        <w:spacing w:line="360" w:lineRule="auto"/>
      </w:pPr>
      <w:r w:rsidRPr="008C696B">
        <w:t>testWilc</w:t>
      </w:r>
    </w:p>
    <w:p w14:paraId="62A8EAB4" w14:textId="77777777" w:rsidR="002766BC" w:rsidRPr="008C696B" w:rsidRDefault="002766BC" w:rsidP="008C696B">
      <w:pPr>
        <w:spacing w:line="360" w:lineRule="auto"/>
      </w:pPr>
      <w:r w:rsidRPr="008C696B">
        <w:t>```</w:t>
      </w:r>
    </w:p>
    <w:p w14:paraId="0540DAB4" w14:textId="77777777" w:rsidR="002766BC" w:rsidRPr="008C696B" w:rsidRDefault="002766BC" w:rsidP="008C696B">
      <w:pPr>
        <w:spacing w:line="360" w:lineRule="auto"/>
      </w:pPr>
    </w:p>
    <w:p w14:paraId="2412E0AB" w14:textId="77777777" w:rsidR="002766BC" w:rsidRPr="008C696B" w:rsidRDefault="002766BC" w:rsidP="008C696B">
      <w:pPr>
        <w:spacing w:line="360" w:lineRule="auto"/>
      </w:pPr>
      <w:r w:rsidRPr="008C696B">
        <w:lastRenderedPageBreak/>
        <w:t>### Results</w:t>
      </w:r>
    </w:p>
    <w:p w14:paraId="0341B938" w14:textId="77777777" w:rsidR="002766BC" w:rsidRPr="008C696B" w:rsidRDefault="002766BC" w:rsidP="008C696B">
      <w:pPr>
        <w:spacing w:line="360" w:lineRule="auto"/>
      </w:pPr>
    </w:p>
    <w:p w14:paraId="0B6B5C8F" w14:textId="77777777" w:rsidR="002766BC" w:rsidRPr="008C696B" w:rsidRDefault="002766BC" w:rsidP="008C696B">
      <w:pPr>
        <w:spacing w:line="360" w:lineRule="auto"/>
      </w:pPr>
      <w:r w:rsidRPr="008C696B">
        <w:t>#### Forest cover type</w:t>
      </w:r>
    </w:p>
    <w:p w14:paraId="30CA8ACE" w14:textId="77777777" w:rsidR="002766BC" w:rsidRPr="008C696B" w:rsidRDefault="002766BC" w:rsidP="008C696B">
      <w:pPr>
        <w:spacing w:line="360" w:lineRule="auto"/>
      </w:pPr>
    </w:p>
    <w:p w14:paraId="653BDBCA" w14:textId="77777777" w:rsidR="002766BC" w:rsidRPr="008C696B" w:rsidRDefault="002766BC" w:rsidP="008C696B">
      <w:pPr>
        <w:spacing w:line="360" w:lineRule="auto"/>
      </w:pPr>
      <w:r w:rsidRPr="008C696B">
        <w:t>##### Deciduous Forest</w:t>
      </w:r>
    </w:p>
    <w:p w14:paraId="446BB29B" w14:textId="77777777" w:rsidR="002766BC" w:rsidRPr="008C696B" w:rsidRDefault="002766BC" w:rsidP="008C696B">
      <w:pPr>
        <w:spacing w:line="360" w:lineRule="auto"/>
      </w:pPr>
    </w:p>
    <w:p w14:paraId="72AFBAC6" w14:textId="77777777" w:rsidR="002766BC" w:rsidRPr="008C696B" w:rsidRDefault="002766BC" w:rsidP="008C696B">
      <w:pPr>
        <w:spacing w:line="360" w:lineRule="auto"/>
      </w:pPr>
      <w:r w:rsidRPr="008C696B">
        <w:t>```{r}</w:t>
      </w:r>
    </w:p>
    <w:p w14:paraId="5A9D2F4B" w14:textId="77777777" w:rsidR="002766BC" w:rsidRPr="008C696B" w:rsidRDefault="002766BC" w:rsidP="008C696B">
      <w:pPr>
        <w:spacing w:line="360" w:lineRule="auto"/>
      </w:pPr>
      <w:r w:rsidRPr="008C696B">
        <w:t>wilcoxByFactor(workingSet, "NLCD_2023_Label", "Deciduous Forest", "h_canopy", 2020, 2024)</w:t>
      </w:r>
    </w:p>
    <w:p w14:paraId="5B2C49B4" w14:textId="77777777" w:rsidR="002766BC" w:rsidRPr="008C696B" w:rsidRDefault="002766BC" w:rsidP="008C696B">
      <w:pPr>
        <w:spacing w:line="360" w:lineRule="auto"/>
      </w:pPr>
      <w:r w:rsidRPr="008C696B">
        <w:t>```</w:t>
      </w:r>
    </w:p>
    <w:p w14:paraId="4D146917" w14:textId="77777777" w:rsidR="002766BC" w:rsidRPr="008C696B" w:rsidRDefault="002766BC" w:rsidP="008C696B">
      <w:pPr>
        <w:spacing w:line="360" w:lineRule="auto"/>
      </w:pPr>
    </w:p>
    <w:p w14:paraId="23106402" w14:textId="77777777" w:rsidR="002766BC" w:rsidRPr="008C696B" w:rsidRDefault="002766BC" w:rsidP="008C696B">
      <w:pPr>
        <w:spacing w:line="360" w:lineRule="auto"/>
      </w:pPr>
      <w:r w:rsidRPr="008C696B">
        <w:t>##### Evergreen Forest</w:t>
      </w:r>
    </w:p>
    <w:p w14:paraId="46D97399" w14:textId="77777777" w:rsidR="002766BC" w:rsidRPr="008C696B" w:rsidRDefault="002766BC" w:rsidP="008C696B">
      <w:pPr>
        <w:spacing w:line="360" w:lineRule="auto"/>
      </w:pPr>
    </w:p>
    <w:p w14:paraId="1F348A61" w14:textId="77777777" w:rsidR="002766BC" w:rsidRPr="008C696B" w:rsidRDefault="002766BC" w:rsidP="008C696B">
      <w:pPr>
        <w:spacing w:line="360" w:lineRule="auto"/>
      </w:pPr>
      <w:r w:rsidRPr="008C696B">
        <w:t>```{r}</w:t>
      </w:r>
    </w:p>
    <w:p w14:paraId="3DAD5DE4" w14:textId="77777777" w:rsidR="002766BC" w:rsidRPr="008C696B" w:rsidRDefault="002766BC" w:rsidP="008C696B">
      <w:pPr>
        <w:spacing w:line="360" w:lineRule="auto"/>
      </w:pPr>
      <w:r w:rsidRPr="008C696B">
        <w:t>wilcoxByFactor(workingSet, "NLCD_2023_Label", "Evergreen Forest", "h_canopy", 2020, 2024)</w:t>
      </w:r>
    </w:p>
    <w:p w14:paraId="3EF7C593" w14:textId="77777777" w:rsidR="002766BC" w:rsidRPr="008C696B" w:rsidRDefault="002766BC" w:rsidP="008C696B">
      <w:pPr>
        <w:spacing w:line="360" w:lineRule="auto"/>
      </w:pPr>
      <w:r w:rsidRPr="008C696B">
        <w:t>```</w:t>
      </w:r>
    </w:p>
    <w:p w14:paraId="426378C3" w14:textId="77777777" w:rsidR="002766BC" w:rsidRPr="008C696B" w:rsidRDefault="002766BC" w:rsidP="008C696B">
      <w:pPr>
        <w:spacing w:line="360" w:lineRule="auto"/>
      </w:pPr>
    </w:p>
    <w:p w14:paraId="7D1C9AF1" w14:textId="77777777" w:rsidR="002766BC" w:rsidRPr="008C696B" w:rsidRDefault="002766BC" w:rsidP="008C696B">
      <w:pPr>
        <w:spacing w:line="360" w:lineRule="auto"/>
      </w:pPr>
      <w:r w:rsidRPr="008C696B">
        <w:t>##### Mixed Forest</w:t>
      </w:r>
    </w:p>
    <w:p w14:paraId="4D71020A" w14:textId="77777777" w:rsidR="002766BC" w:rsidRPr="008C696B" w:rsidRDefault="002766BC" w:rsidP="008C696B">
      <w:pPr>
        <w:spacing w:line="360" w:lineRule="auto"/>
      </w:pPr>
    </w:p>
    <w:p w14:paraId="03682875" w14:textId="77777777" w:rsidR="002766BC" w:rsidRPr="008C696B" w:rsidRDefault="002766BC" w:rsidP="008C696B">
      <w:pPr>
        <w:spacing w:line="360" w:lineRule="auto"/>
      </w:pPr>
      <w:r w:rsidRPr="008C696B">
        <w:t>```{r}</w:t>
      </w:r>
    </w:p>
    <w:p w14:paraId="4DE4B66B" w14:textId="77777777" w:rsidR="002766BC" w:rsidRPr="008C696B" w:rsidRDefault="002766BC" w:rsidP="008C696B">
      <w:pPr>
        <w:spacing w:line="360" w:lineRule="auto"/>
      </w:pPr>
      <w:r w:rsidRPr="008C696B">
        <w:t>wilcoxByFactor(workingSet, "NLCD_2023_Label", "Mixed Forest", "h_canopy", 2020, 2024)</w:t>
      </w:r>
    </w:p>
    <w:p w14:paraId="5A36FD43" w14:textId="77777777" w:rsidR="002766BC" w:rsidRPr="008C696B" w:rsidRDefault="002766BC" w:rsidP="008C696B">
      <w:pPr>
        <w:spacing w:line="360" w:lineRule="auto"/>
      </w:pPr>
      <w:r w:rsidRPr="008C696B">
        <w:t>```</w:t>
      </w:r>
    </w:p>
    <w:p w14:paraId="0A9EDDBE" w14:textId="77777777" w:rsidR="002766BC" w:rsidRPr="008C696B" w:rsidRDefault="002766BC" w:rsidP="008C696B">
      <w:pPr>
        <w:spacing w:line="360" w:lineRule="auto"/>
      </w:pPr>
    </w:p>
    <w:p w14:paraId="0BAD72CE" w14:textId="77777777" w:rsidR="002766BC" w:rsidRPr="008C696B" w:rsidRDefault="002766BC" w:rsidP="008C696B">
      <w:pPr>
        <w:spacing w:line="360" w:lineRule="auto"/>
      </w:pPr>
      <w:r w:rsidRPr="008C696B">
        <w:t>##### Woody Wetlands</w:t>
      </w:r>
    </w:p>
    <w:p w14:paraId="181A05D5" w14:textId="77777777" w:rsidR="002766BC" w:rsidRPr="008C696B" w:rsidRDefault="002766BC" w:rsidP="008C696B">
      <w:pPr>
        <w:spacing w:line="360" w:lineRule="auto"/>
      </w:pPr>
    </w:p>
    <w:p w14:paraId="395E6A50" w14:textId="77777777" w:rsidR="002766BC" w:rsidRPr="008C696B" w:rsidRDefault="002766BC" w:rsidP="008C696B">
      <w:pPr>
        <w:spacing w:line="360" w:lineRule="auto"/>
      </w:pPr>
      <w:r w:rsidRPr="008C696B">
        <w:t>```{r}</w:t>
      </w:r>
    </w:p>
    <w:p w14:paraId="76213FCC" w14:textId="77777777" w:rsidR="002766BC" w:rsidRPr="008C696B" w:rsidRDefault="002766BC" w:rsidP="008C696B">
      <w:pPr>
        <w:spacing w:line="360" w:lineRule="auto"/>
      </w:pPr>
      <w:r w:rsidRPr="008C696B">
        <w:t>wilcoxByFactor(workingSet, "NLCD_2023_Label", "Woody Wetlands", "h_canopy", 2020, 2024)</w:t>
      </w:r>
    </w:p>
    <w:p w14:paraId="749972E9" w14:textId="77777777" w:rsidR="002766BC" w:rsidRPr="008C696B" w:rsidRDefault="002766BC" w:rsidP="008C696B">
      <w:pPr>
        <w:spacing w:line="360" w:lineRule="auto"/>
      </w:pPr>
      <w:r w:rsidRPr="008C696B">
        <w:t>```</w:t>
      </w:r>
    </w:p>
    <w:p w14:paraId="3DDA53F3" w14:textId="77777777" w:rsidR="002766BC" w:rsidRPr="008C696B" w:rsidRDefault="002766BC" w:rsidP="008C696B">
      <w:pPr>
        <w:spacing w:line="360" w:lineRule="auto"/>
      </w:pPr>
    </w:p>
    <w:p w14:paraId="7BD35C21" w14:textId="77777777" w:rsidR="002766BC" w:rsidRPr="008C696B" w:rsidRDefault="002766BC" w:rsidP="008C696B">
      <w:pPr>
        <w:spacing w:line="360" w:lineRule="auto"/>
      </w:pPr>
      <w:r w:rsidRPr="008C696B">
        <w:t>#### Disturbance Presence</w:t>
      </w:r>
    </w:p>
    <w:p w14:paraId="7682496F" w14:textId="77777777" w:rsidR="002766BC" w:rsidRPr="008C696B" w:rsidRDefault="002766BC" w:rsidP="008C696B">
      <w:pPr>
        <w:spacing w:line="360" w:lineRule="auto"/>
      </w:pPr>
    </w:p>
    <w:p w14:paraId="7F481371" w14:textId="77777777" w:rsidR="002766BC" w:rsidRPr="008C696B" w:rsidRDefault="002766BC" w:rsidP="008C696B">
      <w:pPr>
        <w:spacing w:line="360" w:lineRule="auto"/>
      </w:pPr>
      <w:r w:rsidRPr="008C696B">
        <w:t>##### Yes</w:t>
      </w:r>
    </w:p>
    <w:p w14:paraId="0B1EDA74" w14:textId="77777777" w:rsidR="002766BC" w:rsidRPr="008C696B" w:rsidRDefault="002766BC" w:rsidP="008C696B">
      <w:pPr>
        <w:spacing w:line="360" w:lineRule="auto"/>
      </w:pPr>
    </w:p>
    <w:p w14:paraId="39AF461E" w14:textId="77777777" w:rsidR="002766BC" w:rsidRPr="008C696B" w:rsidRDefault="002766BC" w:rsidP="008C696B">
      <w:pPr>
        <w:spacing w:line="360" w:lineRule="auto"/>
      </w:pPr>
      <w:r w:rsidRPr="008C696B">
        <w:t>```{r}</w:t>
      </w:r>
    </w:p>
    <w:p w14:paraId="1421CCA9" w14:textId="77777777" w:rsidR="002766BC" w:rsidRPr="008C696B" w:rsidRDefault="002766BC" w:rsidP="008C696B">
      <w:pPr>
        <w:spacing w:line="360" w:lineRule="auto"/>
      </w:pPr>
      <w:r w:rsidRPr="008C696B">
        <w:t>wilcoxByFactor(workingSet, "DisturbancePresence", "Yes", "h_canopy", 2020, 2024)</w:t>
      </w:r>
    </w:p>
    <w:p w14:paraId="6FB5281D" w14:textId="77777777" w:rsidR="002766BC" w:rsidRPr="008C696B" w:rsidRDefault="002766BC" w:rsidP="008C696B">
      <w:pPr>
        <w:spacing w:line="360" w:lineRule="auto"/>
      </w:pPr>
      <w:r w:rsidRPr="008C696B">
        <w:t>```</w:t>
      </w:r>
    </w:p>
    <w:p w14:paraId="13D0CDA2" w14:textId="77777777" w:rsidR="002766BC" w:rsidRPr="008C696B" w:rsidRDefault="002766BC" w:rsidP="008C696B">
      <w:pPr>
        <w:spacing w:line="360" w:lineRule="auto"/>
      </w:pPr>
    </w:p>
    <w:p w14:paraId="4C6D854F" w14:textId="77777777" w:rsidR="002766BC" w:rsidRPr="008C696B" w:rsidRDefault="002766BC" w:rsidP="008C696B">
      <w:pPr>
        <w:spacing w:line="360" w:lineRule="auto"/>
      </w:pPr>
      <w:r w:rsidRPr="008C696B">
        <w:t>##### No</w:t>
      </w:r>
    </w:p>
    <w:p w14:paraId="20A01027" w14:textId="77777777" w:rsidR="002766BC" w:rsidRPr="008C696B" w:rsidRDefault="002766BC" w:rsidP="008C696B">
      <w:pPr>
        <w:spacing w:line="360" w:lineRule="auto"/>
      </w:pPr>
    </w:p>
    <w:p w14:paraId="37986396" w14:textId="77777777" w:rsidR="002766BC" w:rsidRPr="008C696B" w:rsidRDefault="002766BC" w:rsidP="008C696B">
      <w:pPr>
        <w:spacing w:line="360" w:lineRule="auto"/>
      </w:pPr>
      <w:r w:rsidRPr="008C696B">
        <w:t>```{r}</w:t>
      </w:r>
    </w:p>
    <w:p w14:paraId="6C314CE7" w14:textId="77777777" w:rsidR="002766BC" w:rsidRPr="008C696B" w:rsidRDefault="002766BC" w:rsidP="008C696B">
      <w:pPr>
        <w:spacing w:line="360" w:lineRule="auto"/>
      </w:pPr>
      <w:r w:rsidRPr="008C696B">
        <w:t>wilcoxByFactor(workingSet, "DisturbancePresence", "No", "h_canopy", 2020, 2024)</w:t>
      </w:r>
    </w:p>
    <w:p w14:paraId="3A602AD6" w14:textId="77777777" w:rsidR="002766BC" w:rsidRPr="008C696B" w:rsidRDefault="002766BC" w:rsidP="008C696B">
      <w:pPr>
        <w:spacing w:line="360" w:lineRule="auto"/>
      </w:pPr>
      <w:r w:rsidRPr="008C696B">
        <w:t>```</w:t>
      </w:r>
    </w:p>
    <w:p w14:paraId="16582365" w14:textId="77777777" w:rsidR="002766BC" w:rsidRPr="008C696B" w:rsidRDefault="002766BC" w:rsidP="008C696B">
      <w:pPr>
        <w:spacing w:line="360" w:lineRule="auto"/>
      </w:pPr>
    </w:p>
    <w:p w14:paraId="4E529063" w14:textId="77777777" w:rsidR="002766BC" w:rsidRPr="008C696B" w:rsidRDefault="002766BC" w:rsidP="008C696B">
      <w:pPr>
        <w:spacing w:line="360" w:lineRule="auto"/>
      </w:pPr>
      <w:r w:rsidRPr="008C696B">
        <w:t>#### Years Since Disturbance</w:t>
      </w:r>
    </w:p>
    <w:p w14:paraId="507A16BB" w14:textId="77777777" w:rsidR="002766BC" w:rsidRPr="008C696B" w:rsidRDefault="002766BC" w:rsidP="008C696B">
      <w:pPr>
        <w:spacing w:line="360" w:lineRule="auto"/>
      </w:pPr>
    </w:p>
    <w:p w14:paraId="76C6EBEE" w14:textId="77777777" w:rsidR="002766BC" w:rsidRPr="008C696B" w:rsidRDefault="002766BC" w:rsidP="008C696B">
      <w:pPr>
        <w:spacing w:line="360" w:lineRule="auto"/>
      </w:pPr>
      <w:r w:rsidRPr="008C696B">
        <w:t>##### \&lt;10 Years</w:t>
      </w:r>
    </w:p>
    <w:p w14:paraId="48560E29" w14:textId="77777777" w:rsidR="002766BC" w:rsidRPr="008C696B" w:rsidRDefault="002766BC" w:rsidP="008C696B">
      <w:pPr>
        <w:spacing w:line="360" w:lineRule="auto"/>
      </w:pPr>
    </w:p>
    <w:p w14:paraId="286A08BF" w14:textId="77777777" w:rsidR="002766BC" w:rsidRPr="008C696B" w:rsidRDefault="002766BC" w:rsidP="008C696B">
      <w:pPr>
        <w:spacing w:line="360" w:lineRule="auto"/>
      </w:pPr>
      <w:r w:rsidRPr="008C696B">
        <w:t>```{r}</w:t>
      </w:r>
    </w:p>
    <w:p w14:paraId="06DE56AA" w14:textId="77777777" w:rsidR="002766BC" w:rsidRPr="008C696B" w:rsidRDefault="002766BC" w:rsidP="008C696B">
      <w:pPr>
        <w:spacing w:line="360" w:lineRule="auto"/>
      </w:pPr>
      <w:r w:rsidRPr="008C696B">
        <w:t>wilcoxByFactor(workingSet, "FastLossAgeGroup", "&lt;10 Years", "h_canopy", 2020, 2024)</w:t>
      </w:r>
    </w:p>
    <w:p w14:paraId="1AAF71FB" w14:textId="77777777" w:rsidR="002766BC" w:rsidRPr="008C696B" w:rsidRDefault="002766BC" w:rsidP="008C696B">
      <w:pPr>
        <w:spacing w:line="360" w:lineRule="auto"/>
      </w:pPr>
      <w:r w:rsidRPr="008C696B">
        <w:t>```</w:t>
      </w:r>
    </w:p>
    <w:p w14:paraId="57B462D4" w14:textId="77777777" w:rsidR="002766BC" w:rsidRPr="008C696B" w:rsidRDefault="002766BC" w:rsidP="008C696B">
      <w:pPr>
        <w:spacing w:line="360" w:lineRule="auto"/>
      </w:pPr>
    </w:p>
    <w:p w14:paraId="3E404525" w14:textId="77777777" w:rsidR="002766BC" w:rsidRPr="008C696B" w:rsidRDefault="002766BC" w:rsidP="008C696B">
      <w:pPr>
        <w:spacing w:line="360" w:lineRule="auto"/>
      </w:pPr>
      <w:r w:rsidRPr="008C696B">
        <w:t>##### 10-20 Years</w:t>
      </w:r>
    </w:p>
    <w:p w14:paraId="42A96605" w14:textId="77777777" w:rsidR="002766BC" w:rsidRPr="008C696B" w:rsidRDefault="002766BC" w:rsidP="008C696B">
      <w:pPr>
        <w:spacing w:line="360" w:lineRule="auto"/>
      </w:pPr>
    </w:p>
    <w:p w14:paraId="77BBB5E4" w14:textId="77777777" w:rsidR="002766BC" w:rsidRPr="008C696B" w:rsidRDefault="002766BC" w:rsidP="008C696B">
      <w:pPr>
        <w:spacing w:line="360" w:lineRule="auto"/>
      </w:pPr>
      <w:r w:rsidRPr="008C696B">
        <w:t>```{r}</w:t>
      </w:r>
    </w:p>
    <w:p w14:paraId="773DD121" w14:textId="77777777" w:rsidR="002766BC" w:rsidRPr="008C696B" w:rsidRDefault="002766BC" w:rsidP="008C696B">
      <w:pPr>
        <w:spacing w:line="360" w:lineRule="auto"/>
      </w:pPr>
      <w:r w:rsidRPr="008C696B">
        <w:t>wilcoxByFactor(workingSet, "FastLossAgeGroup", "10-20 Years", "h_canopy", 2020, 2024)</w:t>
      </w:r>
    </w:p>
    <w:p w14:paraId="198CCF02" w14:textId="77777777" w:rsidR="002766BC" w:rsidRPr="008C696B" w:rsidRDefault="002766BC" w:rsidP="008C696B">
      <w:pPr>
        <w:spacing w:line="360" w:lineRule="auto"/>
      </w:pPr>
      <w:r w:rsidRPr="008C696B">
        <w:t>```</w:t>
      </w:r>
    </w:p>
    <w:p w14:paraId="49EE487B" w14:textId="77777777" w:rsidR="002766BC" w:rsidRPr="008C696B" w:rsidRDefault="002766BC" w:rsidP="008C696B">
      <w:pPr>
        <w:spacing w:line="360" w:lineRule="auto"/>
      </w:pPr>
    </w:p>
    <w:p w14:paraId="555F7ED5" w14:textId="77777777" w:rsidR="002766BC" w:rsidRPr="008C696B" w:rsidRDefault="002766BC" w:rsidP="008C696B">
      <w:pPr>
        <w:spacing w:line="360" w:lineRule="auto"/>
      </w:pPr>
      <w:r w:rsidRPr="008C696B">
        <w:lastRenderedPageBreak/>
        <w:t>##### 20-30 Years</w:t>
      </w:r>
    </w:p>
    <w:p w14:paraId="4B919DA6" w14:textId="77777777" w:rsidR="002766BC" w:rsidRPr="008C696B" w:rsidRDefault="002766BC" w:rsidP="008C696B">
      <w:pPr>
        <w:spacing w:line="360" w:lineRule="auto"/>
      </w:pPr>
    </w:p>
    <w:p w14:paraId="2C59D534" w14:textId="77777777" w:rsidR="002766BC" w:rsidRPr="008C696B" w:rsidRDefault="002766BC" w:rsidP="008C696B">
      <w:pPr>
        <w:spacing w:line="360" w:lineRule="auto"/>
      </w:pPr>
      <w:r w:rsidRPr="008C696B">
        <w:t>```{r}</w:t>
      </w:r>
    </w:p>
    <w:p w14:paraId="0D54F4F3" w14:textId="77777777" w:rsidR="002766BC" w:rsidRPr="008C696B" w:rsidRDefault="002766BC" w:rsidP="008C696B">
      <w:pPr>
        <w:spacing w:line="360" w:lineRule="auto"/>
      </w:pPr>
      <w:r w:rsidRPr="008C696B">
        <w:t>wilcoxByFactor(workingSet, "FastLossAgeGroup", "20-30 Years", "h_canopy", 2020, 2024)</w:t>
      </w:r>
    </w:p>
    <w:p w14:paraId="0F45C594" w14:textId="77777777" w:rsidR="002766BC" w:rsidRPr="008C696B" w:rsidRDefault="002766BC" w:rsidP="008C696B">
      <w:pPr>
        <w:spacing w:line="360" w:lineRule="auto"/>
      </w:pPr>
      <w:r w:rsidRPr="008C696B">
        <w:t>```</w:t>
      </w:r>
    </w:p>
    <w:p w14:paraId="02B97432" w14:textId="77777777" w:rsidR="002766BC" w:rsidRPr="008C696B" w:rsidRDefault="002766BC" w:rsidP="008C696B">
      <w:pPr>
        <w:spacing w:line="360" w:lineRule="auto"/>
      </w:pPr>
    </w:p>
    <w:p w14:paraId="1FAB42D6" w14:textId="77777777" w:rsidR="002766BC" w:rsidRPr="008C696B" w:rsidRDefault="002766BC" w:rsidP="008C696B">
      <w:pPr>
        <w:spacing w:line="360" w:lineRule="auto"/>
      </w:pPr>
      <w:r w:rsidRPr="008C696B">
        <w:t>##### 30+ Years</w:t>
      </w:r>
    </w:p>
    <w:p w14:paraId="082FC6B8" w14:textId="77777777" w:rsidR="002766BC" w:rsidRPr="008C696B" w:rsidRDefault="002766BC" w:rsidP="008C696B">
      <w:pPr>
        <w:spacing w:line="360" w:lineRule="auto"/>
      </w:pPr>
    </w:p>
    <w:p w14:paraId="2BE72316" w14:textId="77777777" w:rsidR="002766BC" w:rsidRPr="008C696B" w:rsidRDefault="002766BC" w:rsidP="008C696B">
      <w:pPr>
        <w:spacing w:line="360" w:lineRule="auto"/>
      </w:pPr>
      <w:r w:rsidRPr="008C696B">
        <w:t>```{r}</w:t>
      </w:r>
    </w:p>
    <w:p w14:paraId="5D39DD34" w14:textId="77777777" w:rsidR="002766BC" w:rsidRPr="008C696B" w:rsidRDefault="002766BC" w:rsidP="008C696B">
      <w:pPr>
        <w:spacing w:line="360" w:lineRule="auto"/>
      </w:pPr>
      <w:r w:rsidRPr="008C696B">
        <w:t>wilcoxByFactor(workingSet, "FastLossAgeGroup", "30+ Years", "h_canopy", 2020, 2024)</w:t>
      </w:r>
    </w:p>
    <w:p w14:paraId="0FE80868" w14:textId="77777777" w:rsidR="002766BC" w:rsidRPr="008C696B" w:rsidRDefault="002766BC" w:rsidP="008C696B">
      <w:pPr>
        <w:spacing w:line="360" w:lineRule="auto"/>
      </w:pPr>
      <w:r w:rsidRPr="008C696B">
        <w:t>```</w:t>
      </w:r>
    </w:p>
    <w:p w14:paraId="53974291" w14:textId="77777777" w:rsidR="002766BC" w:rsidRPr="008C696B" w:rsidRDefault="002766BC" w:rsidP="008C696B">
      <w:pPr>
        <w:spacing w:line="360" w:lineRule="auto"/>
      </w:pPr>
    </w:p>
    <w:p w14:paraId="6CE184C6" w14:textId="77777777" w:rsidR="002766BC" w:rsidRPr="008C696B" w:rsidRDefault="002766BC" w:rsidP="008C696B">
      <w:pPr>
        <w:spacing w:line="360" w:lineRule="auto"/>
      </w:pPr>
      <w:r w:rsidRPr="008C696B">
        <w:t>### Graphing</w:t>
      </w:r>
    </w:p>
    <w:p w14:paraId="22AF8070" w14:textId="77777777" w:rsidR="002766BC" w:rsidRPr="008C696B" w:rsidRDefault="002766BC" w:rsidP="008C696B">
      <w:pPr>
        <w:spacing w:line="360" w:lineRule="auto"/>
      </w:pPr>
    </w:p>
    <w:p w14:paraId="41DF20BA" w14:textId="77777777" w:rsidR="002766BC" w:rsidRPr="008C696B" w:rsidRDefault="002766BC" w:rsidP="008C696B">
      <w:pPr>
        <w:spacing w:line="360" w:lineRule="auto"/>
      </w:pPr>
      <w:r w:rsidRPr="008C696B">
        <w:t>#### Assembling Results</w:t>
      </w:r>
    </w:p>
    <w:p w14:paraId="27F769D2" w14:textId="77777777" w:rsidR="002766BC" w:rsidRPr="008C696B" w:rsidRDefault="002766BC" w:rsidP="008C696B">
      <w:pPr>
        <w:spacing w:line="360" w:lineRule="auto"/>
      </w:pPr>
    </w:p>
    <w:p w14:paraId="59A3667E" w14:textId="77777777" w:rsidR="002766BC" w:rsidRPr="008C696B" w:rsidRDefault="002766BC" w:rsidP="008C696B">
      <w:pPr>
        <w:spacing w:line="360" w:lineRule="auto"/>
      </w:pPr>
      <w:r w:rsidRPr="008C696B">
        <w:t>```{r}</w:t>
      </w:r>
    </w:p>
    <w:p w14:paraId="6C9FDB5E" w14:textId="77777777" w:rsidR="002766BC" w:rsidRPr="008C696B" w:rsidRDefault="002766BC" w:rsidP="008C696B">
      <w:pPr>
        <w:spacing w:line="360" w:lineRule="auto"/>
      </w:pPr>
      <w:r w:rsidRPr="008C696B">
        <w:t>wilcoxResultsDf &lt;- read_xlsx("Results.xlsx", sheet = "Wilcoxon")</w:t>
      </w:r>
    </w:p>
    <w:p w14:paraId="4BAF9F0E" w14:textId="77777777" w:rsidR="002766BC" w:rsidRPr="008C696B" w:rsidRDefault="002766BC" w:rsidP="008C696B">
      <w:pPr>
        <w:spacing w:line="360" w:lineRule="auto"/>
      </w:pPr>
    </w:p>
    <w:p w14:paraId="2B75CA4F" w14:textId="77777777" w:rsidR="002766BC" w:rsidRPr="008C696B" w:rsidRDefault="002766BC" w:rsidP="008C696B">
      <w:pPr>
        <w:spacing w:line="360" w:lineRule="auto"/>
      </w:pPr>
      <w:r w:rsidRPr="008C696B">
        <w:t>wilcoxResultsDf$Factor &lt;- factor(wilcoxResultsDf$Factor, levels = c(</w:t>
      </w:r>
    </w:p>
    <w:p w14:paraId="60DEF397" w14:textId="77777777" w:rsidR="002766BC" w:rsidRPr="008C696B" w:rsidRDefault="002766BC" w:rsidP="008C696B">
      <w:pPr>
        <w:spacing w:line="360" w:lineRule="auto"/>
      </w:pPr>
      <w:r w:rsidRPr="008C696B">
        <w:t xml:space="preserve">  "Forest Cover Type", </w:t>
      </w:r>
    </w:p>
    <w:p w14:paraId="6433DF37" w14:textId="77777777" w:rsidR="002766BC" w:rsidRPr="008C696B" w:rsidRDefault="002766BC" w:rsidP="008C696B">
      <w:pPr>
        <w:spacing w:line="360" w:lineRule="auto"/>
      </w:pPr>
      <w:r w:rsidRPr="008C696B">
        <w:t xml:space="preserve">  "Disturbance Presence", </w:t>
      </w:r>
    </w:p>
    <w:p w14:paraId="35072862" w14:textId="77777777" w:rsidR="002766BC" w:rsidRPr="008C696B" w:rsidRDefault="002766BC" w:rsidP="008C696B">
      <w:pPr>
        <w:spacing w:line="360" w:lineRule="auto"/>
      </w:pPr>
      <w:r w:rsidRPr="008C696B">
        <w:t xml:space="preserve">  "Years Since Disturbance"</w:t>
      </w:r>
    </w:p>
    <w:p w14:paraId="6EA5048D" w14:textId="77777777" w:rsidR="002766BC" w:rsidRPr="008C696B" w:rsidRDefault="002766BC" w:rsidP="008C696B">
      <w:pPr>
        <w:spacing w:line="360" w:lineRule="auto"/>
      </w:pPr>
      <w:r w:rsidRPr="008C696B">
        <w:t>))</w:t>
      </w:r>
    </w:p>
    <w:p w14:paraId="4BAC83F7" w14:textId="77777777" w:rsidR="002766BC" w:rsidRPr="008C696B" w:rsidRDefault="002766BC" w:rsidP="008C696B">
      <w:pPr>
        <w:spacing w:line="360" w:lineRule="auto"/>
      </w:pPr>
    </w:p>
    <w:p w14:paraId="344F868E" w14:textId="77777777" w:rsidR="002766BC" w:rsidRPr="008C696B" w:rsidRDefault="002766BC" w:rsidP="008C696B">
      <w:pPr>
        <w:spacing w:line="360" w:lineRule="auto"/>
      </w:pPr>
      <w:r w:rsidRPr="008C696B">
        <w:t># Define custom colors by Factor_Level</w:t>
      </w:r>
    </w:p>
    <w:p w14:paraId="69E9B7AC" w14:textId="77777777" w:rsidR="002766BC" w:rsidRPr="008C696B" w:rsidRDefault="002766BC" w:rsidP="008C696B">
      <w:pPr>
        <w:spacing w:line="360" w:lineRule="auto"/>
      </w:pPr>
      <w:r w:rsidRPr="008C696B">
        <w:t>custom_colors &lt;- c(</w:t>
      </w:r>
    </w:p>
    <w:p w14:paraId="46382344" w14:textId="77777777" w:rsidR="002766BC" w:rsidRPr="008C696B" w:rsidRDefault="002766BC" w:rsidP="008C696B">
      <w:pPr>
        <w:spacing w:line="360" w:lineRule="auto"/>
      </w:pPr>
      <w:r w:rsidRPr="008C696B">
        <w:t xml:space="preserve">  # forest cover </w:t>
      </w:r>
    </w:p>
    <w:p w14:paraId="72ADC31D" w14:textId="77777777" w:rsidR="002766BC" w:rsidRPr="008C696B" w:rsidRDefault="002766BC" w:rsidP="008C696B">
      <w:pPr>
        <w:spacing w:line="360" w:lineRule="auto"/>
      </w:pPr>
      <w:r w:rsidRPr="008C696B">
        <w:t xml:space="preserve">  "Deciduous Forest" = "#a1d99b",</w:t>
      </w:r>
    </w:p>
    <w:p w14:paraId="0F232075" w14:textId="77777777" w:rsidR="002766BC" w:rsidRPr="008C696B" w:rsidRDefault="002766BC" w:rsidP="008C696B">
      <w:pPr>
        <w:spacing w:line="360" w:lineRule="auto"/>
      </w:pPr>
      <w:r w:rsidRPr="008C696B">
        <w:lastRenderedPageBreak/>
        <w:t xml:space="preserve">  "Evergreen Forest" = "#74c476",</w:t>
      </w:r>
    </w:p>
    <w:p w14:paraId="51A0D1CA" w14:textId="77777777" w:rsidR="002766BC" w:rsidRPr="008C696B" w:rsidRDefault="002766BC" w:rsidP="008C696B">
      <w:pPr>
        <w:spacing w:line="360" w:lineRule="auto"/>
      </w:pPr>
      <w:r w:rsidRPr="008C696B">
        <w:t xml:space="preserve">  "Mixed Forest" = "#31a354",</w:t>
      </w:r>
    </w:p>
    <w:p w14:paraId="219D0F72" w14:textId="77777777" w:rsidR="002766BC" w:rsidRPr="008C696B" w:rsidRDefault="002766BC" w:rsidP="008C696B">
      <w:pPr>
        <w:spacing w:line="360" w:lineRule="auto"/>
      </w:pPr>
      <w:r w:rsidRPr="008C696B">
        <w:t xml:space="preserve">  "Woody Wetlands" = "#006d2c",</w:t>
      </w:r>
    </w:p>
    <w:p w14:paraId="216652D2" w14:textId="77777777" w:rsidR="002766BC" w:rsidRPr="008C696B" w:rsidRDefault="002766BC" w:rsidP="008C696B">
      <w:pPr>
        <w:spacing w:line="360" w:lineRule="auto"/>
      </w:pPr>
      <w:r w:rsidRPr="008C696B">
        <w:t xml:space="preserve">  </w:t>
      </w:r>
    </w:p>
    <w:p w14:paraId="6D8403EC" w14:textId="77777777" w:rsidR="002766BC" w:rsidRPr="008C696B" w:rsidRDefault="002766BC" w:rsidP="008C696B">
      <w:pPr>
        <w:spacing w:line="360" w:lineRule="auto"/>
      </w:pPr>
      <w:r w:rsidRPr="008C696B">
        <w:t xml:space="preserve">  # disturbance binary (reds)</w:t>
      </w:r>
    </w:p>
    <w:p w14:paraId="7C97796E" w14:textId="77777777" w:rsidR="002766BC" w:rsidRPr="008C696B" w:rsidRDefault="002766BC" w:rsidP="008C696B">
      <w:pPr>
        <w:spacing w:line="360" w:lineRule="auto"/>
      </w:pPr>
      <w:r w:rsidRPr="008C696B">
        <w:t xml:space="preserve">  "Yes" = "#fb6a4a",</w:t>
      </w:r>
    </w:p>
    <w:p w14:paraId="5A1A652C" w14:textId="77777777" w:rsidR="002766BC" w:rsidRPr="008C696B" w:rsidRDefault="002766BC" w:rsidP="008C696B">
      <w:pPr>
        <w:spacing w:line="360" w:lineRule="auto"/>
      </w:pPr>
      <w:r w:rsidRPr="008C696B">
        <w:t xml:space="preserve">  "No" = "#cb181d",</w:t>
      </w:r>
    </w:p>
    <w:p w14:paraId="41A83EB2" w14:textId="77777777" w:rsidR="002766BC" w:rsidRPr="008C696B" w:rsidRDefault="002766BC" w:rsidP="008C696B">
      <w:pPr>
        <w:spacing w:line="360" w:lineRule="auto"/>
      </w:pPr>
      <w:r w:rsidRPr="008C696B">
        <w:t xml:space="preserve">  </w:t>
      </w:r>
    </w:p>
    <w:p w14:paraId="6E7A1A36" w14:textId="77777777" w:rsidR="002766BC" w:rsidRPr="008C696B" w:rsidRDefault="002766BC" w:rsidP="008C696B">
      <w:pPr>
        <w:spacing w:line="360" w:lineRule="auto"/>
      </w:pPr>
      <w:r w:rsidRPr="008C696B">
        <w:t xml:space="preserve">  # years since</w:t>
      </w:r>
    </w:p>
    <w:p w14:paraId="5D4C8ADE" w14:textId="77777777" w:rsidR="002766BC" w:rsidRPr="008C696B" w:rsidRDefault="002766BC" w:rsidP="008C696B">
      <w:pPr>
        <w:spacing w:line="360" w:lineRule="auto"/>
      </w:pPr>
      <w:r w:rsidRPr="008C696B">
        <w:t xml:space="preserve">  "&lt;10 Years" = "#9ecae1",</w:t>
      </w:r>
    </w:p>
    <w:p w14:paraId="5C784D39" w14:textId="77777777" w:rsidR="002766BC" w:rsidRPr="008C696B" w:rsidRDefault="002766BC" w:rsidP="008C696B">
      <w:pPr>
        <w:spacing w:line="360" w:lineRule="auto"/>
      </w:pPr>
      <w:r w:rsidRPr="008C696B">
        <w:t xml:space="preserve">  "10-20 Years" = "#6baed6",</w:t>
      </w:r>
    </w:p>
    <w:p w14:paraId="0E37771A" w14:textId="77777777" w:rsidR="002766BC" w:rsidRPr="008C696B" w:rsidRDefault="002766BC" w:rsidP="008C696B">
      <w:pPr>
        <w:spacing w:line="360" w:lineRule="auto"/>
      </w:pPr>
      <w:r w:rsidRPr="008C696B">
        <w:t xml:space="preserve">  "20-30 Years" = "#3182bd",</w:t>
      </w:r>
    </w:p>
    <w:p w14:paraId="00E0C96F" w14:textId="77777777" w:rsidR="002766BC" w:rsidRPr="008C696B" w:rsidRDefault="002766BC" w:rsidP="008C696B">
      <w:pPr>
        <w:spacing w:line="360" w:lineRule="auto"/>
      </w:pPr>
      <w:r w:rsidRPr="008C696B">
        <w:t xml:space="preserve">  "30+ Years" = "#08519c"</w:t>
      </w:r>
    </w:p>
    <w:p w14:paraId="4A9C6883" w14:textId="77777777" w:rsidR="002766BC" w:rsidRPr="008C696B" w:rsidRDefault="002766BC" w:rsidP="008C696B">
      <w:pPr>
        <w:spacing w:line="360" w:lineRule="auto"/>
      </w:pPr>
      <w:r w:rsidRPr="008C696B">
        <w:t>)</w:t>
      </w:r>
    </w:p>
    <w:p w14:paraId="6D62447A" w14:textId="77777777" w:rsidR="002766BC" w:rsidRPr="008C696B" w:rsidRDefault="002766BC" w:rsidP="008C696B">
      <w:pPr>
        <w:spacing w:line="360" w:lineRule="auto"/>
      </w:pPr>
    </w:p>
    <w:p w14:paraId="6DE9EE49" w14:textId="77777777" w:rsidR="002766BC" w:rsidRPr="008C696B" w:rsidRDefault="002766BC" w:rsidP="008C696B">
      <w:pPr>
        <w:spacing w:line="360" w:lineRule="auto"/>
      </w:pPr>
      <w:r w:rsidRPr="008C696B">
        <w:t># converting names to factor to set order</w:t>
      </w:r>
    </w:p>
    <w:p w14:paraId="42674B00" w14:textId="77777777" w:rsidR="002766BC" w:rsidRPr="008C696B" w:rsidRDefault="002766BC" w:rsidP="008C696B">
      <w:pPr>
        <w:spacing w:line="360" w:lineRule="auto"/>
      </w:pPr>
      <w:r w:rsidRPr="008C696B">
        <w:t>wilcoxResultsDf$Factor_Level &lt;- factor(wilcoxResultsDf$Factor_Level, levels = names(custom_colors))</w:t>
      </w:r>
    </w:p>
    <w:p w14:paraId="0FB508CF" w14:textId="77777777" w:rsidR="002766BC" w:rsidRPr="008C696B" w:rsidRDefault="002766BC" w:rsidP="008C696B">
      <w:pPr>
        <w:spacing w:line="360" w:lineRule="auto"/>
      </w:pPr>
    </w:p>
    <w:p w14:paraId="2F1F9D74" w14:textId="77777777" w:rsidR="002766BC" w:rsidRPr="008C696B" w:rsidRDefault="002766BC" w:rsidP="008C696B">
      <w:pPr>
        <w:spacing w:line="360" w:lineRule="auto"/>
      </w:pPr>
      <w:r w:rsidRPr="008C696B">
        <w:t># then shifting to the order we want</w:t>
      </w:r>
    </w:p>
    <w:p w14:paraId="6AE84414" w14:textId="77777777" w:rsidR="002766BC" w:rsidRPr="008C696B" w:rsidRDefault="002766BC" w:rsidP="008C696B">
      <w:pPr>
        <w:spacing w:line="360" w:lineRule="auto"/>
      </w:pPr>
      <w:r w:rsidRPr="008C696B">
        <w:t>wilcoxResultsDf$Factor &lt;- factor(wilcoxResultsDf$Factor, levels = c(</w:t>
      </w:r>
    </w:p>
    <w:p w14:paraId="6B88A468" w14:textId="77777777" w:rsidR="002766BC" w:rsidRPr="008C696B" w:rsidRDefault="002766BC" w:rsidP="008C696B">
      <w:pPr>
        <w:spacing w:line="360" w:lineRule="auto"/>
      </w:pPr>
      <w:r w:rsidRPr="008C696B">
        <w:t xml:space="preserve">  "Forest Cover Type", </w:t>
      </w:r>
    </w:p>
    <w:p w14:paraId="74180E68" w14:textId="77777777" w:rsidR="002766BC" w:rsidRPr="008C696B" w:rsidRDefault="002766BC" w:rsidP="008C696B">
      <w:pPr>
        <w:spacing w:line="360" w:lineRule="auto"/>
      </w:pPr>
      <w:r w:rsidRPr="008C696B">
        <w:t xml:space="preserve">  "Disturbance Presence", </w:t>
      </w:r>
    </w:p>
    <w:p w14:paraId="59EDA9E2" w14:textId="77777777" w:rsidR="002766BC" w:rsidRPr="008C696B" w:rsidRDefault="002766BC" w:rsidP="008C696B">
      <w:pPr>
        <w:spacing w:line="360" w:lineRule="auto"/>
      </w:pPr>
      <w:r w:rsidRPr="008C696B">
        <w:t xml:space="preserve">  "Years Since Disturbance"</w:t>
      </w:r>
    </w:p>
    <w:p w14:paraId="0D9B37EB" w14:textId="77777777" w:rsidR="002766BC" w:rsidRPr="008C696B" w:rsidRDefault="002766BC" w:rsidP="008C696B">
      <w:pPr>
        <w:spacing w:line="360" w:lineRule="auto"/>
      </w:pPr>
      <w:r w:rsidRPr="008C696B">
        <w:t>))</w:t>
      </w:r>
    </w:p>
    <w:p w14:paraId="16BCECAB" w14:textId="77777777" w:rsidR="002766BC" w:rsidRPr="008C696B" w:rsidRDefault="002766BC" w:rsidP="008C696B">
      <w:pPr>
        <w:spacing w:line="360" w:lineRule="auto"/>
      </w:pPr>
      <w:r w:rsidRPr="008C696B">
        <w:t>```</w:t>
      </w:r>
    </w:p>
    <w:p w14:paraId="68D01BBC" w14:textId="77777777" w:rsidR="002766BC" w:rsidRPr="008C696B" w:rsidRDefault="002766BC" w:rsidP="008C696B">
      <w:pPr>
        <w:spacing w:line="360" w:lineRule="auto"/>
      </w:pPr>
    </w:p>
    <w:p w14:paraId="12C4DD4E" w14:textId="77777777" w:rsidR="002766BC" w:rsidRPr="008C696B" w:rsidRDefault="002766BC" w:rsidP="008C696B">
      <w:pPr>
        <w:spacing w:line="360" w:lineRule="auto"/>
      </w:pPr>
      <w:r w:rsidRPr="008C696B">
        <w:t>#### W statistic</w:t>
      </w:r>
    </w:p>
    <w:p w14:paraId="256AC34B" w14:textId="77777777" w:rsidR="002766BC" w:rsidRPr="008C696B" w:rsidRDefault="002766BC" w:rsidP="008C696B">
      <w:pPr>
        <w:spacing w:line="360" w:lineRule="auto"/>
      </w:pPr>
    </w:p>
    <w:p w14:paraId="0BD2D271" w14:textId="77777777" w:rsidR="002766BC" w:rsidRPr="008C696B" w:rsidRDefault="002766BC" w:rsidP="008C696B">
      <w:pPr>
        <w:spacing w:line="360" w:lineRule="auto"/>
      </w:pPr>
      <w:r w:rsidRPr="008C696B">
        <w:t>```{r}</w:t>
      </w:r>
    </w:p>
    <w:p w14:paraId="31DFE363" w14:textId="77777777" w:rsidR="002766BC" w:rsidRPr="008C696B" w:rsidRDefault="002766BC" w:rsidP="008C696B">
      <w:pPr>
        <w:spacing w:line="360" w:lineRule="auto"/>
      </w:pPr>
      <w:r w:rsidRPr="008C696B">
        <w:lastRenderedPageBreak/>
        <w:t xml:space="preserve">wilcoxonWPlot &lt;- ggplot(wilcoxResultsDf, aes(x = Factor, y = W_Statistic, fill = Factor_Level)) + </w:t>
      </w:r>
    </w:p>
    <w:p w14:paraId="7523187D" w14:textId="77777777" w:rsidR="002766BC" w:rsidRPr="008C696B" w:rsidRDefault="002766BC" w:rsidP="008C696B">
      <w:pPr>
        <w:spacing w:line="360" w:lineRule="auto"/>
      </w:pPr>
      <w:r w:rsidRPr="008C696B">
        <w:t xml:space="preserve">  geom_bar(stat = "identity", position = position_dodge(width = 0.99)) +</w:t>
      </w:r>
    </w:p>
    <w:p w14:paraId="5E6F7735" w14:textId="77777777" w:rsidR="002766BC" w:rsidRPr="008C696B" w:rsidRDefault="002766BC" w:rsidP="008C696B">
      <w:pPr>
        <w:spacing w:line="360" w:lineRule="auto"/>
      </w:pPr>
      <w:r w:rsidRPr="008C696B">
        <w:t xml:space="preserve">  scale_fill_manual(values = custom_colors) +</w:t>
      </w:r>
    </w:p>
    <w:p w14:paraId="753D1992" w14:textId="77777777" w:rsidR="002766BC" w:rsidRPr="008C696B" w:rsidRDefault="002766BC" w:rsidP="008C696B">
      <w:pPr>
        <w:spacing w:line="360" w:lineRule="auto"/>
      </w:pPr>
      <w:r w:rsidRPr="008C696B">
        <w:t xml:space="preserve">  labs(title = "W Statistic by Factor and Level", y = "W", x=NULL, fill = "Factor Level") +</w:t>
      </w:r>
    </w:p>
    <w:p w14:paraId="440AF6C4" w14:textId="77777777" w:rsidR="002766BC" w:rsidRPr="008C696B" w:rsidRDefault="002766BC" w:rsidP="008C696B">
      <w:pPr>
        <w:spacing w:line="360" w:lineRule="auto"/>
      </w:pPr>
      <w:r w:rsidRPr="008C696B">
        <w:t xml:space="preserve">  theme_minimal() +</w:t>
      </w:r>
    </w:p>
    <w:p w14:paraId="73A99970" w14:textId="77777777" w:rsidR="002766BC" w:rsidRPr="008C696B" w:rsidRDefault="002766BC" w:rsidP="008C696B">
      <w:pPr>
        <w:spacing w:line="360" w:lineRule="auto"/>
      </w:pPr>
      <w:r w:rsidRPr="008C696B">
        <w:t xml:space="preserve">  customTheme+</w:t>
      </w:r>
    </w:p>
    <w:p w14:paraId="4C704E87" w14:textId="77777777" w:rsidR="002766BC" w:rsidRPr="008C696B" w:rsidRDefault="002766BC" w:rsidP="008C696B">
      <w:pPr>
        <w:spacing w:line="360" w:lineRule="auto"/>
      </w:pPr>
      <w:r w:rsidRPr="008C696B">
        <w:t xml:space="preserve">  theme(  axis.text = element_text(size=10, color = "black"),</w:t>
      </w:r>
    </w:p>
    <w:p w14:paraId="0B81802A" w14:textId="77777777" w:rsidR="002766BC" w:rsidRPr="008C696B" w:rsidRDefault="002766BC" w:rsidP="008C696B">
      <w:pPr>
        <w:spacing w:line="360" w:lineRule="auto"/>
      </w:pPr>
      <w:r w:rsidRPr="008C696B">
        <w:t xml:space="preserve">          # axis.text.x = element_text(angle = 25, hjust = 1, vjust = 1),</w:t>
      </w:r>
    </w:p>
    <w:p w14:paraId="021E8D0D" w14:textId="77777777" w:rsidR="002766BC" w:rsidRPr="008C696B" w:rsidRDefault="002766BC" w:rsidP="008C696B">
      <w:pPr>
        <w:spacing w:line="360" w:lineRule="auto"/>
      </w:pPr>
      <w:r w:rsidRPr="008C696B">
        <w:t xml:space="preserve">          axis.title = element_text(size=14),</w:t>
      </w:r>
    </w:p>
    <w:p w14:paraId="6915CB44" w14:textId="77777777" w:rsidR="002766BC" w:rsidRPr="008C696B" w:rsidRDefault="002766BC" w:rsidP="008C696B">
      <w:pPr>
        <w:spacing w:line="360" w:lineRule="auto"/>
      </w:pPr>
      <w:r w:rsidRPr="008C696B">
        <w:t xml:space="preserve">          legend.title = element_text(size = 12, color = "black"),</w:t>
      </w:r>
    </w:p>
    <w:p w14:paraId="0423DB9B" w14:textId="77777777" w:rsidR="002766BC" w:rsidRPr="008C696B" w:rsidRDefault="002766BC" w:rsidP="008C696B">
      <w:pPr>
        <w:spacing w:line="360" w:lineRule="auto"/>
      </w:pPr>
      <w:r w:rsidRPr="008C696B">
        <w:t xml:space="preserve">          legend.text = element_text(size = 10, color = "black"),</w:t>
      </w:r>
    </w:p>
    <w:p w14:paraId="6EAC8300" w14:textId="77777777" w:rsidR="002766BC" w:rsidRPr="008C696B" w:rsidRDefault="002766BC" w:rsidP="008C696B">
      <w:pPr>
        <w:spacing w:line="360" w:lineRule="auto"/>
      </w:pPr>
      <w:r w:rsidRPr="008C696B">
        <w:t xml:space="preserve">          legend.key.size = unit(.5, "cm"),</w:t>
      </w:r>
    </w:p>
    <w:p w14:paraId="6B2A91F4" w14:textId="77777777" w:rsidR="002766BC" w:rsidRPr="008C696B" w:rsidRDefault="002766BC" w:rsidP="008C696B">
      <w:pPr>
        <w:spacing w:line="360" w:lineRule="auto"/>
      </w:pPr>
      <w:r w:rsidRPr="008C696B">
        <w:t xml:space="preserve">          legend.key.height = unit(0.5, "cm"),</w:t>
      </w:r>
    </w:p>
    <w:p w14:paraId="5B2E40B0" w14:textId="77777777" w:rsidR="002766BC" w:rsidRPr="008C696B" w:rsidRDefault="002766BC" w:rsidP="008C696B">
      <w:pPr>
        <w:spacing w:line="360" w:lineRule="auto"/>
      </w:pPr>
      <w:r w:rsidRPr="008C696B">
        <w:t xml:space="preserve">          </w:t>
      </w:r>
    </w:p>
    <w:p w14:paraId="1874944E" w14:textId="77777777" w:rsidR="002766BC" w:rsidRPr="008C696B" w:rsidRDefault="002766BC" w:rsidP="008C696B">
      <w:pPr>
        <w:spacing w:line="360" w:lineRule="auto"/>
      </w:pPr>
      <w:r w:rsidRPr="008C696B">
        <w:t xml:space="preserve">          ) # we'll comment this as its only needed for one plot</w:t>
      </w:r>
    </w:p>
    <w:p w14:paraId="4B6A2B2F" w14:textId="77777777" w:rsidR="002766BC" w:rsidRPr="008C696B" w:rsidRDefault="002766BC" w:rsidP="008C696B">
      <w:pPr>
        <w:spacing w:line="360" w:lineRule="auto"/>
      </w:pPr>
    </w:p>
    <w:p w14:paraId="4307826A" w14:textId="77777777" w:rsidR="002766BC" w:rsidRPr="008C696B" w:rsidRDefault="002766BC" w:rsidP="008C696B">
      <w:pPr>
        <w:spacing w:line="360" w:lineRule="auto"/>
      </w:pPr>
    </w:p>
    <w:p w14:paraId="1222FC45" w14:textId="77777777" w:rsidR="002766BC" w:rsidRPr="008C696B" w:rsidRDefault="002766BC" w:rsidP="008C696B">
      <w:pPr>
        <w:spacing w:line="360" w:lineRule="auto"/>
      </w:pPr>
      <w:r w:rsidRPr="008C696B">
        <w:t>wilcoxonWPlot</w:t>
      </w:r>
    </w:p>
    <w:p w14:paraId="63349BC9" w14:textId="77777777" w:rsidR="002766BC" w:rsidRPr="008C696B" w:rsidRDefault="002766BC" w:rsidP="008C696B">
      <w:pPr>
        <w:spacing w:line="360" w:lineRule="auto"/>
      </w:pPr>
    </w:p>
    <w:p w14:paraId="74495B1D" w14:textId="77777777" w:rsidR="002766BC" w:rsidRPr="008C696B" w:rsidRDefault="002766BC" w:rsidP="008C696B">
      <w:pPr>
        <w:spacing w:line="360" w:lineRule="auto"/>
      </w:pPr>
    </w:p>
    <w:p w14:paraId="3D39535C" w14:textId="77777777" w:rsidR="002766BC" w:rsidRPr="008C696B" w:rsidRDefault="002766BC" w:rsidP="008C696B">
      <w:pPr>
        <w:spacing w:line="360" w:lineRule="auto"/>
      </w:pPr>
      <w:r w:rsidRPr="008C696B">
        <w:t>ggsave("D:/IceSat/ETD/figures/Phase4_Wilcoxon_W_barplot.png", plot = wilcoxonWPlot, bg = "transparent",</w:t>
      </w:r>
    </w:p>
    <w:p w14:paraId="5B3FB295" w14:textId="77777777" w:rsidR="002766BC" w:rsidRPr="008C696B" w:rsidRDefault="002766BC" w:rsidP="008C696B">
      <w:pPr>
        <w:spacing w:line="360" w:lineRule="auto"/>
      </w:pPr>
      <w:r w:rsidRPr="008C696B">
        <w:t xml:space="preserve">       width = 10, height = 5, units = "in", dpi = 300)</w:t>
      </w:r>
    </w:p>
    <w:p w14:paraId="35B2E6E1" w14:textId="77777777" w:rsidR="002766BC" w:rsidRPr="008C696B" w:rsidRDefault="002766BC" w:rsidP="008C696B">
      <w:pPr>
        <w:spacing w:line="360" w:lineRule="auto"/>
      </w:pPr>
      <w:r w:rsidRPr="008C696B">
        <w:t>```</w:t>
      </w:r>
    </w:p>
    <w:p w14:paraId="2B501D08" w14:textId="77777777" w:rsidR="002766BC" w:rsidRPr="008C696B" w:rsidRDefault="002766BC" w:rsidP="008C696B">
      <w:pPr>
        <w:spacing w:line="360" w:lineRule="auto"/>
      </w:pPr>
    </w:p>
    <w:p w14:paraId="3B7686D6" w14:textId="77777777" w:rsidR="002766BC" w:rsidRPr="008C696B" w:rsidRDefault="002766BC" w:rsidP="008C696B">
      <w:pPr>
        <w:spacing w:line="360" w:lineRule="auto"/>
      </w:pPr>
      <w:r w:rsidRPr="008C696B">
        <w:t>#### Mean Difference</w:t>
      </w:r>
    </w:p>
    <w:p w14:paraId="4D1F8BCB" w14:textId="77777777" w:rsidR="002766BC" w:rsidRPr="008C696B" w:rsidRDefault="002766BC" w:rsidP="008C696B">
      <w:pPr>
        <w:spacing w:line="360" w:lineRule="auto"/>
      </w:pPr>
    </w:p>
    <w:p w14:paraId="4E42D299" w14:textId="77777777" w:rsidR="002766BC" w:rsidRPr="008C696B" w:rsidRDefault="002766BC" w:rsidP="008C696B">
      <w:pPr>
        <w:spacing w:line="360" w:lineRule="auto"/>
      </w:pPr>
      <w:r w:rsidRPr="008C696B">
        <w:t>```{r}</w:t>
      </w:r>
    </w:p>
    <w:p w14:paraId="749607FA" w14:textId="77777777" w:rsidR="002766BC" w:rsidRPr="008C696B" w:rsidRDefault="002766BC" w:rsidP="008C696B">
      <w:pPr>
        <w:spacing w:line="360" w:lineRule="auto"/>
      </w:pPr>
      <w:r w:rsidRPr="008C696B">
        <w:lastRenderedPageBreak/>
        <w:t xml:space="preserve">wilcoxonMeanDiffsPlot &lt;- ggplot(wilcoxResultsDf, aes(x = Factor, y = Mean_Difference, fill = Factor_Level)) + </w:t>
      </w:r>
    </w:p>
    <w:p w14:paraId="3ABCFE34" w14:textId="77777777" w:rsidR="002766BC" w:rsidRPr="008C696B" w:rsidRDefault="002766BC" w:rsidP="008C696B">
      <w:pPr>
        <w:spacing w:line="360" w:lineRule="auto"/>
      </w:pPr>
      <w:r w:rsidRPr="008C696B">
        <w:t xml:space="preserve">  geom_bar(stat = "identity", position = position_dodge(width = 0.99)) +</w:t>
      </w:r>
    </w:p>
    <w:p w14:paraId="7F70D872" w14:textId="77777777" w:rsidR="002766BC" w:rsidRPr="008C696B" w:rsidRDefault="002766BC" w:rsidP="008C696B">
      <w:pPr>
        <w:spacing w:line="360" w:lineRule="auto"/>
      </w:pPr>
      <w:r w:rsidRPr="008C696B">
        <w:t xml:space="preserve">  scale_fill_manual(values = custom_colors) +</w:t>
      </w:r>
    </w:p>
    <w:p w14:paraId="272C792A" w14:textId="77777777" w:rsidR="002766BC" w:rsidRPr="008C696B" w:rsidRDefault="002766BC" w:rsidP="008C696B">
      <w:pPr>
        <w:spacing w:line="360" w:lineRule="auto"/>
      </w:pPr>
      <w:r w:rsidRPr="008C696B">
        <w:t xml:space="preserve">  labs(title = "Mean Difference by Factor and Level", y = "Mean Difference (meters)", x=NULL, fill = "Factor Level") +</w:t>
      </w:r>
    </w:p>
    <w:p w14:paraId="7030FB86" w14:textId="77777777" w:rsidR="002766BC" w:rsidRPr="008C696B" w:rsidRDefault="002766BC" w:rsidP="008C696B">
      <w:pPr>
        <w:spacing w:line="360" w:lineRule="auto"/>
      </w:pPr>
      <w:r w:rsidRPr="008C696B">
        <w:t xml:space="preserve">  theme_minimal() +</w:t>
      </w:r>
    </w:p>
    <w:p w14:paraId="222E3785" w14:textId="77777777" w:rsidR="002766BC" w:rsidRPr="008C696B" w:rsidRDefault="002766BC" w:rsidP="008C696B">
      <w:pPr>
        <w:spacing w:line="360" w:lineRule="auto"/>
      </w:pPr>
      <w:r w:rsidRPr="008C696B">
        <w:t xml:space="preserve">  customTheme+</w:t>
      </w:r>
    </w:p>
    <w:p w14:paraId="6214BC43" w14:textId="77777777" w:rsidR="002766BC" w:rsidRPr="008C696B" w:rsidRDefault="002766BC" w:rsidP="008C696B">
      <w:pPr>
        <w:spacing w:line="360" w:lineRule="auto"/>
      </w:pPr>
      <w:r w:rsidRPr="008C696B">
        <w:t xml:space="preserve">  theme(  axis.text = element_text(size=10, color = "black"),</w:t>
      </w:r>
    </w:p>
    <w:p w14:paraId="5087331A" w14:textId="77777777" w:rsidR="002766BC" w:rsidRPr="008C696B" w:rsidRDefault="002766BC" w:rsidP="008C696B">
      <w:pPr>
        <w:spacing w:line="360" w:lineRule="auto"/>
      </w:pPr>
      <w:r w:rsidRPr="008C696B">
        <w:t xml:space="preserve">          # axis.text.x = element_text(angle = 25, hjust = 1, vjust = 1),</w:t>
      </w:r>
    </w:p>
    <w:p w14:paraId="6DC04156" w14:textId="77777777" w:rsidR="002766BC" w:rsidRPr="008C696B" w:rsidRDefault="002766BC" w:rsidP="008C696B">
      <w:pPr>
        <w:spacing w:line="360" w:lineRule="auto"/>
      </w:pPr>
      <w:r w:rsidRPr="008C696B">
        <w:t xml:space="preserve">          axis.title = element_text(size=14),</w:t>
      </w:r>
    </w:p>
    <w:p w14:paraId="039778BB" w14:textId="77777777" w:rsidR="002766BC" w:rsidRPr="008C696B" w:rsidRDefault="002766BC" w:rsidP="008C696B">
      <w:pPr>
        <w:spacing w:line="360" w:lineRule="auto"/>
      </w:pPr>
      <w:r w:rsidRPr="008C696B">
        <w:t xml:space="preserve">          legend.title = element_text(size = 12, color = "black"),</w:t>
      </w:r>
    </w:p>
    <w:p w14:paraId="64FF5468" w14:textId="77777777" w:rsidR="002766BC" w:rsidRPr="008C696B" w:rsidRDefault="002766BC" w:rsidP="008C696B">
      <w:pPr>
        <w:spacing w:line="360" w:lineRule="auto"/>
      </w:pPr>
      <w:r w:rsidRPr="008C696B">
        <w:t xml:space="preserve">          legend.text = element_text(size = 10, color = "black"),</w:t>
      </w:r>
    </w:p>
    <w:p w14:paraId="3255F5A5" w14:textId="77777777" w:rsidR="002766BC" w:rsidRPr="008C696B" w:rsidRDefault="002766BC" w:rsidP="008C696B">
      <w:pPr>
        <w:spacing w:line="360" w:lineRule="auto"/>
      </w:pPr>
      <w:r w:rsidRPr="008C696B">
        <w:t xml:space="preserve">          legend.key.size = unit(.5, "cm"),</w:t>
      </w:r>
    </w:p>
    <w:p w14:paraId="26BD88F2" w14:textId="77777777" w:rsidR="002766BC" w:rsidRPr="008C696B" w:rsidRDefault="002766BC" w:rsidP="008C696B">
      <w:pPr>
        <w:spacing w:line="360" w:lineRule="auto"/>
      </w:pPr>
      <w:r w:rsidRPr="008C696B">
        <w:t xml:space="preserve">          legend.key.height = unit(0.5, "cm"))</w:t>
      </w:r>
    </w:p>
    <w:p w14:paraId="503B62C3" w14:textId="77777777" w:rsidR="002766BC" w:rsidRPr="008C696B" w:rsidRDefault="002766BC" w:rsidP="008C696B">
      <w:pPr>
        <w:spacing w:line="360" w:lineRule="auto"/>
      </w:pPr>
    </w:p>
    <w:p w14:paraId="1148AB2F" w14:textId="77777777" w:rsidR="002766BC" w:rsidRPr="008C696B" w:rsidRDefault="002766BC" w:rsidP="008C696B">
      <w:pPr>
        <w:spacing w:line="360" w:lineRule="auto"/>
      </w:pPr>
    </w:p>
    <w:p w14:paraId="2BDBE379" w14:textId="77777777" w:rsidR="002766BC" w:rsidRPr="008C696B" w:rsidRDefault="002766BC" w:rsidP="008C696B">
      <w:pPr>
        <w:spacing w:line="360" w:lineRule="auto"/>
      </w:pPr>
      <w:r w:rsidRPr="008C696B">
        <w:t>ggsave("D:/IceSat/ETD/figures/Phase4_Wilcoxon_MeanDiffs_barplot.png", plot = wilcoxonMeanDiffsPlot, bg = "transparent",</w:t>
      </w:r>
    </w:p>
    <w:p w14:paraId="2DB251AE" w14:textId="77777777" w:rsidR="002766BC" w:rsidRPr="008C696B" w:rsidRDefault="002766BC" w:rsidP="008C696B">
      <w:pPr>
        <w:spacing w:line="360" w:lineRule="auto"/>
      </w:pPr>
      <w:r w:rsidRPr="008C696B">
        <w:t xml:space="preserve">       width = 10, height = 5, units = "in", dpi = 300)</w:t>
      </w:r>
    </w:p>
    <w:p w14:paraId="2CF446F2" w14:textId="77777777" w:rsidR="002766BC" w:rsidRPr="008C696B" w:rsidRDefault="002766BC" w:rsidP="008C696B">
      <w:pPr>
        <w:spacing w:line="360" w:lineRule="auto"/>
      </w:pPr>
    </w:p>
    <w:p w14:paraId="32527760" w14:textId="77777777" w:rsidR="002766BC" w:rsidRPr="008C696B" w:rsidRDefault="002766BC" w:rsidP="008C696B">
      <w:pPr>
        <w:spacing w:line="360" w:lineRule="auto"/>
      </w:pPr>
      <w:r w:rsidRPr="008C696B">
        <w:t>wilcoxonMeanDiffsPlot</w:t>
      </w:r>
    </w:p>
    <w:p w14:paraId="20BA5FF7" w14:textId="77777777" w:rsidR="002766BC" w:rsidRPr="008C696B" w:rsidRDefault="002766BC" w:rsidP="008C696B">
      <w:pPr>
        <w:spacing w:line="360" w:lineRule="auto"/>
      </w:pPr>
    </w:p>
    <w:p w14:paraId="29004226" w14:textId="77777777" w:rsidR="002766BC" w:rsidRPr="008C696B" w:rsidRDefault="002766BC" w:rsidP="008C696B">
      <w:pPr>
        <w:spacing w:line="360" w:lineRule="auto"/>
      </w:pPr>
      <w:r w:rsidRPr="008C696B">
        <w:t>```</w:t>
      </w:r>
    </w:p>
    <w:p w14:paraId="09F68739" w14:textId="77777777" w:rsidR="002766BC" w:rsidRPr="008C696B" w:rsidRDefault="002766BC" w:rsidP="008C696B">
      <w:pPr>
        <w:spacing w:line="360" w:lineRule="auto"/>
      </w:pPr>
    </w:p>
    <w:p w14:paraId="51AE39E6" w14:textId="77777777" w:rsidR="002766BC" w:rsidRPr="008C696B" w:rsidRDefault="002766BC" w:rsidP="008C696B">
      <w:pPr>
        <w:spacing w:line="360" w:lineRule="auto"/>
      </w:pPr>
      <w:r w:rsidRPr="008C696B">
        <w:t>## Incremental Growth</w:t>
      </w:r>
    </w:p>
    <w:p w14:paraId="23EFFC21" w14:textId="77777777" w:rsidR="002766BC" w:rsidRPr="008C696B" w:rsidRDefault="002766BC" w:rsidP="008C696B">
      <w:pPr>
        <w:spacing w:line="360" w:lineRule="auto"/>
      </w:pPr>
    </w:p>
    <w:p w14:paraId="48A85415" w14:textId="77777777" w:rsidR="002766BC" w:rsidRPr="008C696B" w:rsidRDefault="002766BC" w:rsidP="008C696B">
      <w:pPr>
        <w:spacing w:line="360" w:lineRule="auto"/>
      </w:pPr>
      <w:r w:rsidRPr="008C696B">
        <w:t>### Theil Sen Regression Function</w:t>
      </w:r>
    </w:p>
    <w:p w14:paraId="7CAE7826" w14:textId="77777777" w:rsidR="002766BC" w:rsidRPr="008C696B" w:rsidRDefault="002766BC" w:rsidP="008C696B">
      <w:pPr>
        <w:spacing w:line="360" w:lineRule="auto"/>
      </w:pPr>
    </w:p>
    <w:p w14:paraId="4C4457CB" w14:textId="77777777" w:rsidR="002766BC" w:rsidRPr="008C696B" w:rsidRDefault="002766BC" w:rsidP="008C696B">
      <w:pPr>
        <w:spacing w:line="360" w:lineRule="auto"/>
      </w:pPr>
      <w:r w:rsidRPr="008C696B">
        <w:t>```{r}</w:t>
      </w:r>
    </w:p>
    <w:p w14:paraId="74E8E8AD" w14:textId="77777777" w:rsidR="002766BC" w:rsidRPr="008C696B" w:rsidRDefault="002766BC" w:rsidP="008C696B">
      <w:pPr>
        <w:spacing w:line="360" w:lineRule="auto"/>
      </w:pPr>
      <w:r w:rsidRPr="008C696B">
        <w:t>tsrByfactor &lt;- function(dataframe, factor, factorLevel, heightsColumn){</w:t>
      </w:r>
    </w:p>
    <w:p w14:paraId="26331E33" w14:textId="77777777" w:rsidR="002766BC" w:rsidRPr="008C696B" w:rsidRDefault="002766BC" w:rsidP="008C696B">
      <w:pPr>
        <w:spacing w:line="360" w:lineRule="auto"/>
      </w:pPr>
      <w:r w:rsidRPr="008C696B">
        <w:lastRenderedPageBreak/>
        <w:t xml:space="preserve">    </w:t>
      </w:r>
    </w:p>
    <w:p w14:paraId="121A4CFE" w14:textId="77777777" w:rsidR="002766BC" w:rsidRPr="008C696B" w:rsidRDefault="002766BC" w:rsidP="008C696B">
      <w:pPr>
        <w:spacing w:line="360" w:lineRule="auto"/>
      </w:pPr>
      <w:r w:rsidRPr="008C696B">
        <w:t xml:space="preserve">  print(glue("Running theil-sen regression for {factor}: {factorLevel}"))</w:t>
      </w:r>
    </w:p>
    <w:p w14:paraId="1608642C" w14:textId="77777777" w:rsidR="002766BC" w:rsidRPr="008C696B" w:rsidRDefault="002766BC" w:rsidP="008C696B">
      <w:pPr>
        <w:spacing w:line="360" w:lineRule="auto"/>
      </w:pPr>
      <w:r w:rsidRPr="008C696B">
        <w:t xml:space="preserve">  </w:t>
      </w:r>
    </w:p>
    <w:p w14:paraId="5AF7B2CA" w14:textId="77777777" w:rsidR="002766BC" w:rsidRPr="008C696B" w:rsidRDefault="002766BC" w:rsidP="008C696B">
      <w:pPr>
        <w:spacing w:line="360" w:lineRule="auto"/>
      </w:pPr>
      <w:r w:rsidRPr="008C696B">
        <w:t xml:space="preserve">  currentLevelDataframe &lt;- dataframe |&gt; </w:t>
      </w:r>
    </w:p>
    <w:p w14:paraId="6B92E22C" w14:textId="77777777" w:rsidR="002766BC" w:rsidRPr="008C696B" w:rsidRDefault="002766BC" w:rsidP="008C696B">
      <w:pPr>
        <w:spacing w:line="360" w:lineRule="auto"/>
      </w:pPr>
      <w:r w:rsidRPr="008C696B">
        <w:t xml:space="preserve">    arrange(.data[[factor]]) |&gt;</w:t>
      </w:r>
    </w:p>
    <w:p w14:paraId="7CFB964F" w14:textId="77777777" w:rsidR="002766BC" w:rsidRPr="008C696B" w:rsidRDefault="002766BC" w:rsidP="008C696B">
      <w:pPr>
        <w:spacing w:line="360" w:lineRule="auto"/>
      </w:pPr>
      <w:r w:rsidRPr="008C696B">
        <w:t xml:space="preserve">    filter(.data[[factor]] == factorLevel)</w:t>
      </w:r>
    </w:p>
    <w:p w14:paraId="5AC25D4B" w14:textId="77777777" w:rsidR="002766BC" w:rsidRPr="008C696B" w:rsidRDefault="002766BC" w:rsidP="008C696B">
      <w:pPr>
        <w:spacing w:line="360" w:lineRule="auto"/>
      </w:pPr>
    </w:p>
    <w:p w14:paraId="6D81E52E" w14:textId="77777777" w:rsidR="002766BC" w:rsidRPr="008C696B" w:rsidRDefault="002766BC" w:rsidP="008C696B">
      <w:pPr>
        <w:spacing w:line="360" w:lineRule="auto"/>
      </w:pPr>
      <w:r w:rsidRPr="008C696B">
        <w:t xml:space="preserve">  allTSRResults = list()</w:t>
      </w:r>
    </w:p>
    <w:p w14:paraId="2B41F4DF" w14:textId="77777777" w:rsidR="002766BC" w:rsidRPr="008C696B" w:rsidRDefault="002766BC" w:rsidP="008C696B">
      <w:pPr>
        <w:spacing w:line="360" w:lineRule="auto"/>
      </w:pPr>
    </w:p>
    <w:p w14:paraId="1C5BDCDD" w14:textId="77777777" w:rsidR="002766BC" w:rsidRPr="008C696B" w:rsidRDefault="002766BC" w:rsidP="008C696B">
      <w:pPr>
        <w:spacing w:line="360" w:lineRule="auto"/>
      </w:pPr>
      <w:r w:rsidRPr="008C696B">
        <w:t xml:space="preserve">  targetN &lt;- min(500, nrow(currentLevelDataframe))</w:t>
      </w:r>
    </w:p>
    <w:p w14:paraId="0B34D990" w14:textId="77777777" w:rsidR="002766BC" w:rsidRPr="008C696B" w:rsidRDefault="002766BC" w:rsidP="008C696B">
      <w:pPr>
        <w:spacing w:line="360" w:lineRule="auto"/>
      </w:pPr>
      <w:r w:rsidRPr="008C696B">
        <w:t xml:space="preserve">  </w:t>
      </w:r>
    </w:p>
    <w:p w14:paraId="058B2389" w14:textId="77777777" w:rsidR="002766BC" w:rsidRPr="008C696B" w:rsidRDefault="002766BC" w:rsidP="008C696B">
      <w:pPr>
        <w:spacing w:line="360" w:lineRule="auto"/>
      </w:pPr>
      <w:r w:rsidRPr="008C696B">
        <w:t xml:space="preserve">  for(currentIteration in 1:numberOfIterations){</w:t>
      </w:r>
    </w:p>
    <w:p w14:paraId="45DEF76A" w14:textId="77777777" w:rsidR="002766BC" w:rsidRPr="008C696B" w:rsidRDefault="002766BC" w:rsidP="008C696B">
      <w:pPr>
        <w:spacing w:line="360" w:lineRule="auto"/>
      </w:pPr>
      <w:r w:rsidRPr="008C696B">
        <w:t xml:space="preserve">    </w:t>
      </w:r>
    </w:p>
    <w:p w14:paraId="15C683A3" w14:textId="77777777" w:rsidR="002766BC" w:rsidRPr="008C696B" w:rsidRDefault="002766BC" w:rsidP="008C696B">
      <w:pPr>
        <w:spacing w:line="360" w:lineRule="auto"/>
      </w:pPr>
      <w:r w:rsidRPr="008C696B">
        <w:t xml:space="preserve">    if (currentIteration %% 1000 == 0) {</w:t>
      </w:r>
    </w:p>
    <w:p w14:paraId="7BB4CDCB" w14:textId="77777777" w:rsidR="002766BC" w:rsidRPr="008C696B" w:rsidRDefault="002766BC" w:rsidP="008C696B">
      <w:pPr>
        <w:spacing w:line="360" w:lineRule="auto"/>
      </w:pPr>
      <w:r w:rsidRPr="008C696B">
        <w:t xml:space="preserve">      print(glue("Current iteration: {currentIteration}"))</w:t>
      </w:r>
    </w:p>
    <w:p w14:paraId="6247CCD2" w14:textId="77777777" w:rsidR="002766BC" w:rsidRPr="008C696B" w:rsidRDefault="002766BC" w:rsidP="008C696B">
      <w:pPr>
        <w:spacing w:line="360" w:lineRule="auto"/>
      </w:pPr>
      <w:r w:rsidRPr="008C696B">
        <w:t xml:space="preserve">    }</w:t>
      </w:r>
    </w:p>
    <w:p w14:paraId="778979AA" w14:textId="77777777" w:rsidR="002766BC" w:rsidRPr="008C696B" w:rsidRDefault="002766BC" w:rsidP="008C696B">
      <w:pPr>
        <w:spacing w:line="360" w:lineRule="auto"/>
      </w:pPr>
      <w:r w:rsidRPr="008C696B">
        <w:t xml:space="preserve">    </w:t>
      </w:r>
    </w:p>
    <w:p w14:paraId="700D65BE" w14:textId="77777777" w:rsidR="002766BC" w:rsidRPr="008C696B" w:rsidRDefault="002766BC" w:rsidP="008C696B">
      <w:pPr>
        <w:spacing w:line="360" w:lineRule="auto"/>
      </w:pPr>
      <w:r w:rsidRPr="008C696B">
        <w:t xml:space="preserve">    currentIterationSample &lt;- sample_n(currentLevelDataframe, targetN, replace=TRUE)</w:t>
      </w:r>
    </w:p>
    <w:p w14:paraId="4D0514F2" w14:textId="77777777" w:rsidR="002766BC" w:rsidRPr="008C696B" w:rsidRDefault="002766BC" w:rsidP="008C696B">
      <w:pPr>
        <w:spacing w:line="360" w:lineRule="auto"/>
      </w:pPr>
    </w:p>
    <w:p w14:paraId="5701698B" w14:textId="77777777" w:rsidR="002766BC" w:rsidRPr="008C696B" w:rsidRDefault="002766BC" w:rsidP="008C696B">
      <w:pPr>
        <w:spacing w:line="360" w:lineRule="auto"/>
      </w:pPr>
      <w:r w:rsidRPr="008C696B">
        <w:t xml:space="preserve">    tsrModel &lt;- theil_sen_regression(reformulate("yearCentered", response = heightsColumn), data = currentIterationSample)</w:t>
      </w:r>
    </w:p>
    <w:p w14:paraId="6C3AED55" w14:textId="77777777" w:rsidR="002766BC" w:rsidRPr="008C696B" w:rsidRDefault="002766BC" w:rsidP="008C696B">
      <w:pPr>
        <w:spacing w:line="360" w:lineRule="auto"/>
      </w:pPr>
      <w:r w:rsidRPr="008C696B">
        <w:t xml:space="preserve">    modelIterationSummary &lt;- tidy(tsrModel)</w:t>
      </w:r>
    </w:p>
    <w:p w14:paraId="2BAFCF0A" w14:textId="77777777" w:rsidR="002766BC" w:rsidRPr="008C696B" w:rsidRDefault="002766BC" w:rsidP="008C696B">
      <w:pPr>
        <w:spacing w:line="360" w:lineRule="auto"/>
      </w:pPr>
      <w:r w:rsidRPr="008C696B">
        <w:t xml:space="preserve">    modelIterationSummary$iteration &lt;- currentIteration</w:t>
      </w:r>
    </w:p>
    <w:p w14:paraId="12A68189" w14:textId="77777777" w:rsidR="002766BC" w:rsidRPr="008C696B" w:rsidRDefault="002766BC" w:rsidP="008C696B">
      <w:pPr>
        <w:spacing w:line="360" w:lineRule="auto"/>
      </w:pPr>
      <w:r w:rsidRPr="008C696B">
        <w:t xml:space="preserve">    modelIterationSummary$sampleSize &lt;- targetN</w:t>
      </w:r>
    </w:p>
    <w:p w14:paraId="18C42283" w14:textId="77777777" w:rsidR="002766BC" w:rsidRPr="008C696B" w:rsidRDefault="002766BC" w:rsidP="008C696B">
      <w:pPr>
        <w:spacing w:line="360" w:lineRule="auto"/>
      </w:pPr>
      <w:r w:rsidRPr="008C696B">
        <w:t xml:space="preserve">    modelIterationSummary$factor &lt;- factor</w:t>
      </w:r>
    </w:p>
    <w:p w14:paraId="376CC8D7" w14:textId="77777777" w:rsidR="002766BC" w:rsidRPr="008C696B" w:rsidRDefault="002766BC" w:rsidP="008C696B">
      <w:pPr>
        <w:spacing w:line="360" w:lineRule="auto"/>
      </w:pPr>
      <w:r w:rsidRPr="008C696B">
        <w:t xml:space="preserve">    modelIterationSummary$factorLevel &lt;- factorLevel  </w:t>
      </w:r>
    </w:p>
    <w:p w14:paraId="6361C45C" w14:textId="77777777" w:rsidR="002766BC" w:rsidRPr="008C696B" w:rsidRDefault="002766BC" w:rsidP="008C696B">
      <w:pPr>
        <w:spacing w:line="360" w:lineRule="auto"/>
      </w:pPr>
      <w:r w:rsidRPr="008C696B">
        <w:t xml:space="preserve">    </w:t>
      </w:r>
    </w:p>
    <w:p w14:paraId="38B6D89C" w14:textId="77777777" w:rsidR="002766BC" w:rsidRPr="008C696B" w:rsidRDefault="002766BC" w:rsidP="008C696B">
      <w:pPr>
        <w:spacing w:line="360" w:lineRule="auto"/>
      </w:pPr>
      <w:r w:rsidRPr="008C696B">
        <w:t xml:space="preserve">    allTSRResults[[currentIteration]] &lt;- modelIterationSummary</w:t>
      </w:r>
    </w:p>
    <w:p w14:paraId="59A0B4AF" w14:textId="77777777" w:rsidR="002766BC" w:rsidRPr="008C696B" w:rsidRDefault="002766BC" w:rsidP="008C696B">
      <w:pPr>
        <w:spacing w:line="360" w:lineRule="auto"/>
      </w:pPr>
      <w:r w:rsidRPr="008C696B">
        <w:t xml:space="preserve">  }</w:t>
      </w:r>
    </w:p>
    <w:p w14:paraId="05407984" w14:textId="77777777" w:rsidR="002766BC" w:rsidRPr="008C696B" w:rsidRDefault="002766BC" w:rsidP="008C696B">
      <w:pPr>
        <w:spacing w:line="360" w:lineRule="auto"/>
      </w:pPr>
    </w:p>
    <w:p w14:paraId="15826B90" w14:textId="77777777" w:rsidR="002766BC" w:rsidRPr="008C696B" w:rsidRDefault="002766BC" w:rsidP="008C696B">
      <w:pPr>
        <w:spacing w:line="360" w:lineRule="auto"/>
      </w:pPr>
      <w:r w:rsidRPr="008C696B">
        <w:t xml:space="preserve">  allTSRResultsDf &lt;- do.call(rbind, allTSRResults)</w:t>
      </w:r>
    </w:p>
    <w:p w14:paraId="4765260A" w14:textId="77777777" w:rsidR="002766BC" w:rsidRPr="008C696B" w:rsidRDefault="002766BC" w:rsidP="008C696B">
      <w:pPr>
        <w:spacing w:line="360" w:lineRule="auto"/>
      </w:pPr>
      <w:r w:rsidRPr="008C696B">
        <w:lastRenderedPageBreak/>
        <w:t xml:space="preserve">  </w:t>
      </w:r>
    </w:p>
    <w:p w14:paraId="0E71265A" w14:textId="77777777" w:rsidR="002766BC" w:rsidRPr="008C696B" w:rsidRDefault="002766BC" w:rsidP="008C696B">
      <w:pPr>
        <w:spacing w:line="360" w:lineRule="auto"/>
      </w:pPr>
      <w:r w:rsidRPr="008C696B">
        <w:t xml:space="preserve">  # Aggregate results</w:t>
      </w:r>
    </w:p>
    <w:p w14:paraId="25D90092" w14:textId="77777777" w:rsidR="002766BC" w:rsidRPr="008C696B" w:rsidRDefault="002766BC" w:rsidP="008C696B">
      <w:pPr>
        <w:spacing w:line="360" w:lineRule="auto"/>
      </w:pPr>
      <w:r w:rsidRPr="008C696B">
        <w:t xml:space="preserve">  aggregatedTSRResults &lt;- allTSRResultsDf %&gt;%</w:t>
      </w:r>
    </w:p>
    <w:p w14:paraId="10F7AB85" w14:textId="77777777" w:rsidR="002766BC" w:rsidRPr="008C696B" w:rsidRDefault="002766BC" w:rsidP="008C696B">
      <w:pPr>
        <w:spacing w:line="360" w:lineRule="auto"/>
      </w:pPr>
      <w:r w:rsidRPr="008C696B">
        <w:t xml:space="preserve">    group_by(term) %&gt;%</w:t>
      </w:r>
    </w:p>
    <w:p w14:paraId="087BD5ED" w14:textId="77777777" w:rsidR="002766BC" w:rsidRPr="008C696B" w:rsidRDefault="002766BC" w:rsidP="008C696B">
      <w:pPr>
        <w:spacing w:line="360" w:lineRule="auto"/>
      </w:pPr>
      <w:r w:rsidRPr="008C696B">
        <w:t xml:space="preserve">    summarize(</w:t>
      </w:r>
    </w:p>
    <w:p w14:paraId="11CA98F4" w14:textId="77777777" w:rsidR="002766BC" w:rsidRPr="008C696B" w:rsidRDefault="002766BC" w:rsidP="008C696B">
      <w:pPr>
        <w:spacing w:line="360" w:lineRule="auto"/>
      </w:pPr>
      <w:r w:rsidRPr="008C696B">
        <w:t xml:space="preserve">      factor = unique(factor),</w:t>
      </w:r>
    </w:p>
    <w:p w14:paraId="245A706E" w14:textId="77777777" w:rsidR="002766BC" w:rsidRPr="008C696B" w:rsidRDefault="002766BC" w:rsidP="008C696B">
      <w:pPr>
        <w:spacing w:line="360" w:lineRule="auto"/>
      </w:pPr>
      <w:r w:rsidRPr="008C696B">
        <w:t xml:space="preserve">      factorLevel = unique(factorLevel),</w:t>
      </w:r>
    </w:p>
    <w:p w14:paraId="3C97F0BF" w14:textId="77777777" w:rsidR="002766BC" w:rsidRPr="008C696B" w:rsidRDefault="002766BC" w:rsidP="008C696B">
      <w:pPr>
        <w:spacing w:line="360" w:lineRule="auto"/>
      </w:pPr>
      <w:r w:rsidRPr="008C696B">
        <w:t xml:space="preserve">      median_estimate = median(estimate, na.rm = TRUE),</w:t>
      </w:r>
    </w:p>
    <w:p w14:paraId="2BFB9F7D" w14:textId="77777777" w:rsidR="002766BC" w:rsidRPr="008C696B" w:rsidRDefault="002766BC" w:rsidP="008C696B">
      <w:pPr>
        <w:spacing w:line="360" w:lineRule="auto"/>
      </w:pPr>
      <w:r w:rsidRPr="008C696B">
        <w:t xml:space="preserve">      median_p_value = median(p.value, na.rm = TRUE)</w:t>
      </w:r>
    </w:p>
    <w:p w14:paraId="6F22388D" w14:textId="77777777" w:rsidR="002766BC" w:rsidRPr="008C696B" w:rsidRDefault="002766BC" w:rsidP="008C696B">
      <w:pPr>
        <w:spacing w:line="360" w:lineRule="auto"/>
      </w:pPr>
      <w:r w:rsidRPr="008C696B">
        <w:t xml:space="preserve">    )</w:t>
      </w:r>
    </w:p>
    <w:p w14:paraId="0EE077A1" w14:textId="77777777" w:rsidR="002766BC" w:rsidRPr="008C696B" w:rsidRDefault="002766BC" w:rsidP="008C696B">
      <w:pPr>
        <w:spacing w:line="360" w:lineRule="auto"/>
      </w:pPr>
      <w:r w:rsidRPr="008C696B">
        <w:t xml:space="preserve">  </w:t>
      </w:r>
    </w:p>
    <w:p w14:paraId="545A1F73" w14:textId="77777777" w:rsidR="002766BC" w:rsidRPr="008C696B" w:rsidRDefault="002766BC" w:rsidP="008C696B">
      <w:pPr>
        <w:spacing w:line="360" w:lineRule="auto"/>
      </w:pPr>
      <w:r w:rsidRPr="008C696B">
        <w:t xml:space="preserve">  return(aggregatedTSRResults)</w:t>
      </w:r>
    </w:p>
    <w:p w14:paraId="20754EF4" w14:textId="77777777" w:rsidR="002766BC" w:rsidRPr="008C696B" w:rsidRDefault="002766BC" w:rsidP="008C696B">
      <w:pPr>
        <w:spacing w:line="360" w:lineRule="auto"/>
      </w:pPr>
      <w:r w:rsidRPr="008C696B">
        <w:t>}</w:t>
      </w:r>
    </w:p>
    <w:p w14:paraId="4F62A7C1" w14:textId="77777777" w:rsidR="002766BC" w:rsidRPr="008C696B" w:rsidRDefault="002766BC" w:rsidP="008C696B">
      <w:pPr>
        <w:spacing w:line="360" w:lineRule="auto"/>
      </w:pPr>
      <w:r w:rsidRPr="008C696B">
        <w:t>```</w:t>
      </w:r>
    </w:p>
    <w:p w14:paraId="16CA6B09" w14:textId="77777777" w:rsidR="002766BC" w:rsidRPr="008C696B" w:rsidRDefault="002766BC" w:rsidP="008C696B">
      <w:pPr>
        <w:spacing w:line="360" w:lineRule="auto"/>
      </w:pPr>
    </w:p>
    <w:p w14:paraId="6E78FC87" w14:textId="77777777" w:rsidR="002766BC" w:rsidRPr="008C696B" w:rsidRDefault="002766BC" w:rsidP="008C696B">
      <w:pPr>
        <w:spacing w:line="360" w:lineRule="auto"/>
      </w:pPr>
      <w:r w:rsidRPr="008C696B">
        <w:t>### Results</w:t>
      </w:r>
    </w:p>
    <w:p w14:paraId="327CB317" w14:textId="77777777" w:rsidR="002766BC" w:rsidRPr="008C696B" w:rsidRDefault="002766BC" w:rsidP="008C696B">
      <w:pPr>
        <w:spacing w:line="360" w:lineRule="auto"/>
      </w:pPr>
    </w:p>
    <w:p w14:paraId="74EF507F" w14:textId="77777777" w:rsidR="002766BC" w:rsidRPr="008C696B" w:rsidRDefault="002766BC" w:rsidP="008C696B">
      <w:pPr>
        <w:spacing w:line="360" w:lineRule="auto"/>
      </w:pPr>
      <w:r w:rsidRPr="008C696B">
        <w:t>#### Forest Cover Type</w:t>
      </w:r>
    </w:p>
    <w:p w14:paraId="1BEFFB7F" w14:textId="77777777" w:rsidR="002766BC" w:rsidRPr="008C696B" w:rsidRDefault="002766BC" w:rsidP="008C696B">
      <w:pPr>
        <w:spacing w:line="360" w:lineRule="auto"/>
      </w:pPr>
    </w:p>
    <w:p w14:paraId="608FE537" w14:textId="77777777" w:rsidR="002766BC" w:rsidRPr="008C696B" w:rsidRDefault="002766BC" w:rsidP="008C696B">
      <w:pPr>
        <w:spacing w:line="360" w:lineRule="auto"/>
      </w:pPr>
      <w:r w:rsidRPr="008C696B">
        <w:t>##### Deciduous Forest</w:t>
      </w:r>
    </w:p>
    <w:p w14:paraId="0B596406" w14:textId="77777777" w:rsidR="002766BC" w:rsidRPr="008C696B" w:rsidRDefault="002766BC" w:rsidP="008C696B">
      <w:pPr>
        <w:spacing w:line="360" w:lineRule="auto"/>
      </w:pPr>
    </w:p>
    <w:p w14:paraId="7F5EE303" w14:textId="77777777" w:rsidR="002766BC" w:rsidRPr="008C696B" w:rsidRDefault="002766BC" w:rsidP="008C696B">
      <w:pPr>
        <w:spacing w:line="360" w:lineRule="auto"/>
      </w:pPr>
      <w:r w:rsidRPr="008C696B">
        <w:t>```{r}</w:t>
      </w:r>
    </w:p>
    <w:p w14:paraId="7637EA10" w14:textId="77777777" w:rsidR="002766BC" w:rsidRPr="008C696B" w:rsidRDefault="002766BC" w:rsidP="008C696B">
      <w:pPr>
        <w:spacing w:line="360" w:lineRule="auto"/>
      </w:pPr>
      <w:r w:rsidRPr="008C696B">
        <w:t>tsrByfactor(workingSet, "NLCD_2023_Label", "Deciduous Forest", "h_canopy")</w:t>
      </w:r>
    </w:p>
    <w:p w14:paraId="5A1B714E" w14:textId="77777777" w:rsidR="002766BC" w:rsidRPr="008C696B" w:rsidRDefault="002766BC" w:rsidP="008C696B">
      <w:pPr>
        <w:spacing w:line="360" w:lineRule="auto"/>
      </w:pPr>
      <w:r w:rsidRPr="008C696B">
        <w:t>```</w:t>
      </w:r>
    </w:p>
    <w:p w14:paraId="69D6A329" w14:textId="77777777" w:rsidR="002766BC" w:rsidRPr="008C696B" w:rsidRDefault="002766BC" w:rsidP="008C696B">
      <w:pPr>
        <w:spacing w:line="360" w:lineRule="auto"/>
      </w:pPr>
    </w:p>
    <w:p w14:paraId="6A3E5653" w14:textId="77777777" w:rsidR="002766BC" w:rsidRPr="008C696B" w:rsidRDefault="002766BC" w:rsidP="008C696B">
      <w:pPr>
        <w:spacing w:line="360" w:lineRule="auto"/>
      </w:pPr>
      <w:r w:rsidRPr="008C696B">
        <w:t>##### Evergreen Forest</w:t>
      </w:r>
    </w:p>
    <w:p w14:paraId="7482A6B6" w14:textId="77777777" w:rsidR="002766BC" w:rsidRPr="008C696B" w:rsidRDefault="002766BC" w:rsidP="008C696B">
      <w:pPr>
        <w:spacing w:line="360" w:lineRule="auto"/>
      </w:pPr>
    </w:p>
    <w:p w14:paraId="534277EC" w14:textId="77777777" w:rsidR="002766BC" w:rsidRPr="008C696B" w:rsidRDefault="002766BC" w:rsidP="008C696B">
      <w:pPr>
        <w:spacing w:line="360" w:lineRule="auto"/>
      </w:pPr>
      <w:r w:rsidRPr="008C696B">
        <w:t>```{r}</w:t>
      </w:r>
    </w:p>
    <w:p w14:paraId="37FF707A" w14:textId="77777777" w:rsidR="002766BC" w:rsidRPr="008C696B" w:rsidRDefault="002766BC" w:rsidP="008C696B">
      <w:pPr>
        <w:spacing w:line="360" w:lineRule="auto"/>
      </w:pPr>
      <w:r w:rsidRPr="008C696B">
        <w:t>tsrByfactor(workingSet, "NLCD_2023_Label", "Evergreen Forest", "h_canopy")</w:t>
      </w:r>
    </w:p>
    <w:p w14:paraId="5D8AC6B2" w14:textId="77777777" w:rsidR="002766BC" w:rsidRPr="008C696B" w:rsidRDefault="002766BC" w:rsidP="008C696B">
      <w:pPr>
        <w:spacing w:line="360" w:lineRule="auto"/>
      </w:pPr>
      <w:r w:rsidRPr="008C696B">
        <w:t>```</w:t>
      </w:r>
    </w:p>
    <w:p w14:paraId="2FF5745B" w14:textId="77777777" w:rsidR="002766BC" w:rsidRPr="008C696B" w:rsidRDefault="002766BC" w:rsidP="008C696B">
      <w:pPr>
        <w:spacing w:line="360" w:lineRule="auto"/>
      </w:pPr>
    </w:p>
    <w:p w14:paraId="767D8ACA" w14:textId="77777777" w:rsidR="002766BC" w:rsidRPr="008C696B" w:rsidRDefault="002766BC" w:rsidP="008C696B">
      <w:pPr>
        <w:spacing w:line="360" w:lineRule="auto"/>
      </w:pPr>
      <w:r w:rsidRPr="008C696B">
        <w:lastRenderedPageBreak/>
        <w:t>##### Mixed Forest</w:t>
      </w:r>
    </w:p>
    <w:p w14:paraId="49426F61" w14:textId="77777777" w:rsidR="002766BC" w:rsidRPr="008C696B" w:rsidRDefault="002766BC" w:rsidP="008C696B">
      <w:pPr>
        <w:spacing w:line="360" w:lineRule="auto"/>
      </w:pPr>
    </w:p>
    <w:p w14:paraId="14B7A9CB" w14:textId="77777777" w:rsidR="002766BC" w:rsidRPr="008C696B" w:rsidRDefault="002766BC" w:rsidP="008C696B">
      <w:pPr>
        <w:spacing w:line="360" w:lineRule="auto"/>
      </w:pPr>
      <w:r w:rsidRPr="008C696B">
        <w:t>```{r}</w:t>
      </w:r>
    </w:p>
    <w:p w14:paraId="64F98425" w14:textId="77777777" w:rsidR="002766BC" w:rsidRPr="008C696B" w:rsidRDefault="002766BC" w:rsidP="008C696B">
      <w:pPr>
        <w:spacing w:line="360" w:lineRule="auto"/>
      </w:pPr>
      <w:r w:rsidRPr="008C696B">
        <w:t>tsrByfactor(workingSet, "NLCD_2023_Label", "Mixed Forest", "h_canopy")</w:t>
      </w:r>
    </w:p>
    <w:p w14:paraId="534F7082" w14:textId="77777777" w:rsidR="002766BC" w:rsidRPr="008C696B" w:rsidRDefault="002766BC" w:rsidP="008C696B">
      <w:pPr>
        <w:spacing w:line="360" w:lineRule="auto"/>
      </w:pPr>
      <w:r w:rsidRPr="008C696B">
        <w:t>```</w:t>
      </w:r>
    </w:p>
    <w:p w14:paraId="299C08BD" w14:textId="77777777" w:rsidR="002766BC" w:rsidRPr="008C696B" w:rsidRDefault="002766BC" w:rsidP="008C696B">
      <w:pPr>
        <w:spacing w:line="360" w:lineRule="auto"/>
      </w:pPr>
    </w:p>
    <w:p w14:paraId="62080882" w14:textId="77777777" w:rsidR="002766BC" w:rsidRPr="008C696B" w:rsidRDefault="002766BC" w:rsidP="008C696B">
      <w:pPr>
        <w:spacing w:line="360" w:lineRule="auto"/>
      </w:pPr>
      <w:r w:rsidRPr="008C696B">
        <w:t>##### Woody Wetlands</w:t>
      </w:r>
    </w:p>
    <w:p w14:paraId="693B58DD" w14:textId="77777777" w:rsidR="002766BC" w:rsidRPr="008C696B" w:rsidRDefault="002766BC" w:rsidP="008C696B">
      <w:pPr>
        <w:spacing w:line="360" w:lineRule="auto"/>
      </w:pPr>
    </w:p>
    <w:p w14:paraId="24CCF6DF" w14:textId="77777777" w:rsidR="002766BC" w:rsidRPr="008C696B" w:rsidRDefault="002766BC" w:rsidP="008C696B">
      <w:pPr>
        <w:spacing w:line="360" w:lineRule="auto"/>
      </w:pPr>
      <w:r w:rsidRPr="008C696B">
        <w:t>```{r}</w:t>
      </w:r>
    </w:p>
    <w:p w14:paraId="662781A8" w14:textId="77777777" w:rsidR="002766BC" w:rsidRPr="008C696B" w:rsidRDefault="002766BC" w:rsidP="008C696B">
      <w:pPr>
        <w:spacing w:line="360" w:lineRule="auto"/>
      </w:pPr>
      <w:r w:rsidRPr="008C696B">
        <w:t>tsrByfactor(workingSet, "NLCD_2023_Label", "Woody Wetlands", "h_canopy")</w:t>
      </w:r>
    </w:p>
    <w:p w14:paraId="14A5F029" w14:textId="77777777" w:rsidR="002766BC" w:rsidRPr="008C696B" w:rsidRDefault="002766BC" w:rsidP="008C696B">
      <w:pPr>
        <w:spacing w:line="360" w:lineRule="auto"/>
      </w:pPr>
      <w:r w:rsidRPr="008C696B">
        <w:t>```</w:t>
      </w:r>
    </w:p>
    <w:p w14:paraId="3CFB1E7A" w14:textId="77777777" w:rsidR="002766BC" w:rsidRPr="008C696B" w:rsidRDefault="002766BC" w:rsidP="008C696B">
      <w:pPr>
        <w:spacing w:line="360" w:lineRule="auto"/>
      </w:pPr>
    </w:p>
    <w:p w14:paraId="08CCF009" w14:textId="77777777" w:rsidR="002766BC" w:rsidRPr="008C696B" w:rsidRDefault="002766BC" w:rsidP="008C696B">
      <w:pPr>
        <w:spacing w:line="360" w:lineRule="auto"/>
      </w:pPr>
      <w:r w:rsidRPr="008C696B">
        <w:t>#### Disturbance Presence</w:t>
      </w:r>
    </w:p>
    <w:p w14:paraId="39214836" w14:textId="77777777" w:rsidR="002766BC" w:rsidRPr="008C696B" w:rsidRDefault="002766BC" w:rsidP="008C696B">
      <w:pPr>
        <w:spacing w:line="360" w:lineRule="auto"/>
      </w:pPr>
    </w:p>
    <w:p w14:paraId="4CDC0945" w14:textId="77777777" w:rsidR="002766BC" w:rsidRPr="008C696B" w:rsidRDefault="002766BC" w:rsidP="008C696B">
      <w:pPr>
        <w:spacing w:line="360" w:lineRule="auto"/>
      </w:pPr>
      <w:r w:rsidRPr="008C696B">
        <w:t>##### Yes</w:t>
      </w:r>
    </w:p>
    <w:p w14:paraId="305C8B1D" w14:textId="77777777" w:rsidR="002766BC" w:rsidRPr="008C696B" w:rsidRDefault="002766BC" w:rsidP="008C696B">
      <w:pPr>
        <w:spacing w:line="360" w:lineRule="auto"/>
      </w:pPr>
    </w:p>
    <w:p w14:paraId="6951925A" w14:textId="77777777" w:rsidR="002766BC" w:rsidRPr="008C696B" w:rsidRDefault="002766BC" w:rsidP="008C696B">
      <w:pPr>
        <w:spacing w:line="360" w:lineRule="auto"/>
      </w:pPr>
      <w:r w:rsidRPr="008C696B">
        <w:t>```{r}</w:t>
      </w:r>
    </w:p>
    <w:p w14:paraId="79687716" w14:textId="77777777" w:rsidR="002766BC" w:rsidRPr="008C696B" w:rsidRDefault="002766BC" w:rsidP="008C696B">
      <w:pPr>
        <w:spacing w:line="360" w:lineRule="auto"/>
      </w:pPr>
      <w:r w:rsidRPr="008C696B">
        <w:t>tsrByfactor(workingSet, "DisturbancePresence", "Yes", "h_canopy")</w:t>
      </w:r>
    </w:p>
    <w:p w14:paraId="37AD7284" w14:textId="77777777" w:rsidR="002766BC" w:rsidRPr="008C696B" w:rsidRDefault="002766BC" w:rsidP="008C696B">
      <w:pPr>
        <w:spacing w:line="360" w:lineRule="auto"/>
      </w:pPr>
      <w:r w:rsidRPr="008C696B">
        <w:t>```</w:t>
      </w:r>
    </w:p>
    <w:p w14:paraId="140EFE9C" w14:textId="77777777" w:rsidR="002766BC" w:rsidRPr="008C696B" w:rsidRDefault="002766BC" w:rsidP="008C696B">
      <w:pPr>
        <w:spacing w:line="360" w:lineRule="auto"/>
      </w:pPr>
    </w:p>
    <w:p w14:paraId="1E4A532F" w14:textId="77777777" w:rsidR="002766BC" w:rsidRPr="008C696B" w:rsidRDefault="002766BC" w:rsidP="008C696B">
      <w:pPr>
        <w:spacing w:line="360" w:lineRule="auto"/>
      </w:pPr>
      <w:r w:rsidRPr="008C696B">
        <w:t>##### No</w:t>
      </w:r>
    </w:p>
    <w:p w14:paraId="2465E181" w14:textId="77777777" w:rsidR="002766BC" w:rsidRPr="008C696B" w:rsidRDefault="002766BC" w:rsidP="008C696B">
      <w:pPr>
        <w:spacing w:line="360" w:lineRule="auto"/>
      </w:pPr>
    </w:p>
    <w:p w14:paraId="7388EAE0" w14:textId="77777777" w:rsidR="002766BC" w:rsidRPr="008C696B" w:rsidRDefault="002766BC" w:rsidP="008C696B">
      <w:pPr>
        <w:spacing w:line="360" w:lineRule="auto"/>
      </w:pPr>
      <w:r w:rsidRPr="008C696B">
        <w:t>```{r}</w:t>
      </w:r>
    </w:p>
    <w:p w14:paraId="66A78B7C" w14:textId="77777777" w:rsidR="002766BC" w:rsidRPr="008C696B" w:rsidRDefault="002766BC" w:rsidP="008C696B">
      <w:pPr>
        <w:spacing w:line="360" w:lineRule="auto"/>
      </w:pPr>
      <w:r w:rsidRPr="008C696B">
        <w:t>tsrByfactor(workingSet, "DisturbancePresence", "No", "h_canopy")</w:t>
      </w:r>
    </w:p>
    <w:p w14:paraId="449EF47B" w14:textId="77777777" w:rsidR="002766BC" w:rsidRPr="008C696B" w:rsidRDefault="002766BC" w:rsidP="008C696B">
      <w:pPr>
        <w:spacing w:line="360" w:lineRule="auto"/>
      </w:pPr>
      <w:r w:rsidRPr="008C696B">
        <w:t>```</w:t>
      </w:r>
    </w:p>
    <w:p w14:paraId="2115E3C2" w14:textId="77777777" w:rsidR="002766BC" w:rsidRPr="008C696B" w:rsidRDefault="002766BC" w:rsidP="008C696B">
      <w:pPr>
        <w:spacing w:line="360" w:lineRule="auto"/>
      </w:pPr>
    </w:p>
    <w:p w14:paraId="5FCF517B" w14:textId="77777777" w:rsidR="002766BC" w:rsidRPr="008C696B" w:rsidRDefault="002766BC" w:rsidP="008C696B">
      <w:pPr>
        <w:spacing w:line="360" w:lineRule="auto"/>
      </w:pPr>
      <w:r w:rsidRPr="008C696B">
        <w:t>#### Years Since Disturbance</w:t>
      </w:r>
    </w:p>
    <w:p w14:paraId="2F75CAE1" w14:textId="77777777" w:rsidR="002766BC" w:rsidRPr="008C696B" w:rsidRDefault="002766BC" w:rsidP="008C696B">
      <w:pPr>
        <w:spacing w:line="360" w:lineRule="auto"/>
      </w:pPr>
    </w:p>
    <w:p w14:paraId="54F4E27E" w14:textId="77777777" w:rsidR="002766BC" w:rsidRPr="008C696B" w:rsidRDefault="002766BC" w:rsidP="008C696B">
      <w:pPr>
        <w:spacing w:line="360" w:lineRule="auto"/>
      </w:pPr>
      <w:r w:rsidRPr="008C696B">
        <w:t>##### \&lt;10 Years</w:t>
      </w:r>
    </w:p>
    <w:p w14:paraId="51A1E3EC" w14:textId="77777777" w:rsidR="002766BC" w:rsidRPr="008C696B" w:rsidRDefault="002766BC" w:rsidP="008C696B">
      <w:pPr>
        <w:spacing w:line="360" w:lineRule="auto"/>
      </w:pPr>
    </w:p>
    <w:p w14:paraId="4AB1C101" w14:textId="77777777" w:rsidR="002766BC" w:rsidRPr="008C696B" w:rsidRDefault="002766BC" w:rsidP="008C696B">
      <w:pPr>
        <w:spacing w:line="360" w:lineRule="auto"/>
      </w:pPr>
      <w:r w:rsidRPr="008C696B">
        <w:t>```{r}</w:t>
      </w:r>
    </w:p>
    <w:p w14:paraId="20462F43" w14:textId="77777777" w:rsidR="002766BC" w:rsidRPr="008C696B" w:rsidRDefault="002766BC" w:rsidP="008C696B">
      <w:pPr>
        <w:spacing w:line="360" w:lineRule="auto"/>
      </w:pPr>
      <w:r w:rsidRPr="008C696B">
        <w:lastRenderedPageBreak/>
        <w:t>tsrByfactor(workingSet, "FastLossAgeGroup", "&lt;10 Years", "h_canopy")</w:t>
      </w:r>
    </w:p>
    <w:p w14:paraId="3F8FE665" w14:textId="77777777" w:rsidR="002766BC" w:rsidRPr="008C696B" w:rsidRDefault="002766BC" w:rsidP="008C696B">
      <w:pPr>
        <w:spacing w:line="360" w:lineRule="auto"/>
      </w:pPr>
      <w:r w:rsidRPr="008C696B">
        <w:t>```</w:t>
      </w:r>
    </w:p>
    <w:p w14:paraId="0E868E5B" w14:textId="77777777" w:rsidR="002766BC" w:rsidRPr="008C696B" w:rsidRDefault="002766BC" w:rsidP="008C696B">
      <w:pPr>
        <w:spacing w:line="360" w:lineRule="auto"/>
      </w:pPr>
    </w:p>
    <w:p w14:paraId="5B0FEE7B" w14:textId="77777777" w:rsidR="002766BC" w:rsidRPr="008C696B" w:rsidRDefault="002766BC" w:rsidP="008C696B">
      <w:pPr>
        <w:spacing w:line="360" w:lineRule="auto"/>
      </w:pPr>
      <w:r w:rsidRPr="008C696B">
        <w:t>##### 10-20 Years</w:t>
      </w:r>
    </w:p>
    <w:p w14:paraId="0D3CD215" w14:textId="77777777" w:rsidR="002766BC" w:rsidRPr="008C696B" w:rsidRDefault="002766BC" w:rsidP="008C696B">
      <w:pPr>
        <w:spacing w:line="360" w:lineRule="auto"/>
      </w:pPr>
    </w:p>
    <w:p w14:paraId="71542A98" w14:textId="77777777" w:rsidR="002766BC" w:rsidRPr="008C696B" w:rsidRDefault="002766BC" w:rsidP="008C696B">
      <w:pPr>
        <w:spacing w:line="360" w:lineRule="auto"/>
      </w:pPr>
      <w:r w:rsidRPr="008C696B">
        <w:t>```{r}</w:t>
      </w:r>
    </w:p>
    <w:p w14:paraId="44F3078C" w14:textId="77777777" w:rsidR="002766BC" w:rsidRPr="008C696B" w:rsidRDefault="002766BC" w:rsidP="008C696B">
      <w:pPr>
        <w:spacing w:line="360" w:lineRule="auto"/>
      </w:pPr>
      <w:r w:rsidRPr="008C696B">
        <w:t>tsrByfactor(workingSet, "FastLossAgeGroup", "10-20 Years", "h_canopy")</w:t>
      </w:r>
    </w:p>
    <w:p w14:paraId="3A75694A" w14:textId="77777777" w:rsidR="002766BC" w:rsidRPr="008C696B" w:rsidRDefault="002766BC" w:rsidP="008C696B">
      <w:pPr>
        <w:spacing w:line="360" w:lineRule="auto"/>
      </w:pPr>
      <w:r w:rsidRPr="008C696B">
        <w:t>```</w:t>
      </w:r>
    </w:p>
    <w:p w14:paraId="45551725" w14:textId="77777777" w:rsidR="002766BC" w:rsidRPr="008C696B" w:rsidRDefault="002766BC" w:rsidP="008C696B">
      <w:pPr>
        <w:spacing w:line="360" w:lineRule="auto"/>
      </w:pPr>
    </w:p>
    <w:p w14:paraId="6C65C96B" w14:textId="77777777" w:rsidR="002766BC" w:rsidRPr="008C696B" w:rsidRDefault="002766BC" w:rsidP="008C696B">
      <w:pPr>
        <w:spacing w:line="360" w:lineRule="auto"/>
      </w:pPr>
      <w:r w:rsidRPr="008C696B">
        <w:t>##### 20-30 Years</w:t>
      </w:r>
    </w:p>
    <w:p w14:paraId="17ED0C0E" w14:textId="77777777" w:rsidR="002766BC" w:rsidRPr="008C696B" w:rsidRDefault="002766BC" w:rsidP="008C696B">
      <w:pPr>
        <w:spacing w:line="360" w:lineRule="auto"/>
      </w:pPr>
    </w:p>
    <w:p w14:paraId="7BF42410" w14:textId="77777777" w:rsidR="002766BC" w:rsidRPr="008C696B" w:rsidRDefault="002766BC" w:rsidP="008C696B">
      <w:pPr>
        <w:spacing w:line="360" w:lineRule="auto"/>
      </w:pPr>
      <w:r w:rsidRPr="008C696B">
        <w:t>```{r}</w:t>
      </w:r>
    </w:p>
    <w:p w14:paraId="601875BE" w14:textId="77777777" w:rsidR="002766BC" w:rsidRPr="008C696B" w:rsidRDefault="002766BC" w:rsidP="008C696B">
      <w:pPr>
        <w:spacing w:line="360" w:lineRule="auto"/>
      </w:pPr>
      <w:r w:rsidRPr="008C696B">
        <w:t>tsrByfactor(workingSet, "FastLossAgeGroup", "20-30 Years", "h_canopy")</w:t>
      </w:r>
    </w:p>
    <w:p w14:paraId="2569E4A6" w14:textId="77777777" w:rsidR="002766BC" w:rsidRPr="008C696B" w:rsidRDefault="002766BC" w:rsidP="008C696B">
      <w:pPr>
        <w:spacing w:line="360" w:lineRule="auto"/>
      </w:pPr>
      <w:r w:rsidRPr="008C696B">
        <w:t>```</w:t>
      </w:r>
    </w:p>
    <w:p w14:paraId="6A7579FC" w14:textId="77777777" w:rsidR="002766BC" w:rsidRPr="008C696B" w:rsidRDefault="002766BC" w:rsidP="008C696B">
      <w:pPr>
        <w:spacing w:line="360" w:lineRule="auto"/>
      </w:pPr>
    </w:p>
    <w:p w14:paraId="37D5B5E7" w14:textId="77777777" w:rsidR="002766BC" w:rsidRPr="008C696B" w:rsidRDefault="002766BC" w:rsidP="008C696B">
      <w:pPr>
        <w:spacing w:line="360" w:lineRule="auto"/>
      </w:pPr>
      <w:r w:rsidRPr="008C696B">
        <w:t>##### 30+ Years</w:t>
      </w:r>
    </w:p>
    <w:p w14:paraId="1CB03457" w14:textId="77777777" w:rsidR="002766BC" w:rsidRPr="008C696B" w:rsidRDefault="002766BC" w:rsidP="008C696B">
      <w:pPr>
        <w:spacing w:line="360" w:lineRule="auto"/>
      </w:pPr>
    </w:p>
    <w:p w14:paraId="2ED4A3C8" w14:textId="77777777" w:rsidR="002766BC" w:rsidRPr="008C696B" w:rsidRDefault="002766BC" w:rsidP="008C696B">
      <w:pPr>
        <w:spacing w:line="360" w:lineRule="auto"/>
      </w:pPr>
      <w:r w:rsidRPr="008C696B">
        <w:t>```{r}</w:t>
      </w:r>
    </w:p>
    <w:p w14:paraId="2E9BEFA5" w14:textId="77777777" w:rsidR="002766BC" w:rsidRPr="008C696B" w:rsidRDefault="002766BC" w:rsidP="008C696B">
      <w:pPr>
        <w:spacing w:line="360" w:lineRule="auto"/>
      </w:pPr>
      <w:r w:rsidRPr="008C696B">
        <w:t>tsrByfactor(workingSet, "FastLossAgeGroup", "30+ Years", "h_canopy")</w:t>
      </w:r>
    </w:p>
    <w:p w14:paraId="2F456B6D" w14:textId="77777777" w:rsidR="002766BC" w:rsidRPr="008C696B" w:rsidRDefault="002766BC" w:rsidP="008C696B">
      <w:pPr>
        <w:spacing w:line="360" w:lineRule="auto"/>
      </w:pPr>
      <w:r w:rsidRPr="008C696B">
        <w:t>```</w:t>
      </w:r>
    </w:p>
    <w:p w14:paraId="15371050" w14:textId="77777777" w:rsidR="002766BC" w:rsidRPr="008C696B" w:rsidRDefault="002766BC" w:rsidP="008C696B">
      <w:pPr>
        <w:spacing w:line="360" w:lineRule="auto"/>
      </w:pPr>
    </w:p>
    <w:p w14:paraId="7C798D1F" w14:textId="77777777" w:rsidR="002766BC" w:rsidRPr="008C696B" w:rsidRDefault="002766BC" w:rsidP="008C696B">
      <w:pPr>
        <w:spacing w:line="360" w:lineRule="auto"/>
      </w:pPr>
      <w:r w:rsidRPr="008C696B">
        <w:t>### Graphing</w:t>
      </w:r>
    </w:p>
    <w:p w14:paraId="5E27EA14" w14:textId="77777777" w:rsidR="002766BC" w:rsidRPr="008C696B" w:rsidRDefault="002766BC" w:rsidP="008C696B">
      <w:pPr>
        <w:spacing w:line="360" w:lineRule="auto"/>
      </w:pPr>
    </w:p>
    <w:p w14:paraId="3C4BD902" w14:textId="77777777" w:rsidR="002766BC" w:rsidRPr="008C696B" w:rsidRDefault="002766BC" w:rsidP="008C696B">
      <w:pPr>
        <w:spacing w:line="360" w:lineRule="auto"/>
      </w:pPr>
      <w:r w:rsidRPr="008C696B">
        <w:t>#### Assembling Results</w:t>
      </w:r>
    </w:p>
    <w:p w14:paraId="44D0F01A" w14:textId="77777777" w:rsidR="002766BC" w:rsidRPr="008C696B" w:rsidRDefault="002766BC" w:rsidP="008C696B">
      <w:pPr>
        <w:spacing w:line="360" w:lineRule="auto"/>
      </w:pPr>
    </w:p>
    <w:p w14:paraId="1E97EF23" w14:textId="77777777" w:rsidR="002766BC" w:rsidRPr="008C696B" w:rsidRDefault="002766BC" w:rsidP="008C696B">
      <w:pPr>
        <w:spacing w:line="360" w:lineRule="auto"/>
      </w:pPr>
      <w:r w:rsidRPr="008C696B">
        <w:t>```{r}</w:t>
      </w:r>
    </w:p>
    <w:p w14:paraId="45BDD573" w14:textId="77777777" w:rsidR="002766BC" w:rsidRPr="008C696B" w:rsidRDefault="002766BC" w:rsidP="008C696B">
      <w:pPr>
        <w:spacing w:line="360" w:lineRule="auto"/>
      </w:pPr>
      <w:r w:rsidRPr="008C696B">
        <w:t># Here i put the results of each chunk above into an excel sheet to then create a dataframe more cleanly</w:t>
      </w:r>
    </w:p>
    <w:p w14:paraId="1EB27E69" w14:textId="77777777" w:rsidR="002766BC" w:rsidRPr="008C696B" w:rsidRDefault="002766BC" w:rsidP="008C696B">
      <w:pPr>
        <w:spacing w:line="360" w:lineRule="auto"/>
      </w:pPr>
      <w:r w:rsidRPr="008C696B">
        <w:t>tsrResultsDf &lt;- read_xlsx("Results.xlsx", sheet = "TSR")</w:t>
      </w:r>
    </w:p>
    <w:p w14:paraId="40A84F9F" w14:textId="77777777" w:rsidR="002766BC" w:rsidRPr="008C696B" w:rsidRDefault="002766BC" w:rsidP="008C696B">
      <w:pPr>
        <w:spacing w:line="360" w:lineRule="auto"/>
      </w:pPr>
    </w:p>
    <w:p w14:paraId="1403598F" w14:textId="77777777" w:rsidR="002766BC" w:rsidRPr="008C696B" w:rsidRDefault="002766BC" w:rsidP="008C696B">
      <w:pPr>
        <w:spacing w:line="360" w:lineRule="auto"/>
      </w:pPr>
    </w:p>
    <w:p w14:paraId="5F8F91C6" w14:textId="77777777" w:rsidR="002766BC" w:rsidRPr="008C696B" w:rsidRDefault="002766BC" w:rsidP="008C696B">
      <w:pPr>
        <w:spacing w:line="360" w:lineRule="auto"/>
      </w:pPr>
      <w:r w:rsidRPr="008C696B">
        <w:lastRenderedPageBreak/>
        <w:t>tsrResultsDf$Factor &lt;- factor(tsrResultsDf$Factor, levels = c(</w:t>
      </w:r>
    </w:p>
    <w:p w14:paraId="21D83611" w14:textId="77777777" w:rsidR="002766BC" w:rsidRPr="008C696B" w:rsidRDefault="002766BC" w:rsidP="008C696B">
      <w:pPr>
        <w:spacing w:line="360" w:lineRule="auto"/>
      </w:pPr>
      <w:r w:rsidRPr="008C696B">
        <w:t xml:space="preserve">  "Forest Cover Type", </w:t>
      </w:r>
    </w:p>
    <w:p w14:paraId="7E9EFB8B" w14:textId="77777777" w:rsidR="002766BC" w:rsidRPr="008C696B" w:rsidRDefault="002766BC" w:rsidP="008C696B">
      <w:pPr>
        <w:spacing w:line="360" w:lineRule="auto"/>
      </w:pPr>
      <w:r w:rsidRPr="008C696B">
        <w:t xml:space="preserve">  "Disturbance Presence", </w:t>
      </w:r>
    </w:p>
    <w:p w14:paraId="34250DBD" w14:textId="77777777" w:rsidR="002766BC" w:rsidRPr="008C696B" w:rsidRDefault="002766BC" w:rsidP="008C696B">
      <w:pPr>
        <w:spacing w:line="360" w:lineRule="auto"/>
      </w:pPr>
      <w:r w:rsidRPr="008C696B">
        <w:t xml:space="preserve">  "Years Since Disturbance"</w:t>
      </w:r>
    </w:p>
    <w:p w14:paraId="0C8CEA73" w14:textId="77777777" w:rsidR="002766BC" w:rsidRPr="008C696B" w:rsidRDefault="002766BC" w:rsidP="008C696B">
      <w:pPr>
        <w:spacing w:line="360" w:lineRule="auto"/>
      </w:pPr>
      <w:r w:rsidRPr="008C696B">
        <w:t>))</w:t>
      </w:r>
    </w:p>
    <w:p w14:paraId="150AE8A4" w14:textId="77777777" w:rsidR="002766BC" w:rsidRPr="008C696B" w:rsidRDefault="002766BC" w:rsidP="008C696B">
      <w:pPr>
        <w:spacing w:line="360" w:lineRule="auto"/>
      </w:pPr>
    </w:p>
    <w:p w14:paraId="5E8B8B28" w14:textId="77777777" w:rsidR="002766BC" w:rsidRPr="008C696B" w:rsidRDefault="002766BC" w:rsidP="008C696B">
      <w:pPr>
        <w:spacing w:line="360" w:lineRule="auto"/>
      </w:pPr>
      <w:r w:rsidRPr="008C696B">
        <w:t># Define custom colors by Factor_Level</w:t>
      </w:r>
    </w:p>
    <w:p w14:paraId="2A66647C" w14:textId="77777777" w:rsidR="002766BC" w:rsidRPr="008C696B" w:rsidRDefault="002766BC" w:rsidP="008C696B">
      <w:pPr>
        <w:spacing w:line="360" w:lineRule="auto"/>
      </w:pPr>
      <w:r w:rsidRPr="008C696B">
        <w:t>custom_colors &lt;- c(</w:t>
      </w:r>
    </w:p>
    <w:p w14:paraId="3529B28D" w14:textId="77777777" w:rsidR="002766BC" w:rsidRPr="008C696B" w:rsidRDefault="002766BC" w:rsidP="008C696B">
      <w:pPr>
        <w:spacing w:line="360" w:lineRule="auto"/>
      </w:pPr>
      <w:r w:rsidRPr="008C696B">
        <w:t xml:space="preserve">  # forest cover </w:t>
      </w:r>
    </w:p>
    <w:p w14:paraId="1BB3AC55" w14:textId="77777777" w:rsidR="002766BC" w:rsidRPr="008C696B" w:rsidRDefault="002766BC" w:rsidP="008C696B">
      <w:pPr>
        <w:spacing w:line="360" w:lineRule="auto"/>
      </w:pPr>
      <w:r w:rsidRPr="008C696B">
        <w:t xml:space="preserve">  "Deciduous Forest" = "#a1d99b",</w:t>
      </w:r>
    </w:p>
    <w:p w14:paraId="56E6FBF0" w14:textId="77777777" w:rsidR="002766BC" w:rsidRPr="008C696B" w:rsidRDefault="002766BC" w:rsidP="008C696B">
      <w:pPr>
        <w:spacing w:line="360" w:lineRule="auto"/>
      </w:pPr>
      <w:r w:rsidRPr="008C696B">
        <w:t xml:space="preserve">  "Evergreen Forest" = "#74c476",</w:t>
      </w:r>
    </w:p>
    <w:p w14:paraId="765C15D4" w14:textId="77777777" w:rsidR="002766BC" w:rsidRPr="008C696B" w:rsidRDefault="002766BC" w:rsidP="008C696B">
      <w:pPr>
        <w:spacing w:line="360" w:lineRule="auto"/>
      </w:pPr>
      <w:r w:rsidRPr="008C696B">
        <w:t xml:space="preserve">  "Mixed Forest" = "#31a354",</w:t>
      </w:r>
    </w:p>
    <w:p w14:paraId="45BE5895" w14:textId="77777777" w:rsidR="002766BC" w:rsidRPr="008C696B" w:rsidRDefault="002766BC" w:rsidP="008C696B">
      <w:pPr>
        <w:spacing w:line="360" w:lineRule="auto"/>
      </w:pPr>
      <w:r w:rsidRPr="008C696B">
        <w:t xml:space="preserve">  "Woody Wetlands" = "#006d2c",</w:t>
      </w:r>
    </w:p>
    <w:p w14:paraId="32591BA1" w14:textId="77777777" w:rsidR="002766BC" w:rsidRPr="008C696B" w:rsidRDefault="002766BC" w:rsidP="008C696B">
      <w:pPr>
        <w:spacing w:line="360" w:lineRule="auto"/>
      </w:pPr>
      <w:r w:rsidRPr="008C696B">
        <w:t xml:space="preserve">  </w:t>
      </w:r>
    </w:p>
    <w:p w14:paraId="1F85BE9D" w14:textId="77777777" w:rsidR="002766BC" w:rsidRPr="008C696B" w:rsidRDefault="002766BC" w:rsidP="008C696B">
      <w:pPr>
        <w:spacing w:line="360" w:lineRule="auto"/>
      </w:pPr>
      <w:r w:rsidRPr="008C696B">
        <w:t xml:space="preserve">  # disturbance binary (reds)</w:t>
      </w:r>
    </w:p>
    <w:p w14:paraId="68EE5FAE" w14:textId="77777777" w:rsidR="002766BC" w:rsidRPr="008C696B" w:rsidRDefault="002766BC" w:rsidP="008C696B">
      <w:pPr>
        <w:spacing w:line="360" w:lineRule="auto"/>
      </w:pPr>
      <w:r w:rsidRPr="008C696B">
        <w:t xml:space="preserve">  "Yes" = "#fb6a4a",</w:t>
      </w:r>
    </w:p>
    <w:p w14:paraId="1BD97D77" w14:textId="77777777" w:rsidR="002766BC" w:rsidRPr="008C696B" w:rsidRDefault="002766BC" w:rsidP="008C696B">
      <w:pPr>
        <w:spacing w:line="360" w:lineRule="auto"/>
      </w:pPr>
      <w:r w:rsidRPr="008C696B">
        <w:t xml:space="preserve">  "No" = "#cb181d",</w:t>
      </w:r>
    </w:p>
    <w:p w14:paraId="01AEFD40" w14:textId="77777777" w:rsidR="002766BC" w:rsidRPr="008C696B" w:rsidRDefault="002766BC" w:rsidP="008C696B">
      <w:pPr>
        <w:spacing w:line="360" w:lineRule="auto"/>
      </w:pPr>
      <w:r w:rsidRPr="008C696B">
        <w:t xml:space="preserve">  </w:t>
      </w:r>
    </w:p>
    <w:p w14:paraId="31362A83" w14:textId="77777777" w:rsidR="002766BC" w:rsidRPr="008C696B" w:rsidRDefault="002766BC" w:rsidP="008C696B">
      <w:pPr>
        <w:spacing w:line="360" w:lineRule="auto"/>
      </w:pPr>
      <w:r w:rsidRPr="008C696B">
        <w:t xml:space="preserve">  # years since</w:t>
      </w:r>
    </w:p>
    <w:p w14:paraId="0609A828" w14:textId="77777777" w:rsidR="002766BC" w:rsidRPr="008C696B" w:rsidRDefault="002766BC" w:rsidP="008C696B">
      <w:pPr>
        <w:spacing w:line="360" w:lineRule="auto"/>
      </w:pPr>
      <w:r w:rsidRPr="008C696B">
        <w:t xml:space="preserve">  "&lt;10 Years" = "#9ecae1",</w:t>
      </w:r>
    </w:p>
    <w:p w14:paraId="3B84B25D" w14:textId="77777777" w:rsidR="002766BC" w:rsidRPr="008C696B" w:rsidRDefault="002766BC" w:rsidP="008C696B">
      <w:pPr>
        <w:spacing w:line="360" w:lineRule="auto"/>
      </w:pPr>
      <w:r w:rsidRPr="008C696B">
        <w:t xml:space="preserve">  "10-20 Years" = "#6baed6",</w:t>
      </w:r>
    </w:p>
    <w:p w14:paraId="6CBB7D96" w14:textId="77777777" w:rsidR="002766BC" w:rsidRPr="008C696B" w:rsidRDefault="002766BC" w:rsidP="008C696B">
      <w:pPr>
        <w:spacing w:line="360" w:lineRule="auto"/>
      </w:pPr>
      <w:r w:rsidRPr="008C696B">
        <w:t xml:space="preserve">  "20-30 Years" = "#3182bd",</w:t>
      </w:r>
    </w:p>
    <w:p w14:paraId="6FCDE198" w14:textId="77777777" w:rsidR="002766BC" w:rsidRPr="008C696B" w:rsidRDefault="002766BC" w:rsidP="008C696B">
      <w:pPr>
        <w:spacing w:line="360" w:lineRule="auto"/>
      </w:pPr>
      <w:r w:rsidRPr="008C696B">
        <w:t xml:space="preserve">  "30+ Years" = "#08519c"</w:t>
      </w:r>
    </w:p>
    <w:p w14:paraId="48547908" w14:textId="77777777" w:rsidR="002766BC" w:rsidRPr="008C696B" w:rsidRDefault="002766BC" w:rsidP="008C696B">
      <w:pPr>
        <w:spacing w:line="360" w:lineRule="auto"/>
      </w:pPr>
      <w:r w:rsidRPr="008C696B">
        <w:t>)</w:t>
      </w:r>
    </w:p>
    <w:p w14:paraId="6BB408A3" w14:textId="77777777" w:rsidR="002766BC" w:rsidRPr="008C696B" w:rsidRDefault="002766BC" w:rsidP="008C696B">
      <w:pPr>
        <w:spacing w:line="360" w:lineRule="auto"/>
      </w:pPr>
    </w:p>
    <w:p w14:paraId="74BC4228" w14:textId="77777777" w:rsidR="002766BC" w:rsidRPr="008C696B" w:rsidRDefault="002766BC" w:rsidP="008C696B">
      <w:pPr>
        <w:spacing w:line="360" w:lineRule="auto"/>
      </w:pPr>
      <w:r w:rsidRPr="008C696B">
        <w:t># converting names to factor to set order</w:t>
      </w:r>
    </w:p>
    <w:p w14:paraId="7542FCED" w14:textId="77777777" w:rsidR="002766BC" w:rsidRPr="008C696B" w:rsidRDefault="002766BC" w:rsidP="008C696B">
      <w:pPr>
        <w:spacing w:line="360" w:lineRule="auto"/>
      </w:pPr>
      <w:r w:rsidRPr="008C696B">
        <w:t>tsrResultsDf$Factor_Level &lt;- factor(tsrResultsDf$Factor_Level, levels = names(custom_colors))</w:t>
      </w:r>
    </w:p>
    <w:p w14:paraId="25EE0ECE" w14:textId="77777777" w:rsidR="002766BC" w:rsidRPr="008C696B" w:rsidRDefault="002766BC" w:rsidP="008C696B">
      <w:pPr>
        <w:spacing w:line="360" w:lineRule="auto"/>
      </w:pPr>
    </w:p>
    <w:p w14:paraId="38BAAE4F" w14:textId="77777777" w:rsidR="002766BC" w:rsidRPr="008C696B" w:rsidRDefault="002766BC" w:rsidP="008C696B">
      <w:pPr>
        <w:spacing w:line="360" w:lineRule="auto"/>
      </w:pPr>
      <w:r w:rsidRPr="008C696B">
        <w:t># then shifting to the order we want</w:t>
      </w:r>
    </w:p>
    <w:p w14:paraId="6CBDCC63" w14:textId="77777777" w:rsidR="002766BC" w:rsidRPr="008C696B" w:rsidRDefault="002766BC" w:rsidP="008C696B">
      <w:pPr>
        <w:spacing w:line="360" w:lineRule="auto"/>
      </w:pPr>
      <w:r w:rsidRPr="008C696B">
        <w:t>tsrResultsDf$Factor &lt;- factor(tsrResultsDf$Factor, levels = c(</w:t>
      </w:r>
    </w:p>
    <w:p w14:paraId="4856DAF0" w14:textId="77777777" w:rsidR="002766BC" w:rsidRPr="008C696B" w:rsidRDefault="002766BC" w:rsidP="008C696B">
      <w:pPr>
        <w:spacing w:line="360" w:lineRule="auto"/>
      </w:pPr>
      <w:r w:rsidRPr="008C696B">
        <w:lastRenderedPageBreak/>
        <w:t xml:space="preserve">  "Forest Cover Type", </w:t>
      </w:r>
    </w:p>
    <w:p w14:paraId="471A1575" w14:textId="77777777" w:rsidR="002766BC" w:rsidRPr="008C696B" w:rsidRDefault="002766BC" w:rsidP="008C696B">
      <w:pPr>
        <w:spacing w:line="360" w:lineRule="auto"/>
      </w:pPr>
      <w:r w:rsidRPr="008C696B">
        <w:t xml:space="preserve">  "Disturbance Presence", </w:t>
      </w:r>
    </w:p>
    <w:p w14:paraId="4EB61566" w14:textId="77777777" w:rsidR="002766BC" w:rsidRPr="008C696B" w:rsidRDefault="002766BC" w:rsidP="008C696B">
      <w:pPr>
        <w:spacing w:line="360" w:lineRule="auto"/>
      </w:pPr>
      <w:r w:rsidRPr="008C696B">
        <w:t xml:space="preserve">  "Years Since Disturbance"</w:t>
      </w:r>
    </w:p>
    <w:p w14:paraId="3A5FD979" w14:textId="77777777" w:rsidR="002766BC" w:rsidRPr="008C696B" w:rsidRDefault="002766BC" w:rsidP="008C696B">
      <w:pPr>
        <w:spacing w:line="360" w:lineRule="auto"/>
      </w:pPr>
      <w:r w:rsidRPr="008C696B">
        <w:t>))</w:t>
      </w:r>
    </w:p>
    <w:p w14:paraId="0A26D49F" w14:textId="77777777" w:rsidR="002766BC" w:rsidRPr="008C696B" w:rsidRDefault="002766BC" w:rsidP="008C696B">
      <w:pPr>
        <w:spacing w:line="360" w:lineRule="auto"/>
      </w:pPr>
    </w:p>
    <w:p w14:paraId="0EB78D30" w14:textId="77777777" w:rsidR="002766BC" w:rsidRPr="008C696B" w:rsidRDefault="002766BC" w:rsidP="008C696B">
      <w:pPr>
        <w:spacing w:line="360" w:lineRule="auto"/>
      </w:pPr>
      <w:r w:rsidRPr="008C696B">
        <w:t>```</w:t>
      </w:r>
    </w:p>
    <w:p w14:paraId="32B03178" w14:textId="77777777" w:rsidR="002766BC" w:rsidRPr="008C696B" w:rsidRDefault="002766BC" w:rsidP="008C696B">
      <w:pPr>
        <w:spacing w:line="360" w:lineRule="auto"/>
      </w:pPr>
    </w:p>
    <w:p w14:paraId="2C66A9ED" w14:textId="77777777" w:rsidR="002766BC" w:rsidRPr="008C696B" w:rsidRDefault="002766BC" w:rsidP="008C696B">
      <w:pPr>
        <w:spacing w:line="360" w:lineRule="auto"/>
      </w:pPr>
      <w:r w:rsidRPr="008C696B">
        <w:t>#### Slope Values</w:t>
      </w:r>
    </w:p>
    <w:p w14:paraId="7991C10F" w14:textId="77777777" w:rsidR="002766BC" w:rsidRPr="008C696B" w:rsidRDefault="002766BC" w:rsidP="008C696B">
      <w:pPr>
        <w:spacing w:line="360" w:lineRule="auto"/>
      </w:pPr>
    </w:p>
    <w:p w14:paraId="67A86617" w14:textId="77777777" w:rsidR="002766BC" w:rsidRPr="008C696B" w:rsidRDefault="002766BC" w:rsidP="008C696B">
      <w:pPr>
        <w:spacing w:line="360" w:lineRule="auto"/>
      </w:pPr>
      <w:r w:rsidRPr="008C696B">
        <w:t>```{r}</w:t>
      </w:r>
    </w:p>
    <w:p w14:paraId="4261741F" w14:textId="77777777" w:rsidR="002766BC" w:rsidRPr="008C696B" w:rsidRDefault="002766BC" w:rsidP="008C696B">
      <w:pPr>
        <w:spacing w:line="360" w:lineRule="auto"/>
      </w:pPr>
      <w:r w:rsidRPr="008C696B">
        <w:t># heres the plot</w:t>
      </w:r>
    </w:p>
    <w:p w14:paraId="2FB09517" w14:textId="77777777" w:rsidR="002766BC" w:rsidRPr="008C696B" w:rsidRDefault="002766BC" w:rsidP="008C696B">
      <w:pPr>
        <w:spacing w:line="360" w:lineRule="auto"/>
      </w:pPr>
      <w:r w:rsidRPr="008C696B">
        <w:t xml:space="preserve">tsrSlopePlot &lt;- ggplot(tsrResultsDf, aes(x = Factor, y = Slope, fill = Factor_Level)) + </w:t>
      </w:r>
    </w:p>
    <w:p w14:paraId="2454664E" w14:textId="77777777" w:rsidR="002766BC" w:rsidRPr="008C696B" w:rsidRDefault="002766BC" w:rsidP="008C696B">
      <w:pPr>
        <w:spacing w:line="360" w:lineRule="auto"/>
      </w:pPr>
      <w:r w:rsidRPr="008C696B">
        <w:t xml:space="preserve">  geom_bar(stat = "identity", position = position_dodge(width = 0.99)) +</w:t>
      </w:r>
    </w:p>
    <w:p w14:paraId="54E574BC" w14:textId="77777777" w:rsidR="002766BC" w:rsidRPr="008C696B" w:rsidRDefault="002766BC" w:rsidP="008C696B">
      <w:pPr>
        <w:spacing w:line="360" w:lineRule="auto"/>
      </w:pPr>
      <w:r w:rsidRPr="008C696B">
        <w:t xml:space="preserve">  scale_fill_manual(values = custom_colors) +</w:t>
      </w:r>
    </w:p>
    <w:p w14:paraId="01BC2532" w14:textId="77777777" w:rsidR="002766BC" w:rsidRPr="008C696B" w:rsidRDefault="002766BC" w:rsidP="008C696B">
      <w:pPr>
        <w:spacing w:line="360" w:lineRule="auto"/>
      </w:pPr>
      <w:r w:rsidRPr="008C696B">
        <w:t xml:space="preserve">  labs(title = "Growth Rate by Factor and Level", y = "Rate (meters per year)", x=NULL, fill = "Factor Level") +</w:t>
      </w:r>
    </w:p>
    <w:p w14:paraId="29EB9AED" w14:textId="77777777" w:rsidR="002766BC" w:rsidRPr="008C696B" w:rsidRDefault="002766BC" w:rsidP="008C696B">
      <w:pPr>
        <w:spacing w:line="360" w:lineRule="auto"/>
      </w:pPr>
      <w:r w:rsidRPr="008C696B">
        <w:t xml:space="preserve">  theme_minimal() +</w:t>
      </w:r>
    </w:p>
    <w:p w14:paraId="4EA32C93" w14:textId="77777777" w:rsidR="002766BC" w:rsidRPr="008C696B" w:rsidRDefault="002766BC" w:rsidP="008C696B">
      <w:pPr>
        <w:spacing w:line="360" w:lineRule="auto"/>
      </w:pPr>
      <w:r w:rsidRPr="008C696B">
        <w:t xml:space="preserve">  customTheme+</w:t>
      </w:r>
    </w:p>
    <w:p w14:paraId="64F1CFE7" w14:textId="77777777" w:rsidR="002766BC" w:rsidRPr="008C696B" w:rsidRDefault="002766BC" w:rsidP="008C696B">
      <w:pPr>
        <w:spacing w:line="360" w:lineRule="auto"/>
      </w:pPr>
      <w:r w:rsidRPr="008C696B">
        <w:t xml:space="preserve">  theme(  axis.text = element_text(size=10, color = "black"),</w:t>
      </w:r>
    </w:p>
    <w:p w14:paraId="2BC1BC38" w14:textId="77777777" w:rsidR="002766BC" w:rsidRPr="008C696B" w:rsidRDefault="002766BC" w:rsidP="008C696B">
      <w:pPr>
        <w:spacing w:line="360" w:lineRule="auto"/>
      </w:pPr>
      <w:r w:rsidRPr="008C696B">
        <w:t xml:space="preserve">          # axis.text.x = element_text(angle = 25, hjust = 1, vjust = 1),</w:t>
      </w:r>
    </w:p>
    <w:p w14:paraId="425E6804" w14:textId="77777777" w:rsidR="002766BC" w:rsidRPr="008C696B" w:rsidRDefault="002766BC" w:rsidP="008C696B">
      <w:pPr>
        <w:spacing w:line="360" w:lineRule="auto"/>
      </w:pPr>
      <w:r w:rsidRPr="008C696B">
        <w:t xml:space="preserve">          axis.title = element_text(size=14),</w:t>
      </w:r>
    </w:p>
    <w:p w14:paraId="3AC939B8" w14:textId="77777777" w:rsidR="002766BC" w:rsidRPr="008C696B" w:rsidRDefault="002766BC" w:rsidP="008C696B">
      <w:pPr>
        <w:spacing w:line="360" w:lineRule="auto"/>
      </w:pPr>
      <w:r w:rsidRPr="008C696B">
        <w:t xml:space="preserve">          legend.title = element_text(size = 12, color = "black"),</w:t>
      </w:r>
    </w:p>
    <w:p w14:paraId="54B820A2" w14:textId="77777777" w:rsidR="002766BC" w:rsidRPr="008C696B" w:rsidRDefault="002766BC" w:rsidP="008C696B">
      <w:pPr>
        <w:spacing w:line="360" w:lineRule="auto"/>
      </w:pPr>
      <w:r w:rsidRPr="008C696B">
        <w:t xml:space="preserve">          legend.text = element_text(size = 10, color = "black"),</w:t>
      </w:r>
    </w:p>
    <w:p w14:paraId="36C8CA0F" w14:textId="77777777" w:rsidR="002766BC" w:rsidRPr="008C696B" w:rsidRDefault="002766BC" w:rsidP="008C696B">
      <w:pPr>
        <w:spacing w:line="360" w:lineRule="auto"/>
      </w:pPr>
      <w:r w:rsidRPr="008C696B">
        <w:t xml:space="preserve">          legend.key.size = unit(.5, "cm"),</w:t>
      </w:r>
    </w:p>
    <w:p w14:paraId="4FFC67CE" w14:textId="77777777" w:rsidR="002766BC" w:rsidRPr="008C696B" w:rsidRDefault="002766BC" w:rsidP="008C696B">
      <w:pPr>
        <w:spacing w:line="360" w:lineRule="auto"/>
      </w:pPr>
      <w:r w:rsidRPr="008C696B">
        <w:t xml:space="preserve">          legend.key.height = unit(0.5, "cm"))</w:t>
      </w:r>
    </w:p>
    <w:p w14:paraId="2127392E" w14:textId="77777777" w:rsidR="002766BC" w:rsidRPr="008C696B" w:rsidRDefault="002766BC" w:rsidP="008C696B">
      <w:pPr>
        <w:spacing w:line="360" w:lineRule="auto"/>
      </w:pPr>
    </w:p>
    <w:p w14:paraId="78C97066" w14:textId="77777777" w:rsidR="002766BC" w:rsidRPr="008C696B" w:rsidRDefault="002766BC" w:rsidP="008C696B">
      <w:pPr>
        <w:spacing w:line="360" w:lineRule="auto"/>
      </w:pPr>
      <w:r w:rsidRPr="008C696B">
        <w:t>ggsave("D:/IceSat/ETD/figures/Phase4_TSR_Slope_barplot.png", plot = tsrSlopePlot, bg = "transparent",</w:t>
      </w:r>
    </w:p>
    <w:p w14:paraId="62E9FF53" w14:textId="77777777" w:rsidR="002766BC" w:rsidRPr="008C696B" w:rsidRDefault="002766BC" w:rsidP="008C696B">
      <w:pPr>
        <w:spacing w:line="360" w:lineRule="auto"/>
      </w:pPr>
      <w:r w:rsidRPr="008C696B">
        <w:t xml:space="preserve">       width = 10, height = 5, units = "in", dpi = 300)</w:t>
      </w:r>
    </w:p>
    <w:p w14:paraId="45F5002C" w14:textId="77777777" w:rsidR="002766BC" w:rsidRPr="008C696B" w:rsidRDefault="002766BC" w:rsidP="008C696B">
      <w:pPr>
        <w:spacing w:line="360" w:lineRule="auto"/>
      </w:pPr>
    </w:p>
    <w:p w14:paraId="63147CD6" w14:textId="77777777" w:rsidR="002766BC" w:rsidRPr="008C696B" w:rsidRDefault="002766BC" w:rsidP="008C696B">
      <w:pPr>
        <w:spacing w:line="360" w:lineRule="auto"/>
      </w:pPr>
      <w:r w:rsidRPr="008C696B">
        <w:t>tsrSlopePlot</w:t>
      </w:r>
    </w:p>
    <w:p w14:paraId="24060A51" w14:textId="77777777" w:rsidR="002766BC" w:rsidRPr="008C696B" w:rsidRDefault="002766BC" w:rsidP="008C696B">
      <w:pPr>
        <w:spacing w:line="360" w:lineRule="auto"/>
      </w:pPr>
    </w:p>
    <w:p w14:paraId="16C68079" w14:textId="77777777" w:rsidR="002766BC" w:rsidRPr="008C696B" w:rsidRDefault="002766BC" w:rsidP="008C696B">
      <w:pPr>
        <w:spacing w:line="360" w:lineRule="auto"/>
      </w:pPr>
      <w:r w:rsidRPr="008C696B">
        <w:t>```</w:t>
      </w:r>
    </w:p>
    <w:p w14:paraId="583B5A87" w14:textId="77777777" w:rsidR="002766BC" w:rsidRPr="008C696B" w:rsidRDefault="002766BC" w:rsidP="008C696B">
      <w:pPr>
        <w:spacing w:line="360" w:lineRule="auto"/>
      </w:pPr>
    </w:p>
    <w:p w14:paraId="780CCC33" w14:textId="77777777" w:rsidR="002766BC" w:rsidRPr="008C696B" w:rsidRDefault="002766BC" w:rsidP="008C696B">
      <w:pPr>
        <w:spacing w:line="360" w:lineRule="auto"/>
      </w:pPr>
      <w:r w:rsidRPr="008C696B">
        <w:t>#### Intercept Plot</w:t>
      </w:r>
    </w:p>
    <w:p w14:paraId="1E02B498" w14:textId="77777777" w:rsidR="002766BC" w:rsidRPr="008C696B" w:rsidRDefault="002766BC" w:rsidP="008C696B">
      <w:pPr>
        <w:spacing w:line="360" w:lineRule="auto"/>
      </w:pPr>
    </w:p>
    <w:p w14:paraId="68D6ECA1" w14:textId="77777777" w:rsidR="002766BC" w:rsidRPr="008C696B" w:rsidRDefault="002766BC" w:rsidP="008C696B">
      <w:pPr>
        <w:spacing w:line="360" w:lineRule="auto"/>
      </w:pPr>
      <w:r w:rsidRPr="008C696B">
        <w:t>```{r}</w:t>
      </w:r>
    </w:p>
    <w:p w14:paraId="1840CC49" w14:textId="77777777" w:rsidR="002766BC" w:rsidRPr="008C696B" w:rsidRDefault="002766BC" w:rsidP="008C696B">
      <w:pPr>
        <w:spacing w:line="360" w:lineRule="auto"/>
      </w:pPr>
      <w:r w:rsidRPr="008C696B">
        <w:t># heres the plot</w:t>
      </w:r>
    </w:p>
    <w:p w14:paraId="08E9C04C" w14:textId="77777777" w:rsidR="002766BC" w:rsidRPr="008C696B" w:rsidRDefault="002766BC" w:rsidP="008C696B">
      <w:pPr>
        <w:spacing w:line="360" w:lineRule="auto"/>
      </w:pPr>
      <w:r w:rsidRPr="008C696B">
        <w:t>tsrInterceptPlot &lt;- ggplot(tsrResultsDf, aes(x = Factor, y = Intercept, fill = Factor_Level)) +</w:t>
      </w:r>
    </w:p>
    <w:p w14:paraId="0A82EACB" w14:textId="77777777" w:rsidR="002766BC" w:rsidRPr="008C696B" w:rsidRDefault="002766BC" w:rsidP="008C696B">
      <w:pPr>
        <w:spacing w:line="360" w:lineRule="auto"/>
      </w:pPr>
      <w:r w:rsidRPr="008C696B">
        <w:t xml:space="preserve">  geom_bar(stat = "identity", position = position_dodge(width = 0.99)) +</w:t>
      </w:r>
    </w:p>
    <w:p w14:paraId="5B7636A6" w14:textId="77777777" w:rsidR="002766BC" w:rsidRPr="008C696B" w:rsidRDefault="002766BC" w:rsidP="008C696B">
      <w:pPr>
        <w:spacing w:line="360" w:lineRule="auto"/>
      </w:pPr>
      <w:r w:rsidRPr="008C696B">
        <w:t xml:space="preserve">  scale_fill_manual(values = custom_colors) +</w:t>
      </w:r>
    </w:p>
    <w:p w14:paraId="611B7464" w14:textId="77777777" w:rsidR="002766BC" w:rsidRPr="008C696B" w:rsidRDefault="002766BC" w:rsidP="008C696B">
      <w:pPr>
        <w:spacing w:line="360" w:lineRule="auto"/>
      </w:pPr>
      <w:r w:rsidRPr="008C696B">
        <w:t xml:space="preserve">  labs(title = "Baseline Canopy Height by Factor and Level", y = "Baseline (meters)", x=NULL, fill = "Factor Level") +</w:t>
      </w:r>
    </w:p>
    <w:p w14:paraId="754D045B" w14:textId="77777777" w:rsidR="002766BC" w:rsidRPr="008C696B" w:rsidRDefault="002766BC" w:rsidP="008C696B">
      <w:pPr>
        <w:spacing w:line="360" w:lineRule="auto"/>
      </w:pPr>
      <w:r w:rsidRPr="008C696B">
        <w:t xml:space="preserve">  theme_minimal() +</w:t>
      </w:r>
    </w:p>
    <w:p w14:paraId="26AD03B5" w14:textId="77777777" w:rsidR="002766BC" w:rsidRPr="008C696B" w:rsidRDefault="002766BC" w:rsidP="008C696B">
      <w:pPr>
        <w:spacing w:line="360" w:lineRule="auto"/>
      </w:pPr>
      <w:r w:rsidRPr="008C696B">
        <w:t xml:space="preserve">  customTheme+</w:t>
      </w:r>
    </w:p>
    <w:p w14:paraId="5673F8EA" w14:textId="77777777" w:rsidR="002766BC" w:rsidRPr="008C696B" w:rsidRDefault="002766BC" w:rsidP="008C696B">
      <w:pPr>
        <w:spacing w:line="360" w:lineRule="auto"/>
      </w:pPr>
      <w:r w:rsidRPr="008C696B">
        <w:t xml:space="preserve">  theme(  axis.text = element_text(size=10, color = "black"),</w:t>
      </w:r>
    </w:p>
    <w:p w14:paraId="3A2111C2" w14:textId="77777777" w:rsidR="002766BC" w:rsidRPr="008C696B" w:rsidRDefault="002766BC" w:rsidP="008C696B">
      <w:pPr>
        <w:spacing w:line="360" w:lineRule="auto"/>
      </w:pPr>
      <w:r w:rsidRPr="008C696B">
        <w:t xml:space="preserve">          # axis.text.x = element_text(angle = 25, hjust = 1, vjust = 1),</w:t>
      </w:r>
    </w:p>
    <w:p w14:paraId="21B316C5" w14:textId="77777777" w:rsidR="002766BC" w:rsidRPr="008C696B" w:rsidRDefault="002766BC" w:rsidP="008C696B">
      <w:pPr>
        <w:spacing w:line="360" w:lineRule="auto"/>
      </w:pPr>
      <w:r w:rsidRPr="008C696B">
        <w:t xml:space="preserve">          axis.title = element_text(size=14),</w:t>
      </w:r>
    </w:p>
    <w:p w14:paraId="6E7D4E7E" w14:textId="77777777" w:rsidR="002766BC" w:rsidRPr="008C696B" w:rsidRDefault="002766BC" w:rsidP="008C696B">
      <w:pPr>
        <w:spacing w:line="360" w:lineRule="auto"/>
      </w:pPr>
      <w:r w:rsidRPr="008C696B">
        <w:t xml:space="preserve">          legend.title = element_text(size = 12, color = "black"),</w:t>
      </w:r>
    </w:p>
    <w:p w14:paraId="58392A30" w14:textId="77777777" w:rsidR="002766BC" w:rsidRPr="008C696B" w:rsidRDefault="002766BC" w:rsidP="008C696B">
      <w:pPr>
        <w:spacing w:line="360" w:lineRule="auto"/>
      </w:pPr>
      <w:r w:rsidRPr="008C696B">
        <w:t xml:space="preserve">          legend.text = element_text(size = 10, color = "black"),</w:t>
      </w:r>
    </w:p>
    <w:p w14:paraId="24145B5D" w14:textId="77777777" w:rsidR="002766BC" w:rsidRPr="008C696B" w:rsidRDefault="002766BC" w:rsidP="008C696B">
      <w:pPr>
        <w:spacing w:line="360" w:lineRule="auto"/>
      </w:pPr>
      <w:r w:rsidRPr="008C696B">
        <w:t xml:space="preserve">          legend.key.size = unit(.5, "cm"),</w:t>
      </w:r>
    </w:p>
    <w:p w14:paraId="3C01D627" w14:textId="77777777" w:rsidR="002766BC" w:rsidRPr="008C696B" w:rsidRDefault="002766BC" w:rsidP="008C696B">
      <w:pPr>
        <w:spacing w:line="360" w:lineRule="auto"/>
      </w:pPr>
      <w:r w:rsidRPr="008C696B">
        <w:t xml:space="preserve">          legend.key.height = unit(0.5, "cm"))</w:t>
      </w:r>
    </w:p>
    <w:p w14:paraId="2D816811" w14:textId="77777777" w:rsidR="002766BC" w:rsidRPr="008C696B" w:rsidRDefault="002766BC" w:rsidP="008C696B">
      <w:pPr>
        <w:spacing w:line="360" w:lineRule="auto"/>
      </w:pPr>
    </w:p>
    <w:p w14:paraId="58821C1B" w14:textId="77777777" w:rsidR="002766BC" w:rsidRPr="008C696B" w:rsidRDefault="002766BC" w:rsidP="008C696B">
      <w:pPr>
        <w:spacing w:line="360" w:lineRule="auto"/>
      </w:pPr>
    </w:p>
    <w:p w14:paraId="127D2009" w14:textId="77777777" w:rsidR="002766BC" w:rsidRPr="008C696B" w:rsidRDefault="002766BC" w:rsidP="008C696B">
      <w:pPr>
        <w:spacing w:line="360" w:lineRule="auto"/>
      </w:pPr>
      <w:r w:rsidRPr="008C696B">
        <w:t>ggsave("D:/IceSat/ETD/figures/Phase4_TSR_Intercept_barplot.png", plot = tsrInterceptPlot, bg = "transparent", width = 10, height = 5, units = "in", dpi = 300)</w:t>
      </w:r>
    </w:p>
    <w:p w14:paraId="6542C625" w14:textId="77777777" w:rsidR="002766BC" w:rsidRPr="008C696B" w:rsidRDefault="002766BC" w:rsidP="008C696B">
      <w:pPr>
        <w:spacing w:line="360" w:lineRule="auto"/>
      </w:pPr>
    </w:p>
    <w:p w14:paraId="4DB86137" w14:textId="77777777" w:rsidR="002766BC" w:rsidRPr="008C696B" w:rsidRDefault="002766BC" w:rsidP="008C696B">
      <w:pPr>
        <w:spacing w:line="360" w:lineRule="auto"/>
      </w:pPr>
      <w:r w:rsidRPr="008C696B">
        <w:t>tsrInterceptPlot</w:t>
      </w:r>
    </w:p>
    <w:p w14:paraId="35766AC6" w14:textId="77777777" w:rsidR="002766BC" w:rsidRPr="008C696B" w:rsidRDefault="002766BC" w:rsidP="008C696B">
      <w:pPr>
        <w:spacing w:line="360" w:lineRule="auto"/>
      </w:pPr>
    </w:p>
    <w:p w14:paraId="1AEB0812" w14:textId="77777777" w:rsidR="002766BC" w:rsidRPr="008C696B" w:rsidRDefault="002766BC" w:rsidP="008C696B">
      <w:pPr>
        <w:spacing w:line="360" w:lineRule="auto"/>
      </w:pPr>
      <w:r w:rsidRPr="008C696B">
        <w:t>```</w:t>
      </w:r>
    </w:p>
    <w:p w14:paraId="45A161B9" w14:textId="77777777" w:rsidR="002766BC" w:rsidRPr="008C696B" w:rsidRDefault="002766BC" w:rsidP="008C696B">
      <w:pPr>
        <w:spacing w:line="360" w:lineRule="auto"/>
      </w:pPr>
    </w:p>
    <w:p w14:paraId="5B2EBF1C" w14:textId="77777777" w:rsidR="002766BC" w:rsidRPr="008C696B" w:rsidRDefault="002766BC" w:rsidP="008C696B">
      <w:pPr>
        <w:spacing w:line="360" w:lineRule="auto"/>
      </w:pPr>
      <w:r w:rsidRPr="008C696B">
        <w:lastRenderedPageBreak/>
        <w:t>## Monotonic Growth</w:t>
      </w:r>
    </w:p>
    <w:p w14:paraId="2B668B43" w14:textId="77777777" w:rsidR="002766BC" w:rsidRPr="008C696B" w:rsidRDefault="002766BC" w:rsidP="008C696B">
      <w:pPr>
        <w:spacing w:line="360" w:lineRule="auto"/>
      </w:pPr>
    </w:p>
    <w:p w14:paraId="17F94702" w14:textId="77777777" w:rsidR="002766BC" w:rsidRPr="008C696B" w:rsidRDefault="002766BC" w:rsidP="008C696B">
      <w:pPr>
        <w:spacing w:line="360" w:lineRule="auto"/>
      </w:pPr>
      <w:r w:rsidRPr="008C696B">
        <w:t>### Mann-Kendall Test Function</w:t>
      </w:r>
    </w:p>
    <w:p w14:paraId="5125DE02" w14:textId="77777777" w:rsidR="002766BC" w:rsidRPr="008C696B" w:rsidRDefault="002766BC" w:rsidP="008C696B">
      <w:pPr>
        <w:spacing w:line="360" w:lineRule="auto"/>
      </w:pPr>
    </w:p>
    <w:p w14:paraId="34C2DB1A" w14:textId="77777777" w:rsidR="002766BC" w:rsidRPr="008C696B" w:rsidRDefault="002766BC" w:rsidP="008C696B">
      <w:pPr>
        <w:spacing w:line="360" w:lineRule="auto"/>
      </w:pPr>
      <w:r w:rsidRPr="008C696B">
        <w:t>```{r}</w:t>
      </w:r>
    </w:p>
    <w:p w14:paraId="325C4F42" w14:textId="77777777" w:rsidR="002766BC" w:rsidRPr="008C696B" w:rsidRDefault="002766BC" w:rsidP="008C696B">
      <w:pPr>
        <w:spacing w:line="360" w:lineRule="auto"/>
      </w:pPr>
      <w:r w:rsidRPr="008C696B">
        <w:t>mkTestByFactor &lt;- function(dataframe, factor, level, heightsColumn, numberOfIterations = 10000) {</w:t>
      </w:r>
    </w:p>
    <w:p w14:paraId="1A597683" w14:textId="77777777" w:rsidR="002766BC" w:rsidRPr="008C696B" w:rsidRDefault="002766BC" w:rsidP="008C696B">
      <w:pPr>
        <w:spacing w:line="360" w:lineRule="auto"/>
      </w:pPr>
      <w:r w:rsidRPr="008C696B">
        <w:t xml:space="preserve">  </w:t>
      </w:r>
    </w:p>
    <w:p w14:paraId="752449C4" w14:textId="77777777" w:rsidR="002766BC" w:rsidRPr="008C696B" w:rsidRDefault="002766BC" w:rsidP="008C696B">
      <w:pPr>
        <w:spacing w:line="360" w:lineRule="auto"/>
      </w:pPr>
      <w:r w:rsidRPr="008C696B">
        <w:t xml:space="preserve">  # Filter and sort data chronologically for the given level of the factor</w:t>
      </w:r>
    </w:p>
    <w:p w14:paraId="0C2EDDAA" w14:textId="77777777" w:rsidR="002766BC" w:rsidRPr="008C696B" w:rsidRDefault="002766BC" w:rsidP="008C696B">
      <w:pPr>
        <w:spacing w:line="360" w:lineRule="auto"/>
      </w:pPr>
      <w:r w:rsidRPr="008C696B">
        <w:t xml:space="preserve">  filteredData &lt;- dataframe |&gt;</w:t>
      </w:r>
    </w:p>
    <w:p w14:paraId="7CFA872A" w14:textId="77777777" w:rsidR="002766BC" w:rsidRPr="008C696B" w:rsidRDefault="002766BC" w:rsidP="008C696B">
      <w:pPr>
        <w:spacing w:line="360" w:lineRule="auto"/>
      </w:pPr>
      <w:r w:rsidRPr="008C696B">
        <w:t xml:space="preserve">    filter(.data[[factor]] == level) |&gt;</w:t>
      </w:r>
    </w:p>
    <w:p w14:paraId="3220503E" w14:textId="77777777" w:rsidR="002766BC" w:rsidRPr="008C696B" w:rsidRDefault="002766BC" w:rsidP="008C696B">
      <w:pPr>
        <w:spacing w:line="360" w:lineRule="auto"/>
      </w:pPr>
      <w:r w:rsidRPr="008C696B">
        <w:t xml:space="preserve">    arrange(datetime)</w:t>
      </w:r>
    </w:p>
    <w:p w14:paraId="1CB32947" w14:textId="77777777" w:rsidR="002766BC" w:rsidRPr="008C696B" w:rsidRDefault="002766BC" w:rsidP="008C696B">
      <w:pPr>
        <w:spacing w:line="360" w:lineRule="auto"/>
      </w:pPr>
      <w:r w:rsidRPr="008C696B">
        <w:t xml:space="preserve">  </w:t>
      </w:r>
    </w:p>
    <w:p w14:paraId="20433899" w14:textId="77777777" w:rsidR="002766BC" w:rsidRPr="008C696B" w:rsidRDefault="002766BC" w:rsidP="008C696B">
      <w:pPr>
        <w:spacing w:line="360" w:lineRule="auto"/>
      </w:pPr>
      <w:r w:rsidRPr="008C696B">
        <w:t xml:space="preserve">  allMKResults &lt;- data.frame(</w:t>
      </w:r>
    </w:p>
    <w:p w14:paraId="4DDF1B13" w14:textId="77777777" w:rsidR="002766BC" w:rsidRPr="008C696B" w:rsidRDefault="002766BC" w:rsidP="008C696B">
      <w:pPr>
        <w:spacing w:line="360" w:lineRule="auto"/>
      </w:pPr>
      <w:r w:rsidRPr="008C696B">
        <w:t xml:space="preserve">    sampleSize = numeric(),</w:t>
      </w:r>
    </w:p>
    <w:p w14:paraId="031E8B69" w14:textId="77777777" w:rsidR="002766BC" w:rsidRPr="008C696B" w:rsidRDefault="002766BC" w:rsidP="008C696B">
      <w:pPr>
        <w:spacing w:line="360" w:lineRule="auto"/>
      </w:pPr>
      <w:r w:rsidRPr="008C696B">
        <w:t xml:space="preserve">    p_value = numeric(),</w:t>
      </w:r>
    </w:p>
    <w:p w14:paraId="45D6F703" w14:textId="77777777" w:rsidR="002766BC" w:rsidRPr="008C696B" w:rsidRDefault="002766BC" w:rsidP="008C696B">
      <w:pPr>
        <w:spacing w:line="360" w:lineRule="auto"/>
      </w:pPr>
      <w:r w:rsidRPr="008C696B">
        <w:t xml:space="preserve">    z_statistic = numeric(),</w:t>
      </w:r>
    </w:p>
    <w:p w14:paraId="62CF0CF3" w14:textId="77777777" w:rsidR="002766BC" w:rsidRPr="008C696B" w:rsidRDefault="002766BC" w:rsidP="008C696B">
      <w:pPr>
        <w:spacing w:line="360" w:lineRule="auto"/>
      </w:pPr>
      <w:r w:rsidRPr="008C696B">
        <w:t xml:space="preserve">    S = numeric(),</w:t>
      </w:r>
    </w:p>
    <w:p w14:paraId="3C30B579" w14:textId="77777777" w:rsidR="002766BC" w:rsidRPr="008C696B" w:rsidRDefault="002766BC" w:rsidP="008C696B">
      <w:pPr>
        <w:spacing w:line="360" w:lineRule="auto"/>
      </w:pPr>
      <w:r w:rsidRPr="008C696B">
        <w:t xml:space="preserve">    tau = numeric()</w:t>
      </w:r>
    </w:p>
    <w:p w14:paraId="33AEABB7" w14:textId="77777777" w:rsidR="002766BC" w:rsidRPr="008C696B" w:rsidRDefault="002766BC" w:rsidP="008C696B">
      <w:pPr>
        <w:spacing w:line="360" w:lineRule="auto"/>
      </w:pPr>
      <w:r w:rsidRPr="008C696B">
        <w:t xml:space="preserve">  )</w:t>
      </w:r>
    </w:p>
    <w:p w14:paraId="4EFE4D44" w14:textId="77777777" w:rsidR="002766BC" w:rsidRPr="008C696B" w:rsidRDefault="002766BC" w:rsidP="008C696B">
      <w:pPr>
        <w:spacing w:line="360" w:lineRule="auto"/>
      </w:pPr>
      <w:r w:rsidRPr="008C696B">
        <w:t xml:space="preserve">  </w:t>
      </w:r>
    </w:p>
    <w:p w14:paraId="0CE715FA" w14:textId="77777777" w:rsidR="002766BC" w:rsidRPr="008C696B" w:rsidRDefault="002766BC" w:rsidP="008C696B">
      <w:pPr>
        <w:spacing w:line="360" w:lineRule="auto"/>
      </w:pPr>
      <w:r w:rsidRPr="008C696B">
        <w:t xml:space="preserve">  targetN &lt;- min(500, nrow(filteredData))</w:t>
      </w:r>
    </w:p>
    <w:p w14:paraId="1842DD5B" w14:textId="77777777" w:rsidR="002766BC" w:rsidRPr="008C696B" w:rsidRDefault="002766BC" w:rsidP="008C696B">
      <w:pPr>
        <w:spacing w:line="360" w:lineRule="auto"/>
      </w:pPr>
      <w:r w:rsidRPr="008C696B">
        <w:t xml:space="preserve">  </w:t>
      </w:r>
    </w:p>
    <w:p w14:paraId="5832B51D" w14:textId="77777777" w:rsidR="002766BC" w:rsidRPr="008C696B" w:rsidRDefault="002766BC" w:rsidP="008C696B">
      <w:pPr>
        <w:spacing w:line="360" w:lineRule="auto"/>
      </w:pPr>
      <w:r w:rsidRPr="008C696B">
        <w:t xml:space="preserve">  for (currentIteration in 1:numberOfIterations) {</w:t>
      </w:r>
    </w:p>
    <w:p w14:paraId="2C5AF732" w14:textId="77777777" w:rsidR="002766BC" w:rsidRPr="008C696B" w:rsidRDefault="002766BC" w:rsidP="008C696B">
      <w:pPr>
        <w:spacing w:line="360" w:lineRule="auto"/>
      </w:pPr>
      <w:r w:rsidRPr="008C696B">
        <w:t xml:space="preserve">    </w:t>
      </w:r>
    </w:p>
    <w:p w14:paraId="38CA14F4" w14:textId="77777777" w:rsidR="002766BC" w:rsidRPr="008C696B" w:rsidRDefault="002766BC" w:rsidP="008C696B">
      <w:pPr>
        <w:spacing w:line="360" w:lineRule="auto"/>
      </w:pPr>
      <w:r w:rsidRPr="008C696B">
        <w:t xml:space="preserve">    if (currentIteration %% 1000 == 0) {</w:t>
      </w:r>
    </w:p>
    <w:p w14:paraId="3B929BAC" w14:textId="77777777" w:rsidR="002766BC" w:rsidRPr="008C696B" w:rsidRDefault="002766BC" w:rsidP="008C696B">
      <w:pPr>
        <w:spacing w:line="360" w:lineRule="auto"/>
        <w:rPr>
          <w:lang w:val="fr-FR"/>
        </w:rPr>
      </w:pPr>
      <w:r w:rsidRPr="008C696B">
        <w:t xml:space="preserve">      </w:t>
      </w:r>
      <w:r w:rsidRPr="008C696B">
        <w:rPr>
          <w:lang w:val="fr-FR"/>
        </w:rPr>
        <w:t>print(glue::glue("Current iteration: {currentIteration}"))</w:t>
      </w:r>
    </w:p>
    <w:p w14:paraId="026AF6D2" w14:textId="77777777" w:rsidR="002766BC" w:rsidRPr="008C696B" w:rsidRDefault="002766BC" w:rsidP="008C696B">
      <w:pPr>
        <w:spacing w:line="360" w:lineRule="auto"/>
      </w:pPr>
      <w:r w:rsidRPr="008C696B">
        <w:rPr>
          <w:lang w:val="fr-FR"/>
        </w:rPr>
        <w:t xml:space="preserve">    </w:t>
      </w:r>
      <w:r w:rsidRPr="008C696B">
        <w:t>}</w:t>
      </w:r>
    </w:p>
    <w:p w14:paraId="5C8B87E4" w14:textId="77777777" w:rsidR="002766BC" w:rsidRPr="008C696B" w:rsidRDefault="002766BC" w:rsidP="008C696B">
      <w:pPr>
        <w:spacing w:line="360" w:lineRule="auto"/>
      </w:pPr>
      <w:r w:rsidRPr="008C696B">
        <w:t xml:space="preserve">    </w:t>
      </w:r>
    </w:p>
    <w:p w14:paraId="6FE9191C" w14:textId="77777777" w:rsidR="002766BC" w:rsidRPr="008C696B" w:rsidRDefault="002766BC" w:rsidP="008C696B">
      <w:pPr>
        <w:spacing w:line="360" w:lineRule="auto"/>
      </w:pPr>
      <w:r w:rsidRPr="008C696B">
        <w:t xml:space="preserve">    # Sample row indices WITH REPLACEMENT</w:t>
      </w:r>
    </w:p>
    <w:p w14:paraId="5C752B80" w14:textId="77777777" w:rsidR="002766BC" w:rsidRPr="008C696B" w:rsidRDefault="002766BC" w:rsidP="008C696B">
      <w:pPr>
        <w:spacing w:line="360" w:lineRule="auto"/>
      </w:pPr>
      <w:r w:rsidRPr="008C696B">
        <w:t xml:space="preserve">    sampledIndices &lt;- sample(1:nrow(filteredData), size = targetN, replace = TRUE)</w:t>
      </w:r>
    </w:p>
    <w:p w14:paraId="1612AFBC" w14:textId="77777777" w:rsidR="002766BC" w:rsidRPr="008C696B" w:rsidRDefault="002766BC" w:rsidP="008C696B">
      <w:pPr>
        <w:spacing w:line="360" w:lineRule="auto"/>
      </w:pPr>
      <w:r w:rsidRPr="008C696B">
        <w:lastRenderedPageBreak/>
        <w:t xml:space="preserve">    </w:t>
      </w:r>
    </w:p>
    <w:p w14:paraId="65EC77CA" w14:textId="77777777" w:rsidR="002766BC" w:rsidRPr="008C696B" w:rsidRDefault="002766BC" w:rsidP="008C696B">
      <w:pPr>
        <w:spacing w:line="360" w:lineRule="auto"/>
      </w:pPr>
      <w:r w:rsidRPr="008C696B">
        <w:t xml:space="preserve">    # Create a new bootstrap sample of rows and sort chronologically</w:t>
      </w:r>
    </w:p>
    <w:p w14:paraId="3BBC7EF0" w14:textId="77777777" w:rsidR="002766BC" w:rsidRPr="008C696B" w:rsidRDefault="002766BC" w:rsidP="008C696B">
      <w:pPr>
        <w:spacing w:line="360" w:lineRule="auto"/>
      </w:pPr>
      <w:r w:rsidRPr="008C696B">
        <w:t xml:space="preserve">    bootstrapSample &lt;- filteredData[sampledIndices, ] |&gt;</w:t>
      </w:r>
    </w:p>
    <w:p w14:paraId="495E8F02" w14:textId="77777777" w:rsidR="002766BC" w:rsidRPr="008C696B" w:rsidRDefault="002766BC" w:rsidP="008C696B">
      <w:pPr>
        <w:spacing w:line="360" w:lineRule="auto"/>
      </w:pPr>
      <w:r w:rsidRPr="008C696B">
        <w:t xml:space="preserve">      arrange(datetime)</w:t>
      </w:r>
    </w:p>
    <w:p w14:paraId="4BA1270D" w14:textId="77777777" w:rsidR="002766BC" w:rsidRPr="008C696B" w:rsidRDefault="002766BC" w:rsidP="008C696B">
      <w:pPr>
        <w:spacing w:line="360" w:lineRule="auto"/>
      </w:pPr>
      <w:r w:rsidRPr="008C696B">
        <w:t xml:space="preserve">    </w:t>
      </w:r>
    </w:p>
    <w:p w14:paraId="00640A13" w14:textId="77777777" w:rsidR="002766BC" w:rsidRPr="008C696B" w:rsidRDefault="002766BC" w:rsidP="008C696B">
      <w:pPr>
        <w:spacing w:line="360" w:lineRule="auto"/>
      </w:pPr>
      <w:r w:rsidRPr="008C696B">
        <w:t xml:space="preserve">    # Pull canopy height values in time order</w:t>
      </w:r>
    </w:p>
    <w:p w14:paraId="18E3210B" w14:textId="77777777" w:rsidR="002766BC" w:rsidRPr="008C696B" w:rsidRDefault="002766BC" w:rsidP="008C696B">
      <w:pPr>
        <w:spacing w:line="360" w:lineRule="auto"/>
      </w:pPr>
      <w:r w:rsidRPr="008C696B">
        <w:t xml:space="preserve">    heightSeries &lt;- bootstrapSample[[heightsColumn]]</w:t>
      </w:r>
    </w:p>
    <w:p w14:paraId="5C7767EE" w14:textId="77777777" w:rsidR="002766BC" w:rsidRPr="008C696B" w:rsidRDefault="002766BC" w:rsidP="008C696B">
      <w:pPr>
        <w:spacing w:line="360" w:lineRule="auto"/>
      </w:pPr>
      <w:r w:rsidRPr="008C696B">
        <w:t xml:space="preserve">    </w:t>
      </w:r>
    </w:p>
    <w:p w14:paraId="6BDB01DC" w14:textId="77777777" w:rsidR="002766BC" w:rsidRPr="008C696B" w:rsidRDefault="002766BC" w:rsidP="008C696B">
      <w:pPr>
        <w:spacing w:line="360" w:lineRule="auto"/>
      </w:pPr>
      <w:r w:rsidRPr="008C696B">
        <w:t xml:space="preserve">    # Perform Mann-Kendall test</w:t>
      </w:r>
    </w:p>
    <w:p w14:paraId="4BE3569F" w14:textId="77777777" w:rsidR="002766BC" w:rsidRPr="008C696B" w:rsidRDefault="002766BC" w:rsidP="008C696B">
      <w:pPr>
        <w:spacing w:line="360" w:lineRule="auto"/>
      </w:pPr>
      <w:r w:rsidRPr="008C696B">
        <w:t xml:space="preserve">    mk &lt;- trend::mk.test(heightSeries, alternative = "greater")</w:t>
      </w:r>
    </w:p>
    <w:p w14:paraId="6B7EFBC8" w14:textId="77777777" w:rsidR="002766BC" w:rsidRPr="008C696B" w:rsidRDefault="002766BC" w:rsidP="008C696B">
      <w:pPr>
        <w:spacing w:line="360" w:lineRule="auto"/>
      </w:pPr>
      <w:r w:rsidRPr="008C696B">
        <w:t xml:space="preserve">    </w:t>
      </w:r>
    </w:p>
    <w:p w14:paraId="018E28B0" w14:textId="77777777" w:rsidR="002766BC" w:rsidRPr="008C696B" w:rsidRDefault="002766BC" w:rsidP="008C696B">
      <w:pPr>
        <w:spacing w:line="360" w:lineRule="auto"/>
      </w:pPr>
      <w:r w:rsidRPr="008C696B">
        <w:t xml:space="preserve">    # Store the results</w:t>
      </w:r>
    </w:p>
    <w:p w14:paraId="45BB9352" w14:textId="77777777" w:rsidR="002766BC" w:rsidRPr="008C696B" w:rsidRDefault="002766BC" w:rsidP="008C696B">
      <w:pPr>
        <w:spacing w:line="360" w:lineRule="auto"/>
      </w:pPr>
      <w:r w:rsidRPr="008C696B">
        <w:t xml:space="preserve">    allMKResults &lt;- rbind(allMKResults, data.frame(</w:t>
      </w:r>
    </w:p>
    <w:p w14:paraId="480F9126" w14:textId="77777777" w:rsidR="002766BC" w:rsidRPr="008C696B" w:rsidRDefault="002766BC" w:rsidP="008C696B">
      <w:pPr>
        <w:spacing w:line="360" w:lineRule="auto"/>
      </w:pPr>
      <w:r w:rsidRPr="008C696B">
        <w:t xml:space="preserve">      sampleSize = targetN,</w:t>
      </w:r>
    </w:p>
    <w:p w14:paraId="18403460" w14:textId="77777777" w:rsidR="002766BC" w:rsidRPr="008C696B" w:rsidRDefault="002766BC" w:rsidP="008C696B">
      <w:pPr>
        <w:spacing w:line="360" w:lineRule="auto"/>
      </w:pPr>
      <w:r w:rsidRPr="008C696B">
        <w:t xml:space="preserve">      p_value = as.numeric(mk$p.value),      </w:t>
      </w:r>
    </w:p>
    <w:p w14:paraId="72260AFB" w14:textId="77777777" w:rsidR="002766BC" w:rsidRPr="008C696B" w:rsidRDefault="002766BC" w:rsidP="008C696B">
      <w:pPr>
        <w:spacing w:line="360" w:lineRule="auto"/>
      </w:pPr>
      <w:r w:rsidRPr="008C696B">
        <w:t xml:space="preserve">      z_statistic = as.numeric(mk$statistic),  </w:t>
      </w:r>
    </w:p>
    <w:p w14:paraId="388043A8" w14:textId="77777777" w:rsidR="002766BC" w:rsidRPr="008C696B" w:rsidRDefault="002766BC" w:rsidP="008C696B">
      <w:pPr>
        <w:spacing w:line="360" w:lineRule="auto"/>
      </w:pPr>
      <w:r w:rsidRPr="008C696B">
        <w:t xml:space="preserve">      S = as.numeric(mk$estimates["S"]),</w:t>
      </w:r>
    </w:p>
    <w:p w14:paraId="2BB06344" w14:textId="77777777" w:rsidR="002766BC" w:rsidRPr="008C696B" w:rsidRDefault="002766BC" w:rsidP="008C696B">
      <w:pPr>
        <w:spacing w:line="360" w:lineRule="auto"/>
      </w:pPr>
      <w:r w:rsidRPr="008C696B">
        <w:t xml:space="preserve">      tau = as.numeric(mk$estimates["tau"])</w:t>
      </w:r>
    </w:p>
    <w:p w14:paraId="28DCFC60" w14:textId="77777777" w:rsidR="002766BC" w:rsidRPr="008C696B" w:rsidRDefault="002766BC" w:rsidP="008C696B">
      <w:pPr>
        <w:spacing w:line="360" w:lineRule="auto"/>
      </w:pPr>
      <w:r w:rsidRPr="008C696B">
        <w:t xml:space="preserve">    ))</w:t>
      </w:r>
    </w:p>
    <w:p w14:paraId="40CAAC17" w14:textId="77777777" w:rsidR="002766BC" w:rsidRPr="008C696B" w:rsidRDefault="002766BC" w:rsidP="008C696B">
      <w:pPr>
        <w:spacing w:line="360" w:lineRule="auto"/>
      </w:pPr>
      <w:r w:rsidRPr="008C696B">
        <w:t xml:space="preserve">  }</w:t>
      </w:r>
    </w:p>
    <w:p w14:paraId="3A38D78E" w14:textId="77777777" w:rsidR="002766BC" w:rsidRPr="008C696B" w:rsidRDefault="002766BC" w:rsidP="008C696B">
      <w:pPr>
        <w:spacing w:line="360" w:lineRule="auto"/>
      </w:pPr>
      <w:r w:rsidRPr="008C696B">
        <w:t xml:space="preserve">  </w:t>
      </w:r>
    </w:p>
    <w:p w14:paraId="31B23D53" w14:textId="77777777" w:rsidR="002766BC" w:rsidRPr="008C696B" w:rsidRDefault="002766BC" w:rsidP="008C696B">
      <w:pPr>
        <w:spacing w:line="360" w:lineRule="auto"/>
      </w:pPr>
      <w:r w:rsidRPr="008C696B">
        <w:t xml:space="preserve">  aggregatedResults &lt;- allMKResults %&gt;%</w:t>
      </w:r>
    </w:p>
    <w:p w14:paraId="1DE771B8" w14:textId="77777777" w:rsidR="002766BC" w:rsidRPr="008C696B" w:rsidRDefault="002766BC" w:rsidP="008C696B">
      <w:pPr>
        <w:spacing w:line="360" w:lineRule="auto"/>
      </w:pPr>
      <w:r w:rsidRPr="008C696B">
        <w:t xml:space="preserve">    dplyr::summarize(</w:t>
      </w:r>
    </w:p>
    <w:p w14:paraId="53026E25" w14:textId="77777777" w:rsidR="002766BC" w:rsidRPr="008C696B" w:rsidRDefault="002766BC" w:rsidP="008C696B">
      <w:pPr>
        <w:spacing w:line="360" w:lineRule="auto"/>
      </w:pPr>
      <w:r w:rsidRPr="008C696B">
        <w:t xml:space="preserve">      sampleSize = targetN,</w:t>
      </w:r>
    </w:p>
    <w:p w14:paraId="1F48542A" w14:textId="77777777" w:rsidR="002766BC" w:rsidRPr="008C696B" w:rsidRDefault="002766BC" w:rsidP="008C696B">
      <w:pPr>
        <w:spacing w:line="360" w:lineRule="auto"/>
      </w:pPr>
      <w:r w:rsidRPr="008C696B">
        <w:t xml:space="preserve">      median_p_value = median(p_value, na.rm = TRUE),</w:t>
      </w:r>
    </w:p>
    <w:p w14:paraId="34D1971D" w14:textId="77777777" w:rsidR="002766BC" w:rsidRPr="008C696B" w:rsidRDefault="002766BC" w:rsidP="008C696B">
      <w:pPr>
        <w:spacing w:line="360" w:lineRule="auto"/>
      </w:pPr>
      <w:r w:rsidRPr="008C696B">
        <w:t xml:space="preserve">      median_z_statistic = median(z_statistic, na.rm = TRUE),</w:t>
      </w:r>
    </w:p>
    <w:p w14:paraId="679F14CA" w14:textId="77777777" w:rsidR="002766BC" w:rsidRPr="008C696B" w:rsidRDefault="002766BC" w:rsidP="008C696B">
      <w:pPr>
        <w:spacing w:line="360" w:lineRule="auto"/>
      </w:pPr>
      <w:r w:rsidRPr="008C696B">
        <w:t xml:space="preserve">      median_s = median(S, na.rm = TRUE),</w:t>
      </w:r>
    </w:p>
    <w:p w14:paraId="5CED80BE" w14:textId="77777777" w:rsidR="002766BC" w:rsidRPr="008C696B" w:rsidRDefault="002766BC" w:rsidP="008C696B">
      <w:pPr>
        <w:spacing w:line="360" w:lineRule="auto"/>
      </w:pPr>
      <w:r w:rsidRPr="008C696B">
        <w:t xml:space="preserve">      median_tau = median(tau, na.rm = TRUE)</w:t>
      </w:r>
    </w:p>
    <w:p w14:paraId="1E70E06D" w14:textId="77777777" w:rsidR="002766BC" w:rsidRPr="008C696B" w:rsidRDefault="002766BC" w:rsidP="008C696B">
      <w:pPr>
        <w:spacing w:line="360" w:lineRule="auto"/>
      </w:pPr>
      <w:r w:rsidRPr="008C696B">
        <w:t xml:space="preserve">    )</w:t>
      </w:r>
    </w:p>
    <w:p w14:paraId="6B5E828C" w14:textId="77777777" w:rsidR="002766BC" w:rsidRPr="008C696B" w:rsidRDefault="002766BC" w:rsidP="008C696B">
      <w:pPr>
        <w:spacing w:line="360" w:lineRule="auto"/>
      </w:pPr>
      <w:r w:rsidRPr="008C696B">
        <w:t xml:space="preserve">  </w:t>
      </w:r>
    </w:p>
    <w:p w14:paraId="23C3239B" w14:textId="77777777" w:rsidR="002766BC" w:rsidRPr="008C696B" w:rsidRDefault="002766BC" w:rsidP="008C696B">
      <w:pPr>
        <w:spacing w:line="360" w:lineRule="auto"/>
      </w:pPr>
      <w:r w:rsidRPr="008C696B">
        <w:t xml:space="preserve">  return(aggregatedResults)</w:t>
      </w:r>
    </w:p>
    <w:p w14:paraId="1039B6C5" w14:textId="77777777" w:rsidR="002766BC" w:rsidRPr="008C696B" w:rsidRDefault="002766BC" w:rsidP="008C696B">
      <w:pPr>
        <w:spacing w:line="360" w:lineRule="auto"/>
      </w:pPr>
      <w:r w:rsidRPr="008C696B">
        <w:lastRenderedPageBreak/>
        <w:t>}</w:t>
      </w:r>
    </w:p>
    <w:p w14:paraId="112565A8" w14:textId="77777777" w:rsidR="002766BC" w:rsidRPr="008C696B" w:rsidRDefault="002766BC" w:rsidP="008C696B">
      <w:pPr>
        <w:spacing w:line="360" w:lineRule="auto"/>
      </w:pPr>
    </w:p>
    <w:p w14:paraId="62B99973" w14:textId="77777777" w:rsidR="002766BC" w:rsidRPr="008C696B" w:rsidRDefault="002766BC" w:rsidP="008C696B">
      <w:pPr>
        <w:spacing w:line="360" w:lineRule="auto"/>
      </w:pPr>
      <w:r w:rsidRPr="008C696B">
        <w:t>```</w:t>
      </w:r>
    </w:p>
    <w:p w14:paraId="0540AC32" w14:textId="77777777" w:rsidR="002766BC" w:rsidRPr="008C696B" w:rsidRDefault="002766BC" w:rsidP="008C696B">
      <w:pPr>
        <w:spacing w:line="360" w:lineRule="auto"/>
      </w:pPr>
    </w:p>
    <w:p w14:paraId="1D1A9E5B" w14:textId="77777777" w:rsidR="002766BC" w:rsidRPr="008C696B" w:rsidRDefault="002766BC" w:rsidP="008C696B">
      <w:pPr>
        <w:spacing w:line="360" w:lineRule="auto"/>
      </w:pPr>
      <w:r w:rsidRPr="008C696B">
        <w:t>### Results</w:t>
      </w:r>
    </w:p>
    <w:p w14:paraId="2139D8A2" w14:textId="77777777" w:rsidR="002766BC" w:rsidRPr="008C696B" w:rsidRDefault="002766BC" w:rsidP="008C696B">
      <w:pPr>
        <w:spacing w:line="360" w:lineRule="auto"/>
      </w:pPr>
    </w:p>
    <w:p w14:paraId="433894F2" w14:textId="77777777" w:rsidR="002766BC" w:rsidRPr="008C696B" w:rsidRDefault="002766BC" w:rsidP="008C696B">
      <w:pPr>
        <w:spacing w:line="360" w:lineRule="auto"/>
      </w:pPr>
      <w:r w:rsidRPr="008C696B">
        <w:t>#### Forest Cover Type</w:t>
      </w:r>
    </w:p>
    <w:p w14:paraId="6CB6D670" w14:textId="77777777" w:rsidR="002766BC" w:rsidRPr="008C696B" w:rsidRDefault="002766BC" w:rsidP="008C696B">
      <w:pPr>
        <w:spacing w:line="360" w:lineRule="auto"/>
      </w:pPr>
    </w:p>
    <w:p w14:paraId="3D4D6E50" w14:textId="77777777" w:rsidR="002766BC" w:rsidRPr="008C696B" w:rsidRDefault="002766BC" w:rsidP="008C696B">
      <w:pPr>
        <w:spacing w:line="360" w:lineRule="auto"/>
      </w:pPr>
      <w:r w:rsidRPr="008C696B">
        <w:t>##### Deciduous Forest</w:t>
      </w:r>
    </w:p>
    <w:p w14:paraId="5E8DD4FE" w14:textId="77777777" w:rsidR="002766BC" w:rsidRPr="008C696B" w:rsidRDefault="002766BC" w:rsidP="008C696B">
      <w:pPr>
        <w:spacing w:line="360" w:lineRule="auto"/>
      </w:pPr>
    </w:p>
    <w:p w14:paraId="0230FDA0" w14:textId="77777777" w:rsidR="002766BC" w:rsidRPr="008C696B" w:rsidRDefault="002766BC" w:rsidP="008C696B">
      <w:pPr>
        <w:spacing w:line="360" w:lineRule="auto"/>
      </w:pPr>
      <w:r w:rsidRPr="008C696B">
        <w:t>```{r}</w:t>
      </w:r>
    </w:p>
    <w:p w14:paraId="2C7EA570" w14:textId="77777777" w:rsidR="002766BC" w:rsidRPr="008C696B" w:rsidRDefault="002766BC" w:rsidP="008C696B">
      <w:pPr>
        <w:spacing w:line="360" w:lineRule="auto"/>
      </w:pPr>
      <w:r w:rsidRPr="008C696B">
        <w:t>mkTestByFactor(workingSet, "NLCD_2023_Label", "Deciduous Forest","h_canopy")</w:t>
      </w:r>
    </w:p>
    <w:p w14:paraId="119D8A04" w14:textId="77777777" w:rsidR="002766BC" w:rsidRPr="008C696B" w:rsidRDefault="002766BC" w:rsidP="008C696B">
      <w:pPr>
        <w:spacing w:line="360" w:lineRule="auto"/>
      </w:pPr>
      <w:r w:rsidRPr="008C696B">
        <w:t>```</w:t>
      </w:r>
    </w:p>
    <w:p w14:paraId="63C47B24" w14:textId="77777777" w:rsidR="002766BC" w:rsidRPr="008C696B" w:rsidRDefault="002766BC" w:rsidP="008C696B">
      <w:pPr>
        <w:spacing w:line="360" w:lineRule="auto"/>
      </w:pPr>
    </w:p>
    <w:p w14:paraId="03B4FD0F" w14:textId="77777777" w:rsidR="002766BC" w:rsidRPr="008C696B" w:rsidRDefault="002766BC" w:rsidP="008C696B">
      <w:pPr>
        <w:spacing w:line="360" w:lineRule="auto"/>
      </w:pPr>
      <w:r w:rsidRPr="008C696B">
        <w:t>##### Evergreen Forest</w:t>
      </w:r>
    </w:p>
    <w:p w14:paraId="515CC7EB" w14:textId="77777777" w:rsidR="002766BC" w:rsidRPr="008C696B" w:rsidRDefault="002766BC" w:rsidP="008C696B">
      <w:pPr>
        <w:spacing w:line="360" w:lineRule="auto"/>
      </w:pPr>
    </w:p>
    <w:p w14:paraId="6F6E674C" w14:textId="77777777" w:rsidR="002766BC" w:rsidRPr="008C696B" w:rsidRDefault="002766BC" w:rsidP="008C696B">
      <w:pPr>
        <w:spacing w:line="360" w:lineRule="auto"/>
      </w:pPr>
      <w:r w:rsidRPr="008C696B">
        <w:t>```{r}</w:t>
      </w:r>
    </w:p>
    <w:p w14:paraId="797DC225" w14:textId="77777777" w:rsidR="002766BC" w:rsidRPr="008C696B" w:rsidRDefault="002766BC" w:rsidP="008C696B">
      <w:pPr>
        <w:spacing w:line="360" w:lineRule="auto"/>
      </w:pPr>
      <w:r w:rsidRPr="008C696B">
        <w:t>mkTestByFactor(workingSet, "NLCD_2023_Label", "Evergreen Forest","h_canopy")</w:t>
      </w:r>
    </w:p>
    <w:p w14:paraId="688E093D" w14:textId="77777777" w:rsidR="002766BC" w:rsidRPr="008C696B" w:rsidRDefault="002766BC" w:rsidP="008C696B">
      <w:pPr>
        <w:spacing w:line="360" w:lineRule="auto"/>
      </w:pPr>
      <w:r w:rsidRPr="008C696B">
        <w:t>```</w:t>
      </w:r>
    </w:p>
    <w:p w14:paraId="2C05567B" w14:textId="77777777" w:rsidR="002766BC" w:rsidRPr="008C696B" w:rsidRDefault="002766BC" w:rsidP="008C696B">
      <w:pPr>
        <w:spacing w:line="360" w:lineRule="auto"/>
      </w:pPr>
    </w:p>
    <w:p w14:paraId="63D3870C" w14:textId="77777777" w:rsidR="002766BC" w:rsidRPr="008C696B" w:rsidRDefault="002766BC" w:rsidP="008C696B">
      <w:pPr>
        <w:spacing w:line="360" w:lineRule="auto"/>
      </w:pPr>
      <w:r w:rsidRPr="008C696B">
        <w:t>##### Mixed Forest</w:t>
      </w:r>
    </w:p>
    <w:p w14:paraId="44F0B372" w14:textId="77777777" w:rsidR="002766BC" w:rsidRPr="008C696B" w:rsidRDefault="002766BC" w:rsidP="008C696B">
      <w:pPr>
        <w:spacing w:line="360" w:lineRule="auto"/>
      </w:pPr>
    </w:p>
    <w:p w14:paraId="6120FF51" w14:textId="77777777" w:rsidR="002766BC" w:rsidRPr="008C696B" w:rsidRDefault="002766BC" w:rsidP="008C696B">
      <w:pPr>
        <w:spacing w:line="360" w:lineRule="auto"/>
      </w:pPr>
      <w:r w:rsidRPr="008C696B">
        <w:t>```{r}</w:t>
      </w:r>
    </w:p>
    <w:p w14:paraId="49EFBDA3" w14:textId="77777777" w:rsidR="002766BC" w:rsidRPr="008C696B" w:rsidRDefault="002766BC" w:rsidP="008C696B">
      <w:pPr>
        <w:spacing w:line="360" w:lineRule="auto"/>
      </w:pPr>
      <w:r w:rsidRPr="008C696B">
        <w:t>mkTestByFactor(workingSet, "NLCD_2023_Label", "Mixed Forest","h_canopy")</w:t>
      </w:r>
    </w:p>
    <w:p w14:paraId="0D4AEFAF" w14:textId="77777777" w:rsidR="002766BC" w:rsidRPr="008C696B" w:rsidRDefault="002766BC" w:rsidP="008C696B">
      <w:pPr>
        <w:spacing w:line="360" w:lineRule="auto"/>
      </w:pPr>
      <w:r w:rsidRPr="008C696B">
        <w:t>```</w:t>
      </w:r>
    </w:p>
    <w:p w14:paraId="0ED9BB68" w14:textId="77777777" w:rsidR="002766BC" w:rsidRPr="008C696B" w:rsidRDefault="002766BC" w:rsidP="008C696B">
      <w:pPr>
        <w:spacing w:line="360" w:lineRule="auto"/>
      </w:pPr>
    </w:p>
    <w:p w14:paraId="51F74C69" w14:textId="77777777" w:rsidR="002766BC" w:rsidRPr="008C696B" w:rsidRDefault="002766BC" w:rsidP="008C696B">
      <w:pPr>
        <w:spacing w:line="360" w:lineRule="auto"/>
      </w:pPr>
      <w:r w:rsidRPr="008C696B">
        <w:t>##### Woody Wetlands</w:t>
      </w:r>
    </w:p>
    <w:p w14:paraId="173B4ADD" w14:textId="77777777" w:rsidR="002766BC" w:rsidRPr="008C696B" w:rsidRDefault="002766BC" w:rsidP="008C696B">
      <w:pPr>
        <w:spacing w:line="360" w:lineRule="auto"/>
      </w:pPr>
    </w:p>
    <w:p w14:paraId="58B3B748" w14:textId="77777777" w:rsidR="002766BC" w:rsidRPr="008C696B" w:rsidRDefault="002766BC" w:rsidP="008C696B">
      <w:pPr>
        <w:spacing w:line="360" w:lineRule="auto"/>
      </w:pPr>
      <w:r w:rsidRPr="008C696B">
        <w:t>```{r}</w:t>
      </w:r>
    </w:p>
    <w:p w14:paraId="018B2B70" w14:textId="77777777" w:rsidR="002766BC" w:rsidRPr="008C696B" w:rsidRDefault="002766BC" w:rsidP="008C696B">
      <w:pPr>
        <w:spacing w:line="360" w:lineRule="auto"/>
      </w:pPr>
      <w:r w:rsidRPr="008C696B">
        <w:t>mkTestByFactor(workingSet, "NLCD_2023_Label", "Woody Wetlands","h_canopy")</w:t>
      </w:r>
    </w:p>
    <w:p w14:paraId="530E18D7" w14:textId="77777777" w:rsidR="002766BC" w:rsidRPr="008C696B" w:rsidRDefault="002766BC" w:rsidP="008C696B">
      <w:pPr>
        <w:spacing w:line="360" w:lineRule="auto"/>
      </w:pPr>
      <w:r w:rsidRPr="008C696B">
        <w:t>```</w:t>
      </w:r>
    </w:p>
    <w:p w14:paraId="5EDBCFF0" w14:textId="77777777" w:rsidR="002766BC" w:rsidRPr="008C696B" w:rsidRDefault="002766BC" w:rsidP="008C696B">
      <w:pPr>
        <w:spacing w:line="360" w:lineRule="auto"/>
      </w:pPr>
    </w:p>
    <w:p w14:paraId="31C51BB4" w14:textId="77777777" w:rsidR="002766BC" w:rsidRPr="008C696B" w:rsidRDefault="002766BC" w:rsidP="008C696B">
      <w:pPr>
        <w:spacing w:line="360" w:lineRule="auto"/>
      </w:pPr>
      <w:r w:rsidRPr="008C696B">
        <w:t>#### Disturbance Presence</w:t>
      </w:r>
    </w:p>
    <w:p w14:paraId="71C4A958" w14:textId="77777777" w:rsidR="002766BC" w:rsidRPr="008C696B" w:rsidRDefault="002766BC" w:rsidP="008C696B">
      <w:pPr>
        <w:spacing w:line="360" w:lineRule="auto"/>
      </w:pPr>
    </w:p>
    <w:p w14:paraId="20A196D2" w14:textId="77777777" w:rsidR="002766BC" w:rsidRPr="008C696B" w:rsidRDefault="002766BC" w:rsidP="008C696B">
      <w:pPr>
        <w:spacing w:line="360" w:lineRule="auto"/>
      </w:pPr>
      <w:r w:rsidRPr="008C696B">
        <w:t>##### Yes</w:t>
      </w:r>
    </w:p>
    <w:p w14:paraId="7223C7E2" w14:textId="77777777" w:rsidR="002766BC" w:rsidRPr="008C696B" w:rsidRDefault="002766BC" w:rsidP="008C696B">
      <w:pPr>
        <w:spacing w:line="360" w:lineRule="auto"/>
      </w:pPr>
    </w:p>
    <w:p w14:paraId="61B821E2" w14:textId="77777777" w:rsidR="002766BC" w:rsidRPr="008C696B" w:rsidRDefault="002766BC" w:rsidP="008C696B">
      <w:pPr>
        <w:spacing w:line="360" w:lineRule="auto"/>
      </w:pPr>
      <w:r w:rsidRPr="008C696B">
        <w:t>```{r}</w:t>
      </w:r>
    </w:p>
    <w:p w14:paraId="6FF8D3CF" w14:textId="77777777" w:rsidR="002766BC" w:rsidRPr="008C696B" w:rsidRDefault="002766BC" w:rsidP="008C696B">
      <w:pPr>
        <w:spacing w:line="360" w:lineRule="auto"/>
      </w:pPr>
      <w:r w:rsidRPr="008C696B">
        <w:t>mkTestByFactor(workingSet, "DisturbancePresence", "Yes","h_canopy")</w:t>
      </w:r>
    </w:p>
    <w:p w14:paraId="37E29DF1" w14:textId="77777777" w:rsidR="002766BC" w:rsidRPr="008C696B" w:rsidRDefault="002766BC" w:rsidP="008C696B">
      <w:pPr>
        <w:spacing w:line="360" w:lineRule="auto"/>
      </w:pPr>
      <w:r w:rsidRPr="008C696B">
        <w:t>```</w:t>
      </w:r>
    </w:p>
    <w:p w14:paraId="0BD1F634" w14:textId="77777777" w:rsidR="002766BC" w:rsidRPr="008C696B" w:rsidRDefault="002766BC" w:rsidP="008C696B">
      <w:pPr>
        <w:spacing w:line="360" w:lineRule="auto"/>
      </w:pPr>
    </w:p>
    <w:p w14:paraId="10DEDF97" w14:textId="77777777" w:rsidR="002766BC" w:rsidRPr="008C696B" w:rsidRDefault="002766BC" w:rsidP="008C696B">
      <w:pPr>
        <w:spacing w:line="360" w:lineRule="auto"/>
      </w:pPr>
      <w:r w:rsidRPr="008C696B">
        <w:t>##### No</w:t>
      </w:r>
    </w:p>
    <w:p w14:paraId="51346E42" w14:textId="77777777" w:rsidR="002766BC" w:rsidRPr="008C696B" w:rsidRDefault="002766BC" w:rsidP="008C696B">
      <w:pPr>
        <w:spacing w:line="360" w:lineRule="auto"/>
      </w:pPr>
    </w:p>
    <w:p w14:paraId="6376C1FA" w14:textId="77777777" w:rsidR="002766BC" w:rsidRPr="008C696B" w:rsidRDefault="002766BC" w:rsidP="008C696B">
      <w:pPr>
        <w:spacing w:line="360" w:lineRule="auto"/>
      </w:pPr>
      <w:r w:rsidRPr="008C696B">
        <w:t>```{r}</w:t>
      </w:r>
    </w:p>
    <w:p w14:paraId="5DFC7227" w14:textId="77777777" w:rsidR="002766BC" w:rsidRPr="008C696B" w:rsidRDefault="002766BC" w:rsidP="008C696B">
      <w:pPr>
        <w:spacing w:line="360" w:lineRule="auto"/>
      </w:pPr>
      <w:r w:rsidRPr="008C696B">
        <w:t>mkTestByFactor(workingSet, "DisturbancePresence", "No","h_canopy")</w:t>
      </w:r>
    </w:p>
    <w:p w14:paraId="38B4364F" w14:textId="77777777" w:rsidR="002766BC" w:rsidRPr="008C696B" w:rsidRDefault="002766BC" w:rsidP="008C696B">
      <w:pPr>
        <w:spacing w:line="360" w:lineRule="auto"/>
      </w:pPr>
      <w:r w:rsidRPr="008C696B">
        <w:t>```</w:t>
      </w:r>
    </w:p>
    <w:p w14:paraId="74943D01" w14:textId="77777777" w:rsidR="002766BC" w:rsidRPr="008C696B" w:rsidRDefault="002766BC" w:rsidP="008C696B">
      <w:pPr>
        <w:spacing w:line="360" w:lineRule="auto"/>
      </w:pPr>
    </w:p>
    <w:p w14:paraId="75F53410" w14:textId="77777777" w:rsidR="002766BC" w:rsidRPr="008C696B" w:rsidRDefault="002766BC" w:rsidP="008C696B">
      <w:pPr>
        <w:spacing w:line="360" w:lineRule="auto"/>
      </w:pPr>
      <w:r w:rsidRPr="008C696B">
        <w:t>#### Years Since Disturbance</w:t>
      </w:r>
    </w:p>
    <w:p w14:paraId="5ADB4ECF" w14:textId="77777777" w:rsidR="002766BC" w:rsidRPr="008C696B" w:rsidRDefault="002766BC" w:rsidP="008C696B">
      <w:pPr>
        <w:spacing w:line="360" w:lineRule="auto"/>
      </w:pPr>
    </w:p>
    <w:p w14:paraId="2A6B44ED" w14:textId="77777777" w:rsidR="002766BC" w:rsidRPr="008C696B" w:rsidRDefault="002766BC" w:rsidP="008C696B">
      <w:pPr>
        <w:spacing w:line="360" w:lineRule="auto"/>
      </w:pPr>
      <w:r w:rsidRPr="008C696B">
        <w:t>##### \&lt;10 Years</w:t>
      </w:r>
    </w:p>
    <w:p w14:paraId="703FF6E3" w14:textId="77777777" w:rsidR="002766BC" w:rsidRPr="008C696B" w:rsidRDefault="002766BC" w:rsidP="008C696B">
      <w:pPr>
        <w:spacing w:line="360" w:lineRule="auto"/>
      </w:pPr>
    </w:p>
    <w:p w14:paraId="60EF448B" w14:textId="77777777" w:rsidR="002766BC" w:rsidRPr="008C696B" w:rsidRDefault="002766BC" w:rsidP="008C696B">
      <w:pPr>
        <w:spacing w:line="360" w:lineRule="auto"/>
      </w:pPr>
      <w:r w:rsidRPr="008C696B">
        <w:t>```{r}</w:t>
      </w:r>
    </w:p>
    <w:p w14:paraId="56257FDB" w14:textId="77777777" w:rsidR="002766BC" w:rsidRPr="008C696B" w:rsidRDefault="002766BC" w:rsidP="008C696B">
      <w:pPr>
        <w:spacing w:line="360" w:lineRule="auto"/>
      </w:pPr>
      <w:r w:rsidRPr="008C696B">
        <w:t>mkTestByFactor(workingSet, "FastLossAgeGroup", "&lt;10 Years","h_canopy")</w:t>
      </w:r>
    </w:p>
    <w:p w14:paraId="77A6DBF5" w14:textId="77777777" w:rsidR="002766BC" w:rsidRPr="008C696B" w:rsidRDefault="002766BC" w:rsidP="008C696B">
      <w:pPr>
        <w:spacing w:line="360" w:lineRule="auto"/>
      </w:pPr>
      <w:r w:rsidRPr="008C696B">
        <w:t>```</w:t>
      </w:r>
    </w:p>
    <w:p w14:paraId="57513951" w14:textId="77777777" w:rsidR="002766BC" w:rsidRPr="008C696B" w:rsidRDefault="002766BC" w:rsidP="008C696B">
      <w:pPr>
        <w:spacing w:line="360" w:lineRule="auto"/>
      </w:pPr>
    </w:p>
    <w:p w14:paraId="6210C73E" w14:textId="77777777" w:rsidR="002766BC" w:rsidRPr="008C696B" w:rsidRDefault="002766BC" w:rsidP="008C696B">
      <w:pPr>
        <w:spacing w:line="360" w:lineRule="auto"/>
      </w:pPr>
      <w:r w:rsidRPr="008C696B">
        <w:t>##### 10-20 Years</w:t>
      </w:r>
    </w:p>
    <w:p w14:paraId="38B8882A" w14:textId="77777777" w:rsidR="002766BC" w:rsidRPr="008C696B" w:rsidRDefault="002766BC" w:rsidP="008C696B">
      <w:pPr>
        <w:spacing w:line="360" w:lineRule="auto"/>
      </w:pPr>
    </w:p>
    <w:p w14:paraId="1A4C89A7" w14:textId="77777777" w:rsidR="002766BC" w:rsidRPr="008C696B" w:rsidRDefault="002766BC" w:rsidP="008C696B">
      <w:pPr>
        <w:spacing w:line="360" w:lineRule="auto"/>
      </w:pPr>
      <w:r w:rsidRPr="008C696B">
        <w:t>```{r}</w:t>
      </w:r>
    </w:p>
    <w:p w14:paraId="05498FB5" w14:textId="77777777" w:rsidR="002766BC" w:rsidRPr="008C696B" w:rsidRDefault="002766BC" w:rsidP="008C696B">
      <w:pPr>
        <w:spacing w:line="360" w:lineRule="auto"/>
      </w:pPr>
      <w:r w:rsidRPr="008C696B">
        <w:t>mkTestByFactor(workingSet, "FastLossAgeGroup", "10-20 Years","h_canopy")</w:t>
      </w:r>
    </w:p>
    <w:p w14:paraId="721AC388" w14:textId="77777777" w:rsidR="002766BC" w:rsidRPr="008C696B" w:rsidRDefault="002766BC" w:rsidP="008C696B">
      <w:pPr>
        <w:spacing w:line="360" w:lineRule="auto"/>
      </w:pPr>
      <w:r w:rsidRPr="008C696B">
        <w:t>```</w:t>
      </w:r>
    </w:p>
    <w:p w14:paraId="07CC1BC4" w14:textId="77777777" w:rsidR="002766BC" w:rsidRPr="008C696B" w:rsidRDefault="002766BC" w:rsidP="008C696B">
      <w:pPr>
        <w:spacing w:line="360" w:lineRule="auto"/>
      </w:pPr>
    </w:p>
    <w:p w14:paraId="3C51DC49" w14:textId="77777777" w:rsidR="002766BC" w:rsidRPr="008C696B" w:rsidRDefault="002766BC" w:rsidP="008C696B">
      <w:pPr>
        <w:spacing w:line="360" w:lineRule="auto"/>
      </w:pPr>
      <w:r w:rsidRPr="008C696B">
        <w:t>##### 20-30 Years</w:t>
      </w:r>
    </w:p>
    <w:p w14:paraId="2B7CAB32" w14:textId="77777777" w:rsidR="002766BC" w:rsidRPr="008C696B" w:rsidRDefault="002766BC" w:rsidP="008C696B">
      <w:pPr>
        <w:spacing w:line="360" w:lineRule="auto"/>
      </w:pPr>
    </w:p>
    <w:p w14:paraId="68C06C5C" w14:textId="77777777" w:rsidR="002766BC" w:rsidRPr="008C696B" w:rsidRDefault="002766BC" w:rsidP="008C696B">
      <w:pPr>
        <w:spacing w:line="360" w:lineRule="auto"/>
      </w:pPr>
      <w:r w:rsidRPr="008C696B">
        <w:lastRenderedPageBreak/>
        <w:t>```{r}</w:t>
      </w:r>
    </w:p>
    <w:p w14:paraId="390A0566" w14:textId="77777777" w:rsidR="002766BC" w:rsidRPr="008C696B" w:rsidRDefault="002766BC" w:rsidP="008C696B">
      <w:pPr>
        <w:spacing w:line="360" w:lineRule="auto"/>
      </w:pPr>
      <w:r w:rsidRPr="008C696B">
        <w:t>mkTestByFactor(workingSet, "FastLossAgeGroup", "20-30 Years","h_canopy")</w:t>
      </w:r>
    </w:p>
    <w:p w14:paraId="507DFD2F" w14:textId="77777777" w:rsidR="002766BC" w:rsidRPr="008C696B" w:rsidRDefault="002766BC" w:rsidP="008C696B">
      <w:pPr>
        <w:spacing w:line="360" w:lineRule="auto"/>
      </w:pPr>
      <w:r w:rsidRPr="008C696B">
        <w:t>```</w:t>
      </w:r>
    </w:p>
    <w:p w14:paraId="0C66D9D5" w14:textId="77777777" w:rsidR="002766BC" w:rsidRPr="008C696B" w:rsidRDefault="002766BC" w:rsidP="008C696B">
      <w:pPr>
        <w:spacing w:line="360" w:lineRule="auto"/>
      </w:pPr>
    </w:p>
    <w:p w14:paraId="60BF671D" w14:textId="77777777" w:rsidR="002766BC" w:rsidRPr="008C696B" w:rsidRDefault="002766BC" w:rsidP="008C696B">
      <w:pPr>
        <w:spacing w:line="360" w:lineRule="auto"/>
      </w:pPr>
      <w:r w:rsidRPr="008C696B">
        <w:t>##### 30+ Years</w:t>
      </w:r>
    </w:p>
    <w:p w14:paraId="29E3C038" w14:textId="77777777" w:rsidR="002766BC" w:rsidRPr="008C696B" w:rsidRDefault="002766BC" w:rsidP="008C696B">
      <w:pPr>
        <w:spacing w:line="360" w:lineRule="auto"/>
      </w:pPr>
    </w:p>
    <w:p w14:paraId="2151E16A" w14:textId="77777777" w:rsidR="002766BC" w:rsidRPr="008C696B" w:rsidRDefault="002766BC" w:rsidP="008C696B">
      <w:pPr>
        <w:spacing w:line="360" w:lineRule="auto"/>
      </w:pPr>
      <w:r w:rsidRPr="008C696B">
        <w:t>```{r}</w:t>
      </w:r>
    </w:p>
    <w:p w14:paraId="5D415468" w14:textId="77777777" w:rsidR="002766BC" w:rsidRPr="008C696B" w:rsidRDefault="002766BC" w:rsidP="008C696B">
      <w:pPr>
        <w:spacing w:line="360" w:lineRule="auto"/>
      </w:pPr>
      <w:r w:rsidRPr="008C696B">
        <w:t>mkTestByFactor(workingSet, "FastLossAgeGroup", "30+ Years","h_canopy")</w:t>
      </w:r>
    </w:p>
    <w:p w14:paraId="2E4FFCC3" w14:textId="77777777" w:rsidR="002766BC" w:rsidRPr="008C696B" w:rsidRDefault="002766BC" w:rsidP="008C696B">
      <w:pPr>
        <w:spacing w:line="360" w:lineRule="auto"/>
      </w:pPr>
      <w:r w:rsidRPr="008C696B">
        <w:t>```</w:t>
      </w:r>
    </w:p>
    <w:p w14:paraId="4DA09CA8" w14:textId="77777777" w:rsidR="002766BC" w:rsidRPr="008C696B" w:rsidRDefault="002766BC" w:rsidP="008C696B">
      <w:pPr>
        <w:spacing w:line="360" w:lineRule="auto"/>
      </w:pPr>
    </w:p>
    <w:p w14:paraId="25A6AE60" w14:textId="77777777" w:rsidR="002766BC" w:rsidRPr="008C696B" w:rsidRDefault="002766BC" w:rsidP="008C696B">
      <w:pPr>
        <w:spacing w:line="360" w:lineRule="auto"/>
      </w:pPr>
      <w:r w:rsidRPr="008C696B">
        <w:t>### Graphing</w:t>
      </w:r>
    </w:p>
    <w:p w14:paraId="067C6E72" w14:textId="77777777" w:rsidR="002766BC" w:rsidRPr="008C696B" w:rsidRDefault="002766BC" w:rsidP="008C696B">
      <w:pPr>
        <w:spacing w:line="360" w:lineRule="auto"/>
      </w:pPr>
    </w:p>
    <w:p w14:paraId="6EA5CF85" w14:textId="77777777" w:rsidR="002766BC" w:rsidRPr="008C696B" w:rsidRDefault="002766BC" w:rsidP="008C696B">
      <w:pPr>
        <w:spacing w:line="360" w:lineRule="auto"/>
      </w:pPr>
      <w:r w:rsidRPr="008C696B">
        <w:t>#### Assembling Results</w:t>
      </w:r>
    </w:p>
    <w:p w14:paraId="6A1725CA" w14:textId="77777777" w:rsidR="002766BC" w:rsidRPr="008C696B" w:rsidRDefault="002766BC" w:rsidP="008C696B">
      <w:pPr>
        <w:spacing w:line="360" w:lineRule="auto"/>
      </w:pPr>
    </w:p>
    <w:p w14:paraId="1511959F" w14:textId="77777777" w:rsidR="002766BC" w:rsidRPr="008C696B" w:rsidRDefault="002766BC" w:rsidP="008C696B">
      <w:pPr>
        <w:spacing w:line="360" w:lineRule="auto"/>
      </w:pPr>
      <w:r w:rsidRPr="008C696B">
        <w:t>```{r}</w:t>
      </w:r>
    </w:p>
    <w:p w14:paraId="5EA5A311" w14:textId="77777777" w:rsidR="002766BC" w:rsidRPr="008C696B" w:rsidRDefault="002766BC" w:rsidP="008C696B">
      <w:pPr>
        <w:spacing w:line="360" w:lineRule="auto"/>
      </w:pPr>
      <w:r w:rsidRPr="008C696B">
        <w:t># Here i put the results of each chunk above into an excel sheet to then create a dataframe more cleanly</w:t>
      </w:r>
    </w:p>
    <w:p w14:paraId="136DA6C2" w14:textId="77777777" w:rsidR="002766BC" w:rsidRPr="008C696B" w:rsidRDefault="002766BC" w:rsidP="008C696B">
      <w:pPr>
        <w:spacing w:line="360" w:lineRule="auto"/>
      </w:pPr>
      <w:r w:rsidRPr="008C696B">
        <w:t>mkResultsDf &lt;- read_xlsx("Results.xlsx", sheet = "MK")</w:t>
      </w:r>
    </w:p>
    <w:p w14:paraId="70A3234F" w14:textId="77777777" w:rsidR="002766BC" w:rsidRPr="008C696B" w:rsidRDefault="002766BC" w:rsidP="008C696B">
      <w:pPr>
        <w:spacing w:line="360" w:lineRule="auto"/>
      </w:pPr>
    </w:p>
    <w:p w14:paraId="3D8E8ECD" w14:textId="77777777" w:rsidR="002766BC" w:rsidRPr="008C696B" w:rsidRDefault="002766BC" w:rsidP="008C696B">
      <w:pPr>
        <w:spacing w:line="360" w:lineRule="auto"/>
      </w:pPr>
      <w:r w:rsidRPr="008C696B">
        <w:t>mkResultsDf$Factor &lt;- factor(mkResultsDf$Factor, levels = c(</w:t>
      </w:r>
    </w:p>
    <w:p w14:paraId="2109271D" w14:textId="77777777" w:rsidR="002766BC" w:rsidRPr="008C696B" w:rsidRDefault="002766BC" w:rsidP="008C696B">
      <w:pPr>
        <w:spacing w:line="360" w:lineRule="auto"/>
      </w:pPr>
      <w:r w:rsidRPr="008C696B">
        <w:t xml:space="preserve">  "Forest Cover Type", </w:t>
      </w:r>
    </w:p>
    <w:p w14:paraId="772E58CD" w14:textId="77777777" w:rsidR="002766BC" w:rsidRPr="008C696B" w:rsidRDefault="002766BC" w:rsidP="008C696B">
      <w:pPr>
        <w:spacing w:line="360" w:lineRule="auto"/>
      </w:pPr>
      <w:r w:rsidRPr="008C696B">
        <w:t xml:space="preserve">  "Disturbance Presence", </w:t>
      </w:r>
    </w:p>
    <w:p w14:paraId="4811A570" w14:textId="77777777" w:rsidR="002766BC" w:rsidRPr="008C696B" w:rsidRDefault="002766BC" w:rsidP="008C696B">
      <w:pPr>
        <w:spacing w:line="360" w:lineRule="auto"/>
      </w:pPr>
      <w:r w:rsidRPr="008C696B">
        <w:t xml:space="preserve">  "Years Since Disturbance"</w:t>
      </w:r>
    </w:p>
    <w:p w14:paraId="680481FE" w14:textId="77777777" w:rsidR="002766BC" w:rsidRPr="008C696B" w:rsidRDefault="002766BC" w:rsidP="008C696B">
      <w:pPr>
        <w:spacing w:line="360" w:lineRule="auto"/>
      </w:pPr>
      <w:r w:rsidRPr="008C696B">
        <w:t>))</w:t>
      </w:r>
    </w:p>
    <w:p w14:paraId="0FFBD1FB" w14:textId="77777777" w:rsidR="002766BC" w:rsidRPr="008C696B" w:rsidRDefault="002766BC" w:rsidP="008C696B">
      <w:pPr>
        <w:spacing w:line="360" w:lineRule="auto"/>
      </w:pPr>
    </w:p>
    <w:p w14:paraId="4AB34274" w14:textId="77777777" w:rsidR="002766BC" w:rsidRPr="008C696B" w:rsidRDefault="002766BC" w:rsidP="008C696B">
      <w:pPr>
        <w:spacing w:line="360" w:lineRule="auto"/>
      </w:pPr>
      <w:r w:rsidRPr="008C696B">
        <w:t># Define custom colors by Factor_Level</w:t>
      </w:r>
    </w:p>
    <w:p w14:paraId="5A0945CA" w14:textId="77777777" w:rsidR="002766BC" w:rsidRPr="008C696B" w:rsidRDefault="002766BC" w:rsidP="008C696B">
      <w:pPr>
        <w:spacing w:line="360" w:lineRule="auto"/>
      </w:pPr>
      <w:r w:rsidRPr="008C696B">
        <w:t>custom_colors &lt;- c(</w:t>
      </w:r>
    </w:p>
    <w:p w14:paraId="30C73492" w14:textId="77777777" w:rsidR="002766BC" w:rsidRPr="008C696B" w:rsidRDefault="002766BC" w:rsidP="008C696B">
      <w:pPr>
        <w:spacing w:line="360" w:lineRule="auto"/>
      </w:pPr>
      <w:r w:rsidRPr="008C696B">
        <w:t xml:space="preserve">  # forest cover </w:t>
      </w:r>
    </w:p>
    <w:p w14:paraId="653884E0" w14:textId="77777777" w:rsidR="002766BC" w:rsidRPr="008C696B" w:rsidRDefault="002766BC" w:rsidP="008C696B">
      <w:pPr>
        <w:spacing w:line="360" w:lineRule="auto"/>
      </w:pPr>
      <w:r w:rsidRPr="008C696B">
        <w:t xml:space="preserve">  "Deciduous Forest" = "#a1d99b",</w:t>
      </w:r>
    </w:p>
    <w:p w14:paraId="444E7C49" w14:textId="77777777" w:rsidR="002766BC" w:rsidRPr="008C696B" w:rsidRDefault="002766BC" w:rsidP="008C696B">
      <w:pPr>
        <w:spacing w:line="360" w:lineRule="auto"/>
      </w:pPr>
      <w:r w:rsidRPr="008C696B">
        <w:t xml:space="preserve">  "Evergreen Forest" = "#74c476",</w:t>
      </w:r>
    </w:p>
    <w:p w14:paraId="1202E07A" w14:textId="77777777" w:rsidR="002766BC" w:rsidRPr="008C696B" w:rsidRDefault="002766BC" w:rsidP="008C696B">
      <w:pPr>
        <w:spacing w:line="360" w:lineRule="auto"/>
      </w:pPr>
      <w:r w:rsidRPr="008C696B">
        <w:t xml:space="preserve">  "Mixed Forest" = "#31a354",</w:t>
      </w:r>
    </w:p>
    <w:p w14:paraId="136A67A3" w14:textId="77777777" w:rsidR="002766BC" w:rsidRPr="008C696B" w:rsidRDefault="002766BC" w:rsidP="008C696B">
      <w:pPr>
        <w:spacing w:line="360" w:lineRule="auto"/>
      </w:pPr>
      <w:r w:rsidRPr="008C696B">
        <w:lastRenderedPageBreak/>
        <w:t xml:space="preserve">  "Woody Wetlands" = "#006d2c",</w:t>
      </w:r>
    </w:p>
    <w:p w14:paraId="74169E58" w14:textId="77777777" w:rsidR="002766BC" w:rsidRPr="008C696B" w:rsidRDefault="002766BC" w:rsidP="008C696B">
      <w:pPr>
        <w:spacing w:line="360" w:lineRule="auto"/>
      </w:pPr>
      <w:r w:rsidRPr="008C696B">
        <w:t xml:space="preserve">  </w:t>
      </w:r>
    </w:p>
    <w:p w14:paraId="22C596C6" w14:textId="77777777" w:rsidR="002766BC" w:rsidRPr="008C696B" w:rsidRDefault="002766BC" w:rsidP="008C696B">
      <w:pPr>
        <w:spacing w:line="360" w:lineRule="auto"/>
      </w:pPr>
      <w:r w:rsidRPr="008C696B">
        <w:t xml:space="preserve">  # disturbance binary (reds)</w:t>
      </w:r>
    </w:p>
    <w:p w14:paraId="1135E6B3" w14:textId="77777777" w:rsidR="002766BC" w:rsidRPr="008C696B" w:rsidRDefault="002766BC" w:rsidP="008C696B">
      <w:pPr>
        <w:spacing w:line="360" w:lineRule="auto"/>
      </w:pPr>
      <w:r w:rsidRPr="008C696B">
        <w:t xml:space="preserve">  "Yes" = "#fb6a4a",</w:t>
      </w:r>
    </w:p>
    <w:p w14:paraId="5BE0206A" w14:textId="77777777" w:rsidR="002766BC" w:rsidRPr="008C696B" w:rsidRDefault="002766BC" w:rsidP="008C696B">
      <w:pPr>
        <w:spacing w:line="360" w:lineRule="auto"/>
      </w:pPr>
      <w:r w:rsidRPr="008C696B">
        <w:t xml:space="preserve">  "No" = "#cb181d",</w:t>
      </w:r>
    </w:p>
    <w:p w14:paraId="404875F9" w14:textId="77777777" w:rsidR="002766BC" w:rsidRPr="008C696B" w:rsidRDefault="002766BC" w:rsidP="008C696B">
      <w:pPr>
        <w:spacing w:line="360" w:lineRule="auto"/>
      </w:pPr>
      <w:r w:rsidRPr="008C696B">
        <w:t xml:space="preserve">  </w:t>
      </w:r>
    </w:p>
    <w:p w14:paraId="36E2A7C6" w14:textId="77777777" w:rsidR="002766BC" w:rsidRPr="008C696B" w:rsidRDefault="002766BC" w:rsidP="008C696B">
      <w:pPr>
        <w:spacing w:line="360" w:lineRule="auto"/>
      </w:pPr>
      <w:r w:rsidRPr="008C696B">
        <w:t xml:space="preserve">  # years since</w:t>
      </w:r>
    </w:p>
    <w:p w14:paraId="304B3A5C" w14:textId="77777777" w:rsidR="002766BC" w:rsidRPr="008C696B" w:rsidRDefault="002766BC" w:rsidP="008C696B">
      <w:pPr>
        <w:spacing w:line="360" w:lineRule="auto"/>
      </w:pPr>
      <w:r w:rsidRPr="008C696B">
        <w:t xml:space="preserve">  "&lt;10 Years" = "#9ecae1",</w:t>
      </w:r>
    </w:p>
    <w:p w14:paraId="510AB6AF" w14:textId="77777777" w:rsidR="002766BC" w:rsidRPr="008C696B" w:rsidRDefault="002766BC" w:rsidP="008C696B">
      <w:pPr>
        <w:spacing w:line="360" w:lineRule="auto"/>
      </w:pPr>
      <w:r w:rsidRPr="008C696B">
        <w:t xml:space="preserve">  "10-20 Years" = "#6baed6",</w:t>
      </w:r>
    </w:p>
    <w:p w14:paraId="230F3A8E" w14:textId="77777777" w:rsidR="002766BC" w:rsidRPr="008C696B" w:rsidRDefault="002766BC" w:rsidP="008C696B">
      <w:pPr>
        <w:spacing w:line="360" w:lineRule="auto"/>
      </w:pPr>
      <w:r w:rsidRPr="008C696B">
        <w:t xml:space="preserve">  "20-30 Years" = "#3182bd",</w:t>
      </w:r>
    </w:p>
    <w:p w14:paraId="1A463168" w14:textId="77777777" w:rsidR="002766BC" w:rsidRPr="008C696B" w:rsidRDefault="002766BC" w:rsidP="008C696B">
      <w:pPr>
        <w:spacing w:line="360" w:lineRule="auto"/>
      </w:pPr>
      <w:r w:rsidRPr="008C696B">
        <w:t xml:space="preserve">  "30+ Years" = "#08519c"</w:t>
      </w:r>
    </w:p>
    <w:p w14:paraId="11E211C4" w14:textId="77777777" w:rsidR="002766BC" w:rsidRPr="008C696B" w:rsidRDefault="002766BC" w:rsidP="008C696B">
      <w:pPr>
        <w:spacing w:line="360" w:lineRule="auto"/>
      </w:pPr>
      <w:r w:rsidRPr="008C696B">
        <w:t>)</w:t>
      </w:r>
    </w:p>
    <w:p w14:paraId="28D03B69" w14:textId="77777777" w:rsidR="002766BC" w:rsidRPr="008C696B" w:rsidRDefault="002766BC" w:rsidP="008C696B">
      <w:pPr>
        <w:spacing w:line="360" w:lineRule="auto"/>
      </w:pPr>
    </w:p>
    <w:p w14:paraId="5783EF41" w14:textId="77777777" w:rsidR="002766BC" w:rsidRPr="008C696B" w:rsidRDefault="002766BC" w:rsidP="008C696B">
      <w:pPr>
        <w:spacing w:line="360" w:lineRule="auto"/>
      </w:pPr>
      <w:r w:rsidRPr="008C696B">
        <w:t># converting names to factor to set order</w:t>
      </w:r>
    </w:p>
    <w:p w14:paraId="7B7E6EB8" w14:textId="77777777" w:rsidR="002766BC" w:rsidRPr="008C696B" w:rsidRDefault="002766BC" w:rsidP="008C696B">
      <w:pPr>
        <w:spacing w:line="360" w:lineRule="auto"/>
      </w:pPr>
      <w:r w:rsidRPr="008C696B">
        <w:t>mkResultsDf$Factor_Level &lt;- factor(mkResultsDf$Factor_Level, levels = names(custom_colors))</w:t>
      </w:r>
    </w:p>
    <w:p w14:paraId="3C6A8E71" w14:textId="77777777" w:rsidR="002766BC" w:rsidRPr="008C696B" w:rsidRDefault="002766BC" w:rsidP="008C696B">
      <w:pPr>
        <w:spacing w:line="360" w:lineRule="auto"/>
      </w:pPr>
    </w:p>
    <w:p w14:paraId="5EE759CB" w14:textId="77777777" w:rsidR="002766BC" w:rsidRPr="008C696B" w:rsidRDefault="002766BC" w:rsidP="008C696B">
      <w:pPr>
        <w:spacing w:line="360" w:lineRule="auto"/>
      </w:pPr>
      <w:r w:rsidRPr="008C696B">
        <w:t># then shifting to the order we want</w:t>
      </w:r>
    </w:p>
    <w:p w14:paraId="6C6CAB4B" w14:textId="77777777" w:rsidR="002766BC" w:rsidRPr="008C696B" w:rsidRDefault="002766BC" w:rsidP="008C696B">
      <w:pPr>
        <w:spacing w:line="360" w:lineRule="auto"/>
      </w:pPr>
      <w:r w:rsidRPr="008C696B">
        <w:t>mkResultsDf$Factor &lt;- factor(mkResultsDf$Factor, levels = c(</w:t>
      </w:r>
    </w:p>
    <w:p w14:paraId="1FF44154" w14:textId="77777777" w:rsidR="002766BC" w:rsidRPr="008C696B" w:rsidRDefault="002766BC" w:rsidP="008C696B">
      <w:pPr>
        <w:spacing w:line="360" w:lineRule="auto"/>
      </w:pPr>
      <w:r w:rsidRPr="008C696B">
        <w:t xml:space="preserve">  "Forest Cover Type", </w:t>
      </w:r>
    </w:p>
    <w:p w14:paraId="787AE856" w14:textId="77777777" w:rsidR="002766BC" w:rsidRPr="008C696B" w:rsidRDefault="002766BC" w:rsidP="008C696B">
      <w:pPr>
        <w:spacing w:line="360" w:lineRule="auto"/>
      </w:pPr>
      <w:r w:rsidRPr="008C696B">
        <w:t xml:space="preserve">  "Disturbance Presence", </w:t>
      </w:r>
    </w:p>
    <w:p w14:paraId="1E302D9F" w14:textId="77777777" w:rsidR="002766BC" w:rsidRPr="008C696B" w:rsidRDefault="002766BC" w:rsidP="008C696B">
      <w:pPr>
        <w:spacing w:line="360" w:lineRule="auto"/>
      </w:pPr>
      <w:r w:rsidRPr="008C696B">
        <w:t xml:space="preserve">  "Years Since Disturbance"</w:t>
      </w:r>
    </w:p>
    <w:p w14:paraId="3952E256" w14:textId="77777777" w:rsidR="002766BC" w:rsidRPr="008C696B" w:rsidRDefault="002766BC" w:rsidP="008C696B">
      <w:pPr>
        <w:spacing w:line="360" w:lineRule="auto"/>
      </w:pPr>
      <w:r w:rsidRPr="008C696B">
        <w:t>))</w:t>
      </w:r>
    </w:p>
    <w:p w14:paraId="3BC1D236" w14:textId="77777777" w:rsidR="002766BC" w:rsidRPr="008C696B" w:rsidRDefault="002766BC" w:rsidP="008C696B">
      <w:pPr>
        <w:spacing w:line="360" w:lineRule="auto"/>
      </w:pPr>
      <w:r w:rsidRPr="008C696B">
        <w:t>```</w:t>
      </w:r>
    </w:p>
    <w:p w14:paraId="15AA3AB6" w14:textId="77777777" w:rsidR="002766BC" w:rsidRPr="008C696B" w:rsidRDefault="002766BC" w:rsidP="008C696B">
      <w:pPr>
        <w:spacing w:line="360" w:lineRule="auto"/>
      </w:pPr>
    </w:p>
    <w:p w14:paraId="3E9B0A78" w14:textId="77777777" w:rsidR="002766BC" w:rsidRPr="008C696B" w:rsidRDefault="002766BC" w:rsidP="008C696B">
      <w:pPr>
        <w:spacing w:line="360" w:lineRule="auto"/>
      </w:pPr>
      <w:r w:rsidRPr="008C696B">
        <w:t>#### Z statistic</w:t>
      </w:r>
    </w:p>
    <w:p w14:paraId="5CED79D4" w14:textId="77777777" w:rsidR="002766BC" w:rsidRPr="008C696B" w:rsidRDefault="002766BC" w:rsidP="008C696B">
      <w:pPr>
        <w:spacing w:line="360" w:lineRule="auto"/>
      </w:pPr>
    </w:p>
    <w:p w14:paraId="1D67AADC" w14:textId="77777777" w:rsidR="002766BC" w:rsidRPr="008C696B" w:rsidRDefault="002766BC" w:rsidP="008C696B">
      <w:pPr>
        <w:spacing w:line="360" w:lineRule="auto"/>
      </w:pPr>
      <w:r w:rsidRPr="008C696B">
        <w:t>```{r}</w:t>
      </w:r>
    </w:p>
    <w:p w14:paraId="2D128287" w14:textId="77777777" w:rsidR="002766BC" w:rsidRPr="008C696B" w:rsidRDefault="002766BC" w:rsidP="008C696B">
      <w:pPr>
        <w:spacing w:line="360" w:lineRule="auto"/>
      </w:pPr>
      <w:r w:rsidRPr="008C696B">
        <w:t># heres the plot</w:t>
      </w:r>
    </w:p>
    <w:p w14:paraId="3A264F42" w14:textId="77777777" w:rsidR="002766BC" w:rsidRPr="008C696B" w:rsidRDefault="002766BC" w:rsidP="008C696B">
      <w:pPr>
        <w:spacing w:line="360" w:lineRule="auto"/>
      </w:pPr>
      <w:r w:rsidRPr="008C696B">
        <w:t xml:space="preserve">mkZPlot &lt;- ggplot(mkResultsDf, aes(x = Factor, y = Z, fill = Factor_Level)) + </w:t>
      </w:r>
    </w:p>
    <w:p w14:paraId="6ABB6520" w14:textId="77777777" w:rsidR="002766BC" w:rsidRPr="008C696B" w:rsidRDefault="002766BC" w:rsidP="008C696B">
      <w:pPr>
        <w:spacing w:line="360" w:lineRule="auto"/>
      </w:pPr>
      <w:r w:rsidRPr="008C696B">
        <w:t xml:space="preserve">  geom_bar(stat = "identity", position = position_dodge(width = 0.99)) +</w:t>
      </w:r>
    </w:p>
    <w:p w14:paraId="322367C6" w14:textId="77777777" w:rsidR="002766BC" w:rsidRPr="008C696B" w:rsidRDefault="002766BC" w:rsidP="008C696B">
      <w:pPr>
        <w:spacing w:line="360" w:lineRule="auto"/>
      </w:pPr>
      <w:r w:rsidRPr="008C696B">
        <w:lastRenderedPageBreak/>
        <w:t xml:space="preserve">  scale_fill_manual(values = custom_colors) +</w:t>
      </w:r>
    </w:p>
    <w:p w14:paraId="1350E708" w14:textId="77777777" w:rsidR="002766BC" w:rsidRPr="008C696B" w:rsidRDefault="002766BC" w:rsidP="008C696B">
      <w:pPr>
        <w:spacing w:line="360" w:lineRule="auto"/>
      </w:pPr>
      <w:r w:rsidRPr="008C696B">
        <w:t xml:space="preserve">  labs(title = "Z Statistic by Factor and Level", y = "Z", x=NULL, fill = "Factor Level") +</w:t>
      </w:r>
    </w:p>
    <w:p w14:paraId="21BBD80E" w14:textId="77777777" w:rsidR="002766BC" w:rsidRPr="008C696B" w:rsidRDefault="002766BC" w:rsidP="008C696B">
      <w:pPr>
        <w:spacing w:line="360" w:lineRule="auto"/>
      </w:pPr>
      <w:r w:rsidRPr="008C696B">
        <w:t xml:space="preserve">  theme_minimal() +</w:t>
      </w:r>
    </w:p>
    <w:p w14:paraId="3E5C42C4" w14:textId="77777777" w:rsidR="002766BC" w:rsidRPr="008C696B" w:rsidRDefault="002766BC" w:rsidP="008C696B">
      <w:pPr>
        <w:spacing w:line="360" w:lineRule="auto"/>
      </w:pPr>
      <w:r w:rsidRPr="008C696B">
        <w:t xml:space="preserve">  customTheme+</w:t>
      </w:r>
    </w:p>
    <w:p w14:paraId="747A1D16" w14:textId="77777777" w:rsidR="002766BC" w:rsidRPr="008C696B" w:rsidRDefault="002766BC" w:rsidP="008C696B">
      <w:pPr>
        <w:spacing w:line="360" w:lineRule="auto"/>
      </w:pPr>
      <w:r w:rsidRPr="008C696B">
        <w:t xml:space="preserve">  theme(  axis.text = element_text(size=10, color = "black"),</w:t>
      </w:r>
    </w:p>
    <w:p w14:paraId="0BBAC490" w14:textId="77777777" w:rsidR="002766BC" w:rsidRPr="008C696B" w:rsidRDefault="002766BC" w:rsidP="008C696B">
      <w:pPr>
        <w:spacing w:line="360" w:lineRule="auto"/>
      </w:pPr>
      <w:r w:rsidRPr="008C696B">
        <w:t xml:space="preserve">          # axis.text.x = element_text(angle = 25, hjust = 1, vjust = 1),</w:t>
      </w:r>
    </w:p>
    <w:p w14:paraId="17138DA0" w14:textId="77777777" w:rsidR="002766BC" w:rsidRPr="008C696B" w:rsidRDefault="002766BC" w:rsidP="008C696B">
      <w:pPr>
        <w:spacing w:line="360" w:lineRule="auto"/>
      </w:pPr>
      <w:r w:rsidRPr="008C696B">
        <w:t xml:space="preserve">          axis.title = element_text(size=14),</w:t>
      </w:r>
    </w:p>
    <w:p w14:paraId="642CE746" w14:textId="77777777" w:rsidR="002766BC" w:rsidRPr="008C696B" w:rsidRDefault="002766BC" w:rsidP="008C696B">
      <w:pPr>
        <w:spacing w:line="360" w:lineRule="auto"/>
      </w:pPr>
      <w:r w:rsidRPr="008C696B">
        <w:t xml:space="preserve">          legend.title = element_text(size = 12, color = "black"),</w:t>
      </w:r>
    </w:p>
    <w:p w14:paraId="29B15274" w14:textId="77777777" w:rsidR="002766BC" w:rsidRPr="008C696B" w:rsidRDefault="002766BC" w:rsidP="008C696B">
      <w:pPr>
        <w:spacing w:line="360" w:lineRule="auto"/>
      </w:pPr>
      <w:r w:rsidRPr="008C696B">
        <w:t xml:space="preserve">          legend.text = element_text(size = 10, color = "black"),</w:t>
      </w:r>
    </w:p>
    <w:p w14:paraId="12B506CF" w14:textId="77777777" w:rsidR="002766BC" w:rsidRPr="008C696B" w:rsidRDefault="002766BC" w:rsidP="008C696B">
      <w:pPr>
        <w:spacing w:line="360" w:lineRule="auto"/>
      </w:pPr>
      <w:r w:rsidRPr="008C696B">
        <w:t xml:space="preserve">          legend.key.size = unit(.5, "cm"),</w:t>
      </w:r>
    </w:p>
    <w:p w14:paraId="45D2DE6F" w14:textId="77777777" w:rsidR="002766BC" w:rsidRPr="008C696B" w:rsidRDefault="002766BC" w:rsidP="008C696B">
      <w:pPr>
        <w:spacing w:line="360" w:lineRule="auto"/>
      </w:pPr>
      <w:r w:rsidRPr="008C696B">
        <w:t xml:space="preserve">          legend.key.height = unit(0.5, "cm"))</w:t>
      </w:r>
    </w:p>
    <w:p w14:paraId="45AC1ABF" w14:textId="77777777" w:rsidR="002766BC" w:rsidRPr="008C696B" w:rsidRDefault="002766BC" w:rsidP="008C696B">
      <w:pPr>
        <w:spacing w:line="360" w:lineRule="auto"/>
      </w:pPr>
    </w:p>
    <w:p w14:paraId="768AE3BB" w14:textId="77777777" w:rsidR="002766BC" w:rsidRPr="008C696B" w:rsidRDefault="002766BC" w:rsidP="008C696B">
      <w:pPr>
        <w:spacing w:line="360" w:lineRule="auto"/>
      </w:pPr>
      <w:r w:rsidRPr="008C696B">
        <w:t>ggsave("D:/IceSat/ETD/figures/Phase4_MK_Z_barplot.png", plot = mkZPlot, bg = "transparent",</w:t>
      </w:r>
    </w:p>
    <w:p w14:paraId="494F6EAD" w14:textId="77777777" w:rsidR="002766BC" w:rsidRPr="008C696B" w:rsidRDefault="002766BC" w:rsidP="008C696B">
      <w:pPr>
        <w:spacing w:line="360" w:lineRule="auto"/>
      </w:pPr>
      <w:r w:rsidRPr="008C696B">
        <w:t xml:space="preserve">       width = 10, height = 5, units = "in", dpi = 300)</w:t>
      </w:r>
    </w:p>
    <w:p w14:paraId="0755B280" w14:textId="77777777" w:rsidR="002766BC" w:rsidRPr="008C696B" w:rsidRDefault="002766BC" w:rsidP="008C696B">
      <w:pPr>
        <w:spacing w:line="360" w:lineRule="auto"/>
      </w:pPr>
    </w:p>
    <w:p w14:paraId="7DAD8F32" w14:textId="77777777" w:rsidR="002766BC" w:rsidRPr="008C696B" w:rsidRDefault="002766BC" w:rsidP="008C696B">
      <w:pPr>
        <w:spacing w:line="360" w:lineRule="auto"/>
      </w:pPr>
      <w:r w:rsidRPr="008C696B">
        <w:t>mkZPlot</w:t>
      </w:r>
    </w:p>
    <w:p w14:paraId="065B61EF" w14:textId="77777777" w:rsidR="002766BC" w:rsidRPr="008C696B" w:rsidRDefault="002766BC" w:rsidP="008C696B">
      <w:pPr>
        <w:spacing w:line="360" w:lineRule="auto"/>
      </w:pPr>
      <w:r w:rsidRPr="008C696B">
        <w:t>```</w:t>
      </w:r>
    </w:p>
    <w:p w14:paraId="7AC8CF88" w14:textId="77777777" w:rsidR="002766BC" w:rsidRPr="008C696B" w:rsidRDefault="002766BC" w:rsidP="008C696B">
      <w:pPr>
        <w:spacing w:line="360" w:lineRule="auto"/>
      </w:pPr>
    </w:p>
    <w:p w14:paraId="04CEA014" w14:textId="77777777" w:rsidR="002766BC" w:rsidRPr="008C696B" w:rsidRDefault="002766BC" w:rsidP="008C696B">
      <w:pPr>
        <w:spacing w:line="360" w:lineRule="auto"/>
      </w:pPr>
      <w:r w:rsidRPr="008C696B">
        <w:t>#### Tau</w:t>
      </w:r>
    </w:p>
    <w:p w14:paraId="05DFC290" w14:textId="77777777" w:rsidR="002766BC" w:rsidRPr="008C696B" w:rsidRDefault="002766BC" w:rsidP="008C696B">
      <w:pPr>
        <w:spacing w:line="360" w:lineRule="auto"/>
      </w:pPr>
    </w:p>
    <w:p w14:paraId="7437B0A0" w14:textId="77777777" w:rsidR="002766BC" w:rsidRPr="008C696B" w:rsidRDefault="002766BC" w:rsidP="008C696B">
      <w:pPr>
        <w:spacing w:line="360" w:lineRule="auto"/>
      </w:pPr>
      <w:r w:rsidRPr="008C696B">
        <w:t>```{r}</w:t>
      </w:r>
    </w:p>
    <w:p w14:paraId="177FF1AC" w14:textId="77777777" w:rsidR="002766BC" w:rsidRPr="008C696B" w:rsidRDefault="002766BC" w:rsidP="008C696B">
      <w:pPr>
        <w:spacing w:line="360" w:lineRule="auto"/>
      </w:pPr>
      <w:r w:rsidRPr="008C696B">
        <w:t xml:space="preserve">mkTauPlot &lt;- ggplot(mkResultsDf, aes(x = Factor, y = Tau, fill = Factor_Level)) + </w:t>
      </w:r>
    </w:p>
    <w:p w14:paraId="22671D97" w14:textId="77777777" w:rsidR="002766BC" w:rsidRPr="008C696B" w:rsidRDefault="002766BC" w:rsidP="008C696B">
      <w:pPr>
        <w:spacing w:line="360" w:lineRule="auto"/>
      </w:pPr>
      <w:r w:rsidRPr="008C696B">
        <w:t xml:space="preserve">  geom_bar(stat = "identity", position = position_dodge(width = 0.99)) +</w:t>
      </w:r>
    </w:p>
    <w:p w14:paraId="68E6F5FB" w14:textId="77777777" w:rsidR="002766BC" w:rsidRPr="008C696B" w:rsidRDefault="002766BC" w:rsidP="008C696B">
      <w:pPr>
        <w:spacing w:line="360" w:lineRule="auto"/>
      </w:pPr>
      <w:r w:rsidRPr="008C696B">
        <w:t xml:space="preserve">  scale_fill_manual(values = custom_colors) +</w:t>
      </w:r>
    </w:p>
    <w:p w14:paraId="7F778D00" w14:textId="77777777" w:rsidR="002766BC" w:rsidRPr="008C696B" w:rsidRDefault="002766BC" w:rsidP="008C696B">
      <w:pPr>
        <w:spacing w:line="360" w:lineRule="auto"/>
      </w:pPr>
      <w:r w:rsidRPr="008C696B">
        <w:t xml:space="preserve">  labs(title = "Tau Statistic by Factor and Level", y = "Tau", x=NULL, fill = "Factor Level") +</w:t>
      </w:r>
    </w:p>
    <w:p w14:paraId="28692BA4" w14:textId="77777777" w:rsidR="002766BC" w:rsidRPr="008C696B" w:rsidRDefault="002766BC" w:rsidP="008C696B">
      <w:pPr>
        <w:spacing w:line="360" w:lineRule="auto"/>
      </w:pPr>
      <w:r w:rsidRPr="008C696B">
        <w:t xml:space="preserve">  theme_minimal() +</w:t>
      </w:r>
    </w:p>
    <w:p w14:paraId="65BC091E" w14:textId="77777777" w:rsidR="002766BC" w:rsidRPr="008C696B" w:rsidRDefault="002766BC" w:rsidP="008C696B">
      <w:pPr>
        <w:spacing w:line="360" w:lineRule="auto"/>
      </w:pPr>
      <w:r w:rsidRPr="008C696B">
        <w:t xml:space="preserve">  customTheme+</w:t>
      </w:r>
    </w:p>
    <w:p w14:paraId="79B6BC3B" w14:textId="77777777" w:rsidR="002766BC" w:rsidRPr="008C696B" w:rsidRDefault="002766BC" w:rsidP="008C696B">
      <w:pPr>
        <w:spacing w:line="360" w:lineRule="auto"/>
      </w:pPr>
      <w:r w:rsidRPr="008C696B">
        <w:t xml:space="preserve">  theme(  axis.text = element_text(size=10, color = "black"),</w:t>
      </w:r>
    </w:p>
    <w:p w14:paraId="726018B2" w14:textId="77777777" w:rsidR="002766BC" w:rsidRPr="008C696B" w:rsidRDefault="002766BC" w:rsidP="008C696B">
      <w:pPr>
        <w:spacing w:line="360" w:lineRule="auto"/>
      </w:pPr>
      <w:r w:rsidRPr="008C696B">
        <w:t xml:space="preserve">          # axis.text.x = element_text(angle = 25, hjust = 1, vjust = 1),</w:t>
      </w:r>
    </w:p>
    <w:p w14:paraId="6BA048D7" w14:textId="77777777" w:rsidR="002766BC" w:rsidRPr="008C696B" w:rsidRDefault="002766BC" w:rsidP="008C696B">
      <w:pPr>
        <w:spacing w:line="360" w:lineRule="auto"/>
      </w:pPr>
      <w:r w:rsidRPr="008C696B">
        <w:lastRenderedPageBreak/>
        <w:t xml:space="preserve">          axis.title = element_text(size=14),</w:t>
      </w:r>
    </w:p>
    <w:p w14:paraId="7F175AC2" w14:textId="77777777" w:rsidR="002766BC" w:rsidRPr="008C696B" w:rsidRDefault="002766BC" w:rsidP="008C696B">
      <w:pPr>
        <w:spacing w:line="360" w:lineRule="auto"/>
      </w:pPr>
      <w:r w:rsidRPr="008C696B">
        <w:t xml:space="preserve">          legend.title = element_text(size = 12, color = "black"),</w:t>
      </w:r>
    </w:p>
    <w:p w14:paraId="3E01D204" w14:textId="77777777" w:rsidR="002766BC" w:rsidRPr="008C696B" w:rsidRDefault="002766BC" w:rsidP="008C696B">
      <w:pPr>
        <w:spacing w:line="360" w:lineRule="auto"/>
      </w:pPr>
      <w:r w:rsidRPr="008C696B">
        <w:t xml:space="preserve">          legend.text = element_text(size = 10, color = "black"),</w:t>
      </w:r>
    </w:p>
    <w:p w14:paraId="66E2C1F0" w14:textId="77777777" w:rsidR="002766BC" w:rsidRPr="008C696B" w:rsidRDefault="002766BC" w:rsidP="008C696B">
      <w:pPr>
        <w:spacing w:line="360" w:lineRule="auto"/>
      </w:pPr>
      <w:r w:rsidRPr="008C696B">
        <w:t xml:space="preserve">          legend.key.size = unit(.5, "cm"),</w:t>
      </w:r>
    </w:p>
    <w:p w14:paraId="2436EFE7" w14:textId="77777777" w:rsidR="002766BC" w:rsidRPr="008C696B" w:rsidRDefault="002766BC" w:rsidP="008C696B">
      <w:pPr>
        <w:spacing w:line="360" w:lineRule="auto"/>
      </w:pPr>
      <w:r w:rsidRPr="008C696B">
        <w:t xml:space="preserve">          legend.key.height = unit(0.5, "cm"))</w:t>
      </w:r>
    </w:p>
    <w:p w14:paraId="6A9E30FB" w14:textId="77777777" w:rsidR="002766BC" w:rsidRPr="008C696B" w:rsidRDefault="002766BC" w:rsidP="008C696B">
      <w:pPr>
        <w:spacing w:line="360" w:lineRule="auto"/>
      </w:pPr>
    </w:p>
    <w:p w14:paraId="51C9F2A3" w14:textId="77777777" w:rsidR="002766BC" w:rsidRPr="008C696B" w:rsidRDefault="002766BC" w:rsidP="008C696B">
      <w:pPr>
        <w:spacing w:line="360" w:lineRule="auto"/>
      </w:pPr>
      <w:r w:rsidRPr="008C696B">
        <w:t>ggsave("D:/IceSat/ETD/figures/Phase4_MK_Tau_barplot.png", plot = mkTauPlot, bg = "transparent",</w:t>
      </w:r>
    </w:p>
    <w:p w14:paraId="4B6E2ECE" w14:textId="77777777" w:rsidR="002766BC" w:rsidRPr="008C696B" w:rsidRDefault="002766BC" w:rsidP="008C696B">
      <w:pPr>
        <w:spacing w:line="360" w:lineRule="auto"/>
      </w:pPr>
      <w:r w:rsidRPr="008C696B">
        <w:t xml:space="preserve">       width = 10, height = 5, units = "in", dpi = 300)</w:t>
      </w:r>
    </w:p>
    <w:p w14:paraId="5D067BA3" w14:textId="77777777" w:rsidR="002766BC" w:rsidRPr="008C696B" w:rsidRDefault="002766BC" w:rsidP="008C696B">
      <w:pPr>
        <w:spacing w:line="360" w:lineRule="auto"/>
      </w:pPr>
    </w:p>
    <w:p w14:paraId="5CC1FE25" w14:textId="77777777" w:rsidR="002766BC" w:rsidRPr="008C696B" w:rsidRDefault="002766BC" w:rsidP="008C696B">
      <w:pPr>
        <w:spacing w:line="360" w:lineRule="auto"/>
      </w:pPr>
      <w:r w:rsidRPr="008C696B">
        <w:t>mkTauPlot</w:t>
      </w:r>
    </w:p>
    <w:p w14:paraId="0701C8B1" w14:textId="1569B3B7" w:rsidR="002766BC" w:rsidRPr="00D11E24" w:rsidRDefault="002766BC" w:rsidP="008C696B">
      <w:pPr>
        <w:spacing w:line="360" w:lineRule="auto"/>
      </w:pPr>
      <w:r w:rsidRPr="008C696B">
        <w:t>```</w:t>
      </w:r>
      <w:r w:rsidRPr="008C696B">
        <w:rPr>
          <w:b/>
          <w:bCs/>
        </w:rPr>
        <w:br w:type="page"/>
      </w:r>
    </w:p>
    <w:p w14:paraId="18993BB5" w14:textId="2500CEAC" w:rsidR="00785C87" w:rsidRPr="008C696B" w:rsidRDefault="002766BC" w:rsidP="008C696B">
      <w:pPr>
        <w:numPr>
          <w:ilvl w:val="1"/>
          <w:numId w:val="9"/>
        </w:numPr>
        <w:spacing w:line="360" w:lineRule="auto"/>
        <w:rPr>
          <w:b/>
          <w:bCs/>
        </w:rPr>
      </w:pPr>
      <w:r w:rsidRPr="008C696B">
        <w:rPr>
          <w:b/>
          <w:bCs/>
        </w:rPr>
        <w:lastRenderedPageBreak/>
        <w:t xml:space="preserve">R </w:t>
      </w:r>
      <w:r w:rsidR="008C696B" w:rsidRPr="008C696B">
        <w:rPr>
          <w:b/>
          <w:bCs/>
        </w:rPr>
        <w:t xml:space="preserve">Script to Generate Level II Ecoregion Proportional Coverage from Annual ATL08 Samples </w:t>
      </w:r>
      <w:r w:rsidRPr="008C696B">
        <w:rPr>
          <w:b/>
          <w:bCs/>
        </w:rPr>
        <w:t xml:space="preserve"> </w:t>
      </w:r>
    </w:p>
    <w:p w14:paraId="200D9B04" w14:textId="77777777" w:rsidR="008C696B" w:rsidRPr="008C696B" w:rsidRDefault="008C696B" w:rsidP="008C696B">
      <w:pPr>
        <w:spacing w:line="360" w:lineRule="auto"/>
      </w:pPr>
      <w:r w:rsidRPr="008C696B">
        <w:t>---</w:t>
      </w:r>
    </w:p>
    <w:p w14:paraId="450098C8" w14:textId="77777777" w:rsidR="008C696B" w:rsidRPr="008C696B" w:rsidRDefault="008C696B" w:rsidP="008C696B">
      <w:pPr>
        <w:spacing w:line="360" w:lineRule="auto"/>
      </w:pPr>
      <w:r w:rsidRPr="008C696B">
        <w:t>title: "Discussion_L2Ecoregion_Coverage"</w:t>
      </w:r>
    </w:p>
    <w:p w14:paraId="42F21091" w14:textId="77777777" w:rsidR="008C696B" w:rsidRPr="008C696B" w:rsidRDefault="008C696B" w:rsidP="008C696B">
      <w:pPr>
        <w:spacing w:line="360" w:lineRule="auto"/>
      </w:pPr>
      <w:r w:rsidRPr="008C696B">
        <w:t>format: html</w:t>
      </w:r>
    </w:p>
    <w:p w14:paraId="5B725155" w14:textId="77777777" w:rsidR="008C696B" w:rsidRPr="008C696B" w:rsidRDefault="008C696B" w:rsidP="008C696B">
      <w:pPr>
        <w:spacing w:line="360" w:lineRule="auto"/>
      </w:pPr>
      <w:r w:rsidRPr="008C696B">
        <w:t>editor: visual</w:t>
      </w:r>
    </w:p>
    <w:p w14:paraId="4BA70EBB" w14:textId="77777777" w:rsidR="008C696B" w:rsidRPr="008C696B" w:rsidRDefault="008C696B" w:rsidP="008C696B">
      <w:pPr>
        <w:spacing w:line="360" w:lineRule="auto"/>
      </w:pPr>
      <w:r w:rsidRPr="008C696B">
        <w:t>---</w:t>
      </w:r>
    </w:p>
    <w:p w14:paraId="62ED0881" w14:textId="77777777" w:rsidR="008C696B" w:rsidRPr="008C696B" w:rsidRDefault="008C696B" w:rsidP="008C696B">
      <w:pPr>
        <w:spacing w:line="360" w:lineRule="auto"/>
      </w:pPr>
    </w:p>
    <w:p w14:paraId="3A6C1E45" w14:textId="77777777" w:rsidR="008C696B" w:rsidRPr="008C696B" w:rsidRDefault="008C696B" w:rsidP="008C696B">
      <w:pPr>
        <w:spacing w:line="360" w:lineRule="auto"/>
      </w:pPr>
      <w:r w:rsidRPr="008C696B">
        <w:t>## Libraries</w:t>
      </w:r>
    </w:p>
    <w:p w14:paraId="60D21C00" w14:textId="77777777" w:rsidR="008C696B" w:rsidRPr="008C696B" w:rsidRDefault="008C696B" w:rsidP="008C696B">
      <w:pPr>
        <w:spacing w:line="360" w:lineRule="auto"/>
      </w:pPr>
    </w:p>
    <w:p w14:paraId="77890B28" w14:textId="77777777" w:rsidR="008C696B" w:rsidRPr="008C696B" w:rsidRDefault="008C696B" w:rsidP="008C696B">
      <w:pPr>
        <w:spacing w:line="360" w:lineRule="auto"/>
      </w:pPr>
      <w:r w:rsidRPr="008C696B">
        <w:t>```{r setup, warning=FALSE, message=FALSE}</w:t>
      </w:r>
    </w:p>
    <w:p w14:paraId="5F7DF198" w14:textId="77777777" w:rsidR="008C696B" w:rsidRPr="008C696B" w:rsidRDefault="008C696B" w:rsidP="008C696B">
      <w:pPr>
        <w:spacing w:line="360" w:lineRule="auto"/>
      </w:pPr>
      <w:r w:rsidRPr="008C696B">
        <w:t>library(tidyverse)</w:t>
      </w:r>
    </w:p>
    <w:p w14:paraId="7DAA3BFE" w14:textId="77777777" w:rsidR="008C696B" w:rsidRPr="008C696B" w:rsidRDefault="008C696B" w:rsidP="008C696B">
      <w:pPr>
        <w:spacing w:line="360" w:lineRule="auto"/>
      </w:pPr>
      <w:r w:rsidRPr="008C696B">
        <w:t>library(arrow)</w:t>
      </w:r>
    </w:p>
    <w:p w14:paraId="06CC6F12" w14:textId="77777777" w:rsidR="008C696B" w:rsidRPr="008C696B" w:rsidRDefault="008C696B" w:rsidP="008C696B">
      <w:pPr>
        <w:spacing w:line="360" w:lineRule="auto"/>
      </w:pPr>
      <w:r w:rsidRPr="008C696B">
        <w:t>library(dplyr)</w:t>
      </w:r>
    </w:p>
    <w:p w14:paraId="6BCDB950" w14:textId="77777777" w:rsidR="008C696B" w:rsidRPr="008C696B" w:rsidRDefault="008C696B" w:rsidP="008C696B">
      <w:pPr>
        <w:spacing w:line="360" w:lineRule="auto"/>
      </w:pPr>
      <w:r w:rsidRPr="008C696B">
        <w:t>library(broom)</w:t>
      </w:r>
    </w:p>
    <w:p w14:paraId="4E4B1F9B" w14:textId="77777777" w:rsidR="008C696B" w:rsidRPr="008C696B" w:rsidRDefault="008C696B" w:rsidP="008C696B">
      <w:pPr>
        <w:spacing w:line="360" w:lineRule="auto"/>
      </w:pPr>
      <w:r w:rsidRPr="008C696B">
        <w:t>library(glue)</w:t>
      </w:r>
    </w:p>
    <w:p w14:paraId="33086CBA" w14:textId="77777777" w:rsidR="008C696B" w:rsidRPr="008C696B" w:rsidRDefault="008C696B" w:rsidP="008C696B">
      <w:pPr>
        <w:spacing w:line="360" w:lineRule="auto"/>
      </w:pPr>
      <w:r w:rsidRPr="008C696B">
        <w:t>```</w:t>
      </w:r>
    </w:p>
    <w:p w14:paraId="653FF93B" w14:textId="77777777" w:rsidR="008C696B" w:rsidRPr="008C696B" w:rsidRDefault="008C696B" w:rsidP="008C696B">
      <w:pPr>
        <w:spacing w:line="360" w:lineRule="auto"/>
      </w:pPr>
    </w:p>
    <w:p w14:paraId="62492838" w14:textId="77777777" w:rsidR="008C696B" w:rsidRPr="008C696B" w:rsidRDefault="008C696B" w:rsidP="008C696B">
      <w:pPr>
        <w:spacing w:line="360" w:lineRule="auto"/>
      </w:pPr>
      <w:r w:rsidRPr="008C696B">
        <w:t>## Global Variables</w:t>
      </w:r>
    </w:p>
    <w:p w14:paraId="2B98D9BE" w14:textId="77777777" w:rsidR="008C696B" w:rsidRPr="008C696B" w:rsidRDefault="008C696B" w:rsidP="008C696B">
      <w:pPr>
        <w:spacing w:line="360" w:lineRule="auto"/>
      </w:pPr>
    </w:p>
    <w:p w14:paraId="21E608FF" w14:textId="77777777" w:rsidR="008C696B" w:rsidRPr="008C696B" w:rsidRDefault="008C696B" w:rsidP="008C696B">
      <w:pPr>
        <w:spacing w:line="360" w:lineRule="auto"/>
      </w:pPr>
      <w:r w:rsidRPr="008C696B">
        <w:t>```{r}</w:t>
      </w:r>
    </w:p>
    <w:p w14:paraId="10F3D03E" w14:textId="77777777" w:rsidR="008C696B" w:rsidRPr="008C696B" w:rsidRDefault="008C696B" w:rsidP="008C696B">
      <w:pPr>
        <w:spacing w:line="360" w:lineRule="auto"/>
      </w:pPr>
      <w:r w:rsidRPr="008C696B">
        <w:t>customTheme &lt;- theme(</w:t>
      </w:r>
    </w:p>
    <w:p w14:paraId="74889770" w14:textId="77777777" w:rsidR="008C696B" w:rsidRPr="008C696B" w:rsidRDefault="008C696B" w:rsidP="008C696B">
      <w:pPr>
        <w:spacing w:line="360" w:lineRule="auto"/>
      </w:pPr>
      <w:r w:rsidRPr="008C696B">
        <w:t xml:space="preserve">  plot.title.position = "plot",  # can also be "panel"</w:t>
      </w:r>
    </w:p>
    <w:p w14:paraId="37269761" w14:textId="77777777" w:rsidR="008C696B" w:rsidRPr="008C696B" w:rsidRDefault="008C696B" w:rsidP="008C696B">
      <w:pPr>
        <w:spacing w:line="360" w:lineRule="auto"/>
      </w:pPr>
      <w:r w:rsidRPr="008C696B">
        <w:t xml:space="preserve">  plot.title = element_text(hjust = 0.5, size = 20, color = "black"),</w:t>
      </w:r>
    </w:p>
    <w:p w14:paraId="5E8A2919" w14:textId="77777777" w:rsidR="008C696B" w:rsidRPr="008C696B" w:rsidRDefault="008C696B" w:rsidP="008C696B">
      <w:pPr>
        <w:spacing w:line="360" w:lineRule="auto"/>
      </w:pPr>
      <w:r w:rsidRPr="008C696B">
        <w:t xml:space="preserve">  plot.subtitle = element_text(hjust = 0.5, size = 16, color = "black"),</w:t>
      </w:r>
    </w:p>
    <w:p w14:paraId="75577B25" w14:textId="77777777" w:rsidR="008C696B" w:rsidRPr="008C696B" w:rsidRDefault="008C696B" w:rsidP="008C696B">
      <w:pPr>
        <w:spacing w:line="360" w:lineRule="auto"/>
      </w:pPr>
      <w:r w:rsidRPr="008C696B">
        <w:t xml:space="preserve">  axis.title = element_text(size=14, color = "black"),</w:t>
      </w:r>
    </w:p>
    <w:p w14:paraId="381C3D31" w14:textId="77777777" w:rsidR="008C696B" w:rsidRPr="008C696B" w:rsidRDefault="008C696B" w:rsidP="008C696B">
      <w:pPr>
        <w:spacing w:line="360" w:lineRule="auto"/>
      </w:pPr>
      <w:r w:rsidRPr="008C696B">
        <w:t xml:space="preserve">  axis.text = element_text(size=12, color = "black"),</w:t>
      </w:r>
    </w:p>
    <w:p w14:paraId="2E64594B" w14:textId="77777777" w:rsidR="008C696B" w:rsidRPr="008C696B" w:rsidRDefault="008C696B" w:rsidP="008C696B">
      <w:pPr>
        <w:spacing w:line="360" w:lineRule="auto"/>
      </w:pPr>
      <w:r w:rsidRPr="008C696B">
        <w:t xml:space="preserve">  axis.line = element_line(linewidth = 0.5, color = "black"),</w:t>
      </w:r>
    </w:p>
    <w:p w14:paraId="5AC25994" w14:textId="77777777" w:rsidR="008C696B" w:rsidRPr="008C696B" w:rsidRDefault="008C696B" w:rsidP="008C696B">
      <w:pPr>
        <w:spacing w:line="360" w:lineRule="auto"/>
      </w:pPr>
      <w:r w:rsidRPr="008C696B">
        <w:t xml:space="preserve">  axis.ticks = element_line(color = "black"),</w:t>
      </w:r>
    </w:p>
    <w:p w14:paraId="6CF3599B" w14:textId="77777777" w:rsidR="008C696B" w:rsidRPr="008C696B" w:rsidRDefault="008C696B" w:rsidP="008C696B">
      <w:pPr>
        <w:spacing w:line="360" w:lineRule="auto"/>
      </w:pPr>
      <w:r w:rsidRPr="008C696B">
        <w:t xml:space="preserve">  # axis.text.x = element_text(angle = 45, hjust = 1, vjust = 1), # we'll comment this as its only needed for one plot</w:t>
      </w:r>
    </w:p>
    <w:p w14:paraId="4EC17D27" w14:textId="77777777" w:rsidR="008C696B" w:rsidRPr="008C696B" w:rsidRDefault="008C696B" w:rsidP="008C696B">
      <w:pPr>
        <w:spacing w:line="360" w:lineRule="auto"/>
      </w:pPr>
      <w:r w:rsidRPr="008C696B">
        <w:lastRenderedPageBreak/>
        <w:t xml:space="preserve">  legend.title = element_text(size = 14, color = "black"),</w:t>
      </w:r>
    </w:p>
    <w:p w14:paraId="6FEB2618" w14:textId="77777777" w:rsidR="008C696B" w:rsidRPr="008C696B" w:rsidRDefault="008C696B" w:rsidP="008C696B">
      <w:pPr>
        <w:spacing w:line="360" w:lineRule="auto"/>
      </w:pPr>
      <w:r w:rsidRPr="008C696B">
        <w:t xml:space="preserve">  legend.text = element_text(size = 12, color = "black"),</w:t>
      </w:r>
    </w:p>
    <w:p w14:paraId="2B215A43" w14:textId="77777777" w:rsidR="008C696B" w:rsidRPr="008C696B" w:rsidRDefault="008C696B" w:rsidP="008C696B">
      <w:pPr>
        <w:spacing w:line="360" w:lineRule="auto"/>
      </w:pPr>
      <w:r w:rsidRPr="008C696B">
        <w:t xml:space="preserve">  legend.key.size = unit(.5, "cm"),</w:t>
      </w:r>
    </w:p>
    <w:p w14:paraId="3990736A" w14:textId="77777777" w:rsidR="008C696B" w:rsidRPr="008C696B" w:rsidRDefault="008C696B" w:rsidP="008C696B">
      <w:pPr>
        <w:spacing w:line="360" w:lineRule="auto"/>
      </w:pPr>
      <w:r w:rsidRPr="008C696B">
        <w:t xml:space="preserve">  legend.key.height = unit(0.5, "cm"),</w:t>
      </w:r>
    </w:p>
    <w:p w14:paraId="75A87063" w14:textId="77777777" w:rsidR="008C696B" w:rsidRPr="008C696B" w:rsidRDefault="008C696B" w:rsidP="008C696B">
      <w:pPr>
        <w:spacing w:line="360" w:lineRule="auto"/>
      </w:pPr>
      <w:r w:rsidRPr="008C696B">
        <w:t xml:space="preserve">  panel.background = element_rect(fill = NA, color = NA),</w:t>
      </w:r>
    </w:p>
    <w:p w14:paraId="59EC7FB9" w14:textId="77777777" w:rsidR="008C696B" w:rsidRPr="008C696B" w:rsidRDefault="008C696B" w:rsidP="008C696B">
      <w:pPr>
        <w:spacing w:line="360" w:lineRule="auto"/>
      </w:pPr>
      <w:r w:rsidRPr="008C696B">
        <w:t xml:space="preserve">  plot.background = element_rect(fill = NA, color = NA),</w:t>
      </w:r>
    </w:p>
    <w:p w14:paraId="60ECBC7D" w14:textId="77777777" w:rsidR="008C696B" w:rsidRPr="008C696B" w:rsidRDefault="008C696B" w:rsidP="008C696B">
      <w:pPr>
        <w:spacing w:line="360" w:lineRule="auto"/>
      </w:pPr>
      <w:r w:rsidRPr="008C696B">
        <w:t xml:space="preserve">  panel.grid.major = element_blank(),</w:t>
      </w:r>
    </w:p>
    <w:p w14:paraId="7507F0E8" w14:textId="77777777" w:rsidR="008C696B" w:rsidRPr="008C696B" w:rsidRDefault="008C696B" w:rsidP="008C696B">
      <w:pPr>
        <w:spacing w:line="360" w:lineRule="auto"/>
      </w:pPr>
      <w:r w:rsidRPr="008C696B">
        <w:t xml:space="preserve">  panel.grid.minor = element_blank(),</w:t>
      </w:r>
    </w:p>
    <w:p w14:paraId="4CB1EAE4" w14:textId="77777777" w:rsidR="008C696B" w:rsidRPr="008C696B" w:rsidRDefault="008C696B" w:rsidP="008C696B">
      <w:pPr>
        <w:spacing w:line="360" w:lineRule="auto"/>
      </w:pPr>
      <w:r w:rsidRPr="008C696B">
        <w:t xml:space="preserve">  legend.background = element_rect(fill = NA, color = NA),</w:t>
      </w:r>
    </w:p>
    <w:p w14:paraId="608D1B58" w14:textId="77777777" w:rsidR="008C696B" w:rsidRPr="008C696B" w:rsidRDefault="008C696B" w:rsidP="008C696B">
      <w:pPr>
        <w:spacing w:line="360" w:lineRule="auto"/>
      </w:pPr>
      <w:r w:rsidRPr="008C696B">
        <w:t xml:space="preserve">  legend.box.background = element_rect(fill = NA, color = NA),</w:t>
      </w:r>
    </w:p>
    <w:p w14:paraId="205EFC1A" w14:textId="77777777" w:rsidR="008C696B" w:rsidRPr="008C696B" w:rsidRDefault="008C696B" w:rsidP="008C696B">
      <w:pPr>
        <w:spacing w:line="360" w:lineRule="auto"/>
      </w:pPr>
      <w:r w:rsidRPr="008C696B">
        <w:t xml:space="preserve">  strip.text = element_text(size = 14, color = "black"),</w:t>
      </w:r>
    </w:p>
    <w:p w14:paraId="76FA31F5" w14:textId="77777777" w:rsidR="008C696B" w:rsidRPr="008C696B" w:rsidRDefault="008C696B" w:rsidP="008C696B">
      <w:pPr>
        <w:spacing w:line="360" w:lineRule="auto"/>
      </w:pPr>
      <w:r w:rsidRPr="008C696B">
        <w:t xml:space="preserve">  strip.background = element_rect(fill = NA, color = NA),</w:t>
      </w:r>
    </w:p>
    <w:p w14:paraId="775B6CE7" w14:textId="77777777" w:rsidR="008C696B" w:rsidRPr="008C696B" w:rsidRDefault="008C696B" w:rsidP="008C696B">
      <w:pPr>
        <w:spacing w:line="360" w:lineRule="auto"/>
      </w:pPr>
      <w:r w:rsidRPr="008C696B">
        <w:t>)</w:t>
      </w:r>
    </w:p>
    <w:p w14:paraId="096DBF26" w14:textId="77777777" w:rsidR="008C696B" w:rsidRPr="008C696B" w:rsidRDefault="008C696B" w:rsidP="008C696B">
      <w:pPr>
        <w:spacing w:line="360" w:lineRule="auto"/>
      </w:pPr>
      <w:r w:rsidRPr="008C696B">
        <w:t>```</w:t>
      </w:r>
    </w:p>
    <w:p w14:paraId="524AD791" w14:textId="77777777" w:rsidR="008C696B" w:rsidRPr="008C696B" w:rsidRDefault="008C696B" w:rsidP="008C696B">
      <w:pPr>
        <w:spacing w:line="360" w:lineRule="auto"/>
      </w:pPr>
    </w:p>
    <w:p w14:paraId="1C3CA973" w14:textId="77777777" w:rsidR="008C696B" w:rsidRPr="008C696B" w:rsidRDefault="008C696B" w:rsidP="008C696B">
      <w:pPr>
        <w:spacing w:line="360" w:lineRule="auto"/>
      </w:pPr>
      <w:r w:rsidRPr="008C696B">
        <w:t>## Reading Data</w:t>
      </w:r>
    </w:p>
    <w:p w14:paraId="5E3D5719" w14:textId="77777777" w:rsidR="008C696B" w:rsidRPr="008C696B" w:rsidRDefault="008C696B" w:rsidP="008C696B">
      <w:pPr>
        <w:spacing w:line="360" w:lineRule="auto"/>
      </w:pPr>
    </w:p>
    <w:p w14:paraId="72434E5E" w14:textId="77777777" w:rsidR="008C696B" w:rsidRPr="008C696B" w:rsidRDefault="008C696B" w:rsidP="008C696B">
      <w:pPr>
        <w:spacing w:line="360" w:lineRule="auto"/>
      </w:pPr>
      <w:r w:rsidRPr="008C696B">
        <w:t>```{r}</w:t>
      </w:r>
    </w:p>
    <w:p w14:paraId="1B2268C2" w14:textId="77777777" w:rsidR="008C696B" w:rsidRPr="008C696B" w:rsidRDefault="008C696B" w:rsidP="008C696B">
      <w:pPr>
        <w:spacing w:line="360" w:lineRule="auto"/>
      </w:pPr>
      <w:r w:rsidRPr="008C696B">
        <w:t>workingSet &lt;- read_parquet("D:/IceSat/ETD/segments/workingSetPolygonsWITHALSMetrics.parquet")</w:t>
      </w:r>
    </w:p>
    <w:p w14:paraId="121990A7" w14:textId="77777777" w:rsidR="008C696B" w:rsidRPr="008C696B" w:rsidRDefault="008C696B" w:rsidP="008C696B">
      <w:pPr>
        <w:spacing w:line="360" w:lineRule="auto"/>
      </w:pPr>
      <w:r w:rsidRPr="008C696B">
        <w:t>```</w:t>
      </w:r>
    </w:p>
    <w:p w14:paraId="79CF16A7" w14:textId="77777777" w:rsidR="008C696B" w:rsidRPr="008C696B" w:rsidRDefault="008C696B" w:rsidP="008C696B">
      <w:pPr>
        <w:spacing w:line="360" w:lineRule="auto"/>
      </w:pPr>
    </w:p>
    <w:p w14:paraId="18A50985" w14:textId="77777777" w:rsidR="008C696B" w:rsidRPr="008C696B" w:rsidRDefault="008C696B" w:rsidP="008C696B">
      <w:pPr>
        <w:spacing w:line="360" w:lineRule="auto"/>
      </w:pPr>
      <w:r w:rsidRPr="008C696B">
        <w:t>You can add options to executable code like this</w:t>
      </w:r>
    </w:p>
    <w:p w14:paraId="0E6AE8BE" w14:textId="77777777" w:rsidR="008C696B" w:rsidRPr="008C696B" w:rsidRDefault="008C696B" w:rsidP="008C696B">
      <w:pPr>
        <w:spacing w:line="360" w:lineRule="auto"/>
      </w:pPr>
    </w:p>
    <w:p w14:paraId="366F880E" w14:textId="77777777" w:rsidR="008C696B" w:rsidRPr="008C696B" w:rsidRDefault="008C696B" w:rsidP="008C696B">
      <w:pPr>
        <w:spacing w:line="360" w:lineRule="auto"/>
      </w:pPr>
      <w:r w:rsidRPr="008C696B">
        <w:t>```{r}</w:t>
      </w:r>
    </w:p>
    <w:p w14:paraId="6FC3626A" w14:textId="77777777" w:rsidR="008C696B" w:rsidRPr="008C696B" w:rsidRDefault="008C696B" w:rsidP="008C696B">
      <w:pPr>
        <w:spacing w:line="360" w:lineRule="auto"/>
      </w:pPr>
      <w:r w:rsidRPr="008C696B">
        <w:t>result_list &lt;- list()</w:t>
      </w:r>
    </w:p>
    <w:p w14:paraId="35A37AD6" w14:textId="77777777" w:rsidR="008C696B" w:rsidRPr="008C696B" w:rsidRDefault="008C696B" w:rsidP="008C696B">
      <w:pPr>
        <w:spacing w:line="360" w:lineRule="auto"/>
      </w:pPr>
    </w:p>
    <w:p w14:paraId="5BAC472C" w14:textId="77777777" w:rsidR="008C696B" w:rsidRPr="008C696B" w:rsidRDefault="008C696B" w:rsidP="008C696B">
      <w:pPr>
        <w:spacing w:line="360" w:lineRule="auto"/>
      </w:pPr>
      <w:r w:rsidRPr="008C696B">
        <w:t># Loop through unique years</w:t>
      </w:r>
    </w:p>
    <w:p w14:paraId="7B333E3E" w14:textId="77777777" w:rsidR="008C696B" w:rsidRPr="008C696B" w:rsidRDefault="008C696B" w:rsidP="008C696B">
      <w:pPr>
        <w:spacing w:line="360" w:lineRule="auto"/>
      </w:pPr>
      <w:r w:rsidRPr="008C696B">
        <w:t>for (group in unique(workingSet$year)) {</w:t>
      </w:r>
    </w:p>
    <w:p w14:paraId="77E7D9DD" w14:textId="77777777" w:rsidR="008C696B" w:rsidRPr="008C696B" w:rsidRDefault="008C696B" w:rsidP="008C696B">
      <w:pPr>
        <w:spacing w:line="360" w:lineRule="auto"/>
      </w:pPr>
      <w:r w:rsidRPr="008C696B">
        <w:t xml:space="preserve">  </w:t>
      </w:r>
    </w:p>
    <w:p w14:paraId="149DF18B" w14:textId="77777777" w:rsidR="008C696B" w:rsidRPr="008C696B" w:rsidRDefault="008C696B" w:rsidP="008C696B">
      <w:pPr>
        <w:spacing w:line="360" w:lineRule="auto"/>
      </w:pPr>
      <w:r w:rsidRPr="008C696B">
        <w:lastRenderedPageBreak/>
        <w:t xml:space="preserve">  # Subset data for the current year</w:t>
      </w:r>
    </w:p>
    <w:p w14:paraId="0A481786" w14:textId="77777777" w:rsidR="008C696B" w:rsidRPr="008C696B" w:rsidRDefault="008C696B" w:rsidP="008C696B">
      <w:pPr>
        <w:spacing w:line="360" w:lineRule="auto"/>
      </w:pPr>
      <w:r w:rsidRPr="008C696B">
        <w:t xml:space="preserve">  subset_df &lt;- workingSet[workingSet$year == group, ]</w:t>
      </w:r>
    </w:p>
    <w:p w14:paraId="0ABB21BC" w14:textId="77777777" w:rsidR="008C696B" w:rsidRPr="008C696B" w:rsidRDefault="008C696B" w:rsidP="008C696B">
      <w:pPr>
        <w:spacing w:line="360" w:lineRule="auto"/>
      </w:pPr>
      <w:r w:rsidRPr="008C696B">
        <w:t xml:space="preserve">  </w:t>
      </w:r>
    </w:p>
    <w:p w14:paraId="4809E9A9" w14:textId="77777777" w:rsidR="008C696B" w:rsidRPr="008C696B" w:rsidRDefault="008C696B" w:rsidP="008C696B">
      <w:pPr>
        <w:spacing w:line="360" w:lineRule="auto"/>
      </w:pPr>
      <w:r w:rsidRPr="008C696B">
        <w:t xml:space="preserve">  # Get value counts for Level2Ecoregion</w:t>
      </w:r>
    </w:p>
    <w:p w14:paraId="3F55D35C" w14:textId="77777777" w:rsidR="008C696B" w:rsidRPr="008C696B" w:rsidRDefault="008C696B" w:rsidP="008C696B">
      <w:pPr>
        <w:spacing w:line="360" w:lineRule="auto"/>
      </w:pPr>
      <w:r w:rsidRPr="008C696B">
        <w:t xml:space="preserve">  counts &lt;- as.data.frame(table(subset_df$Level2Ecoregion))</w:t>
      </w:r>
    </w:p>
    <w:p w14:paraId="5A9A3787" w14:textId="77777777" w:rsidR="008C696B" w:rsidRPr="008C696B" w:rsidRDefault="008C696B" w:rsidP="008C696B">
      <w:pPr>
        <w:spacing w:line="360" w:lineRule="auto"/>
      </w:pPr>
      <w:r w:rsidRPr="008C696B">
        <w:t xml:space="preserve">  </w:t>
      </w:r>
    </w:p>
    <w:p w14:paraId="69511E57" w14:textId="77777777" w:rsidR="008C696B" w:rsidRPr="008C696B" w:rsidRDefault="008C696B" w:rsidP="008C696B">
      <w:pPr>
        <w:spacing w:line="360" w:lineRule="auto"/>
      </w:pPr>
      <w:r w:rsidRPr="008C696B">
        <w:t xml:space="preserve">  # Rename columns for clarity</w:t>
      </w:r>
    </w:p>
    <w:p w14:paraId="6805E9D0" w14:textId="77777777" w:rsidR="008C696B" w:rsidRPr="008C696B" w:rsidRDefault="008C696B" w:rsidP="008C696B">
      <w:pPr>
        <w:spacing w:line="360" w:lineRule="auto"/>
      </w:pPr>
      <w:r w:rsidRPr="008C696B">
        <w:t xml:space="preserve">  colnames(counts) &lt;- c("Level2Ecoregion", "Count")</w:t>
      </w:r>
    </w:p>
    <w:p w14:paraId="45E7B438" w14:textId="77777777" w:rsidR="008C696B" w:rsidRPr="008C696B" w:rsidRDefault="008C696B" w:rsidP="008C696B">
      <w:pPr>
        <w:spacing w:line="360" w:lineRule="auto"/>
      </w:pPr>
      <w:r w:rsidRPr="008C696B">
        <w:t xml:space="preserve">  </w:t>
      </w:r>
    </w:p>
    <w:p w14:paraId="64F99225" w14:textId="77777777" w:rsidR="008C696B" w:rsidRPr="008C696B" w:rsidRDefault="008C696B" w:rsidP="008C696B">
      <w:pPr>
        <w:spacing w:line="360" w:lineRule="auto"/>
      </w:pPr>
      <w:r w:rsidRPr="008C696B">
        <w:t xml:space="preserve">  # Add year column</w:t>
      </w:r>
    </w:p>
    <w:p w14:paraId="5568926C" w14:textId="77777777" w:rsidR="008C696B" w:rsidRPr="008C696B" w:rsidRDefault="008C696B" w:rsidP="008C696B">
      <w:pPr>
        <w:spacing w:line="360" w:lineRule="auto"/>
      </w:pPr>
      <w:r w:rsidRPr="008C696B">
        <w:t xml:space="preserve">  counts$Category &lt;- group</w:t>
      </w:r>
    </w:p>
    <w:p w14:paraId="27C6122D" w14:textId="77777777" w:rsidR="008C696B" w:rsidRPr="008C696B" w:rsidRDefault="008C696B" w:rsidP="008C696B">
      <w:pPr>
        <w:spacing w:line="360" w:lineRule="auto"/>
      </w:pPr>
      <w:r w:rsidRPr="008C696B">
        <w:t xml:space="preserve">  </w:t>
      </w:r>
    </w:p>
    <w:p w14:paraId="74B41320" w14:textId="77777777" w:rsidR="008C696B" w:rsidRPr="008C696B" w:rsidRDefault="008C696B" w:rsidP="008C696B">
      <w:pPr>
        <w:spacing w:line="360" w:lineRule="auto"/>
      </w:pPr>
      <w:r w:rsidRPr="008C696B">
        <w:t xml:space="preserve">  # Store in list</w:t>
      </w:r>
    </w:p>
    <w:p w14:paraId="3B4E971B" w14:textId="77777777" w:rsidR="008C696B" w:rsidRPr="008C696B" w:rsidRDefault="008C696B" w:rsidP="008C696B">
      <w:pPr>
        <w:spacing w:line="360" w:lineRule="auto"/>
      </w:pPr>
      <w:r w:rsidRPr="008C696B">
        <w:t xml:space="preserve">  result_list[[as.character(group)]] &lt;- counts</w:t>
      </w:r>
    </w:p>
    <w:p w14:paraId="5107B09D" w14:textId="77777777" w:rsidR="008C696B" w:rsidRPr="008C696B" w:rsidRDefault="008C696B" w:rsidP="008C696B">
      <w:pPr>
        <w:spacing w:line="360" w:lineRule="auto"/>
      </w:pPr>
      <w:r w:rsidRPr="008C696B">
        <w:t>}</w:t>
      </w:r>
    </w:p>
    <w:p w14:paraId="2F0F4DA7" w14:textId="77777777" w:rsidR="008C696B" w:rsidRPr="008C696B" w:rsidRDefault="008C696B" w:rsidP="008C696B">
      <w:pPr>
        <w:spacing w:line="360" w:lineRule="auto"/>
      </w:pPr>
    </w:p>
    <w:p w14:paraId="7922D89B" w14:textId="77777777" w:rsidR="008C696B" w:rsidRPr="008C696B" w:rsidRDefault="008C696B" w:rsidP="008C696B">
      <w:pPr>
        <w:spacing w:line="360" w:lineRule="auto"/>
      </w:pPr>
      <w:r w:rsidRPr="008C696B">
        <w:t># Combining into single df</w:t>
      </w:r>
    </w:p>
    <w:p w14:paraId="48DCA373" w14:textId="77777777" w:rsidR="008C696B" w:rsidRPr="008C696B" w:rsidRDefault="008C696B" w:rsidP="008C696B">
      <w:pPr>
        <w:spacing w:line="360" w:lineRule="auto"/>
      </w:pPr>
      <w:r w:rsidRPr="008C696B">
        <w:t>final_Ecoregion_df &lt;- bind_rows(result_list)</w:t>
      </w:r>
    </w:p>
    <w:p w14:paraId="53775768" w14:textId="77777777" w:rsidR="008C696B" w:rsidRPr="008C696B" w:rsidRDefault="008C696B" w:rsidP="008C696B">
      <w:pPr>
        <w:spacing w:line="360" w:lineRule="auto"/>
      </w:pPr>
    </w:p>
    <w:p w14:paraId="24610873" w14:textId="77777777" w:rsidR="008C696B" w:rsidRPr="008C696B" w:rsidRDefault="008C696B" w:rsidP="008C696B">
      <w:pPr>
        <w:spacing w:line="360" w:lineRule="auto"/>
      </w:pPr>
      <w:r w:rsidRPr="008C696B">
        <w:t># Arranging readability</w:t>
      </w:r>
    </w:p>
    <w:p w14:paraId="398DEB2F" w14:textId="77777777" w:rsidR="008C696B" w:rsidRPr="008C696B" w:rsidRDefault="008C696B" w:rsidP="008C696B">
      <w:pPr>
        <w:spacing w:line="360" w:lineRule="auto"/>
      </w:pPr>
      <w:r w:rsidRPr="008C696B">
        <w:t>final_Ecoregion_df &lt;- final_Ecoregion_df |&gt; arrange(Category, Level2Ecoregion)</w:t>
      </w:r>
    </w:p>
    <w:p w14:paraId="148447E3" w14:textId="77777777" w:rsidR="008C696B" w:rsidRPr="008C696B" w:rsidRDefault="008C696B" w:rsidP="008C696B">
      <w:pPr>
        <w:spacing w:line="360" w:lineRule="auto"/>
      </w:pPr>
    </w:p>
    <w:p w14:paraId="31C692D4" w14:textId="77777777" w:rsidR="008C696B" w:rsidRPr="008C696B" w:rsidRDefault="008C696B" w:rsidP="008C696B">
      <w:pPr>
        <w:spacing w:line="360" w:lineRule="auto"/>
      </w:pPr>
      <w:r w:rsidRPr="008C696B">
        <w:t xml:space="preserve">final_Ecoregion_df &lt;- final_Ecoregion_df |&gt; </w:t>
      </w:r>
    </w:p>
    <w:p w14:paraId="29FB8DCF" w14:textId="77777777" w:rsidR="008C696B" w:rsidRPr="008C696B" w:rsidRDefault="008C696B" w:rsidP="008C696B">
      <w:pPr>
        <w:spacing w:line="360" w:lineRule="auto"/>
      </w:pPr>
      <w:r w:rsidRPr="008C696B">
        <w:t xml:space="preserve">  mutate(Level2Ecoregion = recode(Level2Ecoregion, 'MISSISSIPPI ALLUVIAL AND SOUTHEAST USA COASTAL PLAINS' = "Mississippi Alluvial &amp; Southeast USA Coastal Plains", 'SOUTHEASTERN USA PLAINS' = "Southern USA Plains")) |&gt;</w:t>
      </w:r>
    </w:p>
    <w:p w14:paraId="327BF9EB" w14:textId="77777777" w:rsidR="008C696B" w:rsidRPr="008C696B" w:rsidRDefault="008C696B" w:rsidP="008C696B">
      <w:pPr>
        <w:spacing w:line="360" w:lineRule="auto"/>
      </w:pPr>
      <w:r w:rsidRPr="008C696B">
        <w:t xml:space="preserve">  group_by(Category) |&gt; </w:t>
      </w:r>
    </w:p>
    <w:p w14:paraId="592F7D4B" w14:textId="77777777" w:rsidR="008C696B" w:rsidRPr="008C696B" w:rsidRDefault="008C696B" w:rsidP="008C696B">
      <w:pPr>
        <w:spacing w:line="360" w:lineRule="auto"/>
      </w:pPr>
      <w:r w:rsidRPr="008C696B">
        <w:t xml:space="preserve">  mutate(Proportion = Count / sum(Count) * 100)</w:t>
      </w:r>
    </w:p>
    <w:p w14:paraId="0DE686AF" w14:textId="77777777" w:rsidR="008C696B" w:rsidRPr="008C696B" w:rsidRDefault="008C696B" w:rsidP="008C696B">
      <w:pPr>
        <w:spacing w:line="360" w:lineRule="auto"/>
      </w:pPr>
    </w:p>
    <w:p w14:paraId="5FC99248" w14:textId="77777777" w:rsidR="008C696B" w:rsidRPr="008C696B" w:rsidRDefault="008C696B" w:rsidP="008C696B">
      <w:pPr>
        <w:spacing w:line="360" w:lineRule="auto"/>
      </w:pPr>
      <w:r w:rsidRPr="008C696B">
        <w:t>```</w:t>
      </w:r>
    </w:p>
    <w:p w14:paraId="52FDC286" w14:textId="77777777" w:rsidR="008C696B" w:rsidRPr="008C696B" w:rsidRDefault="008C696B" w:rsidP="008C696B">
      <w:pPr>
        <w:spacing w:line="360" w:lineRule="auto"/>
      </w:pPr>
    </w:p>
    <w:p w14:paraId="6C1C7DDF" w14:textId="77777777" w:rsidR="008C696B" w:rsidRPr="008C696B" w:rsidRDefault="008C696B" w:rsidP="008C696B">
      <w:pPr>
        <w:spacing w:line="360" w:lineRule="auto"/>
      </w:pPr>
      <w:r w:rsidRPr="008C696B">
        <w:lastRenderedPageBreak/>
        <w:t>## Graphing</w:t>
      </w:r>
    </w:p>
    <w:p w14:paraId="1C15C322" w14:textId="77777777" w:rsidR="008C696B" w:rsidRPr="008C696B" w:rsidRDefault="008C696B" w:rsidP="008C696B">
      <w:pPr>
        <w:spacing w:line="360" w:lineRule="auto"/>
      </w:pPr>
    </w:p>
    <w:p w14:paraId="09EBB138" w14:textId="77777777" w:rsidR="008C696B" w:rsidRPr="008C696B" w:rsidRDefault="008C696B" w:rsidP="008C696B">
      <w:pPr>
        <w:spacing w:line="360" w:lineRule="auto"/>
      </w:pPr>
      <w:r w:rsidRPr="008C696B">
        <w:t>```{r}</w:t>
      </w:r>
    </w:p>
    <w:p w14:paraId="31FA57DC" w14:textId="77777777" w:rsidR="008C696B" w:rsidRPr="008C696B" w:rsidRDefault="008C696B" w:rsidP="008C696B">
      <w:pPr>
        <w:spacing w:line="360" w:lineRule="auto"/>
      </w:pPr>
      <w:r w:rsidRPr="008C696B">
        <w:t xml:space="preserve">l2ProportionPlot &lt;- ggplot(final_Ecoregion_df, aes(fill = Level2Ecoregion, y = Count, x = as.factor(Category))) + </w:t>
      </w:r>
    </w:p>
    <w:p w14:paraId="6C095455" w14:textId="77777777" w:rsidR="008C696B" w:rsidRPr="008C696B" w:rsidRDefault="008C696B" w:rsidP="008C696B">
      <w:pPr>
        <w:spacing w:line="360" w:lineRule="auto"/>
      </w:pPr>
      <w:r w:rsidRPr="008C696B">
        <w:t xml:space="preserve">  geom_bar(position = "fill", stat = "identity") +</w:t>
      </w:r>
    </w:p>
    <w:p w14:paraId="3CF530AC" w14:textId="77777777" w:rsidR="008C696B" w:rsidRPr="008C696B" w:rsidRDefault="008C696B" w:rsidP="008C696B">
      <w:pPr>
        <w:spacing w:line="360" w:lineRule="auto"/>
      </w:pPr>
      <w:r w:rsidRPr="008C696B">
        <w:t xml:space="preserve">  geom_text(</w:t>
      </w:r>
    </w:p>
    <w:p w14:paraId="255910A0" w14:textId="77777777" w:rsidR="008C696B" w:rsidRPr="008C696B" w:rsidRDefault="008C696B" w:rsidP="008C696B">
      <w:pPr>
        <w:spacing w:line="360" w:lineRule="auto"/>
      </w:pPr>
      <w:r w:rsidRPr="008C696B">
        <w:t xml:space="preserve">    aes(label = sprintf("%.1f%%", Proportion / 100 * 100)),</w:t>
      </w:r>
    </w:p>
    <w:p w14:paraId="64DF914E" w14:textId="77777777" w:rsidR="008C696B" w:rsidRPr="008C696B" w:rsidRDefault="008C696B" w:rsidP="008C696B">
      <w:pPr>
        <w:spacing w:line="360" w:lineRule="auto"/>
      </w:pPr>
      <w:r w:rsidRPr="008C696B">
        <w:t xml:space="preserve">    position = position_fill(vjust = 0.5),</w:t>
      </w:r>
    </w:p>
    <w:p w14:paraId="6FD64C9A" w14:textId="77777777" w:rsidR="008C696B" w:rsidRPr="008C696B" w:rsidRDefault="008C696B" w:rsidP="008C696B">
      <w:pPr>
        <w:spacing w:line="360" w:lineRule="auto"/>
      </w:pPr>
      <w:r w:rsidRPr="008C696B">
        <w:t xml:space="preserve">    size = 4,</w:t>
      </w:r>
    </w:p>
    <w:p w14:paraId="0B45A609" w14:textId="77777777" w:rsidR="008C696B" w:rsidRPr="008C696B" w:rsidRDefault="008C696B" w:rsidP="008C696B">
      <w:pPr>
        <w:spacing w:line="360" w:lineRule="auto"/>
      </w:pPr>
      <w:r w:rsidRPr="008C696B">
        <w:t xml:space="preserve">    face = 'bold',</w:t>
      </w:r>
    </w:p>
    <w:p w14:paraId="09FF64F0" w14:textId="77777777" w:rsidR="008C696B" w:rsidRPr="008C696B" w:rsidRDefault="008C696B" w:rsidP="008C696B">
      <w:pPr>
        <w:spacing w:line="360" w:lineRule="auto"/>
      </w:pPr>
      <w:r w:rsidRPr="008C696B">
        <w:t xml:space="preserve">    color = 'white'</w:t>
      </w:r>
    </w:p>
    <w:p w14:paraId="25D01179" w14:textId="77777777" w:rsidR="008C696B" w:rsidRPr="008C696B" w:rsidRDefault="008C696B" w:rsidP="008C696B">
      <w:pPr>
        <w:spacing w:line="360" w:lineRule="auto"/>
      </w:pPr>
      <w:r w:rsidRPr="008C696B">
        <w:t xml:space="preserve">  ) +</w:t>
      </w:r>
    </w:p>
    <w:p w14:paraId="3A3B10F8" w14:textId="77777777" w:rsidR="008C696B" w:rsidRPr="008C696B" w:rsidRDefault="008C696B" w:rsidP="008C696B">
      <w:pPr>
        <w:spacing w:line="360" w:lineRule="auto"/>
      </w:pPr>
      <w:r w:rsidRPr="008C696B">
        <w:t xml:space="preserve">  scale_fill_manual(</w:t>
      </w:r>
    </w:p>
    <w:p w14:paraId="0706D4E9" w14:textId="77777777" w:rsidR="008C696B" w:rsidRPr="008C696B" w:rsidRDefault="008C696B" w:rsidP="008C696B">
      <w:pPr>
        <w:spacing w:line="360" w:lineRule="auto"/>
      </w:pPr>
      <w:r w:rsidRPr="008C696B">
        <w:t xml:space="preserve">    values = c(</w:t>
      </w:r>
    </w:p>
    <w:p w14:paraId="2C22A7D1" w14:textId="77777777" w:rsidR="008C696B" w:rsidRPr="008C696B" w:rsidRDefault="008C696B" w:rsidP="008C696B">
      <w:pPr>
        <w:spacing w:line="360" w:lineRule="auto"/>
      </w:pPr>
      <w:r w:rsidRPr="008C696B">
        <w:t xml:space="preserve">      "Mississippi Alluvial &amp; Southeast USA Coastal Plains" = "#002673",</w:t>
      </w:r>
    </w:p>
    <w:p w14:paraId="488CC71B" w14:textId="77777777" w:rsidR="008C696B" w:rsidRPr="008C696B" w:rsidRDefault="008C696B" w:rsidP="008C696B">
      <w:pPr>
        <w:spacing w:line="360" w:lineRule="auto"/>
      </w:pPr>
      <w:r w:rsidRPr="008C696B">
        <w:t xml:space="preserve">      "Southern USA Plains" = "#267300"</w:t>
      </w:r>
    </w:p>
    <w:p w14:paraId="5BBF29E7" w14:textId="77777777" w:rsidR="008C696B" w:rsidRPr="008C696B" w:rsidRDefault="008C696B" w:rsidP="008C696B">
      <w:pPr>
        <w:spacing w:line="360" w:lineRule="auto"/>
      </w:pPr>
      <w:r w:rsidRPr="008C696B">
        <w:t xml:space="preserve">    ),</w:t>
      </w:r>
    </w:p>
    <w:p w14:paraId="4FB76D9D" w14:textId="77777777" w:rsidR="008C696B" w:rsidRPr="008C696B" w:rsidRDefault="008C696B" w:rsidP="008C696B">
      <w:pPr>
        <w:spacing w:line="360" w:lineRule="auto"/>
      </w:pPr>
      <w:r w:rsidRPr="008C696B">
        <w:t xml:space="preserve">    labels = function(x) str_wrap(x, width = 20)  </w:t>
      </w:r>
    </w:p>
    <w:p w14:paraId="4AF5130D" w14:textId="77777777" w:rsidR="008C696B" w:rsidRPr="008C696B" w:rsidRDefault="008C696B" w:rsidP="008C696B">
      <w:pPr>
        <w:spacing w:line="360" w:lineRule="auto"/>
      </w:pPr>
      <w:r w:rsidRPr="008C696B">
        <w:t xml:space="preserve">  ) +</w:t>
      </w:r>
    </w:p>
    <w:p w14:paraId="36E8AC98" w14:textId="77777777" w:rsidR="008C696B" w:rsidRPr="008C696B" w:rsidRDefault="008C696B" w:rsidP="008C696B">
      <w:pPr>
        <w:spacing w:line="360" w:lineRule="auto"/>
      </w:pPr>
      <w:r w:rsidRPr="008C696B">
        <w:t xml:space="preserve">  labs(</w:t>
      </w:r>
    </w:p>
    <w:p w14:paraId="17321904" w14:textId="77777777" w:rsidR="008C696B" w:rsidRPr="008C696B" w:rsidRDefault="008C696B" w:rsidP="008C696B">
      <w:pPr>
        <w:spacing w:line="360" w:lineRule="auto"/>
      </w:pPr>
      <w:r w:rsidRPr="008C696B">
        <w:t xml:space="preserve">    title = "Ecoregion Proportion Coverage by Sample Year",</w:t>
      </w:r>
    </w:p>
    <w:p w14:paraId="77F6611A" w14:textId="77777777" w:rsidR="008C696B" w:rsidRPr="008C696B" w:rsidRDefault="008C696B" w:rsidP="008C696B">
      <w:pPr>
        <w:spacing w:line="360" w:lineRule="auto"/>
      </w:pPr>
      <w:r w:rsidRPr="008C696B">
        <w:t xml:space="preserve">    x = "Sample Year",</w:t>
      </w:r>
    </w:p>
    <w:p w14:paraId="41F81A8E" w14:textId="77777777" w:rsidR="008C696B" w:rsidRPr="008C696B" w:rsidRDefault="008C696B" w:rsidP="008C696B">
      <w:pPr>
        <w:spacing w:line="360" w:lineRule="auto"/>
      </w:pPr>
      <w:r w:rsidRPr="008C696B">
        <w:t xml:space="preserve">    y = "Coverage Proportion (Percent)",</w:t>
      </w:r>
    </w:p>
    <w:p w14:paraId="661F9A04" w14:textId="77777777" w:rsidR="008C696B" w:rsidRPr="008C696B" w:rsidRDefault="008C696B" w:rsidP="008C696B">
      <w:pPr>
        <w:spacing w:line="360" w:lineRule="auto"/>
      </w:pPr>
      <w:r w:rsidRPr="008C696B">
        <w:t xml:space="preserve">    fill = "Level II Ecoregion"</w:t>
      </w:r>
    </w:p>
    <w:p w14:paraId="656482E3" w14:textId="77777777" w:rsidR="008C696B" w:rsidRPr="008C696B" w:rsidRDefault="008C696B" w:rsidP="008C696B">
      <w:pPr>
        <w:spacing w:line="360" w:lineRule="auto"/>
      </w:pPr>
      <w:r w:rsidRPr="008C696B">
        <w:t xml:space="preserve">  ) +</w:t>
      </w:r>
    </w:p>
    <w:p w14:paraId="5BFE2CD5" w14:textId="77777777" w:rsidR="008C696B" w:rsidRPr="008C696B" w:rsidRDefault="008C696B" w:rsidP="008C696B">
      <w:pPr>
        <w:spacing w:line="360" w:lineRule="auto"/>
      </w:pPr>
      <w:r w:rsidRPr="008C696B">
        <w:t xml:space="preserve">  scale_y_continuous(labels = scales::percent) + </w:t>
      </w:r>
    </w:p>
    <w:p w14:paraId="410AD693" w14:textId="77777777" w:rsidR="008C696B" w:rsidRPr="008C696B" w:rsidRDefault="008C696B" w:rsidP="008C696B">
      <w:pPr>
        <w:spacing w:line="360" w:lineRule="auto"/>
      </w:pPr>
      <w:r w:rsidRPr="008C696B">
        <w:t xml:space="preserve">  theme_minimal() +</w:t>
      </w:r>
    </w:p>
    <w:p w14:paraId="57D68E28" w14:textId="77777777" w:rsidR="008C696B" w:rsidRPr="008C696B" w:rsidRDefault="008C696B" w:rsidP="008C696B">
      <w:pPr>
        <w:spacing w:line="360" w:lineRule="auto"/>
      </w:pPr>
      <w:r w:rsidRPr="008C696B">
        <w:t xml:space="preserve">  customTheme</w:t>
      </w:r>
    </w:p>
    <w:p w14:paraId="5D187CAE" w14:textId="77777777" w:rsidR="008C696B" w:rsidRPr="008C696B" w:rsidRDefault="008C696B" w:rsidP="008C696B">
      <w:pPr>
        <w:spacing w:line="360" w:lineRule="auto"/>
      </w:pPr>
    </w:p>
    <w:p w14:paraId="0F740B7C" w14:textId="77777777" w:rsidR="008C696B" w:rsidRPr="008C696B" w:rsidRDefault="008C696B" w:rsidP="008C696B">
      <w:pPr>
        <w:spacing w:line="360" w:lineRule="auto"/>
      </w:pPr>
      <w:r w:rsidRPr="008C696B">
        <w:t>l2ProportionPlot</w:t>
      </w:r>
    </w:p>
    <w:p w14:paraId="71E95994" w14:textId="77777777" w:rsidR="008C696B" w:rsidRPr="008C696B" w:rsidRDefault="008C696B" w:rsidP="008C696B">
      <w:pPr>
        <w:spacing w:line="360" w:lineRule="auto"/>
      </w:pPr>
      <w:r w:rsidRPr="008C696B">
        <w:lastRenderedPageBreak/>
        <w:t>```</w:t>
      </w:r>
    </w:p>
    <w:p w14:paraId="201E7230" w14:textId="77777777" w:rsidR="008C696B" w:rsidRPr="008C696B" w:rsidRDefault="008C696B" w:rsidP="008C696B">
      <w:pPr>
        <w:spacing w:line="360" w:lineRule="auto"/>
      </w:pPr>
    </w:p>
    <w:p w14:paraId="4B0F52CF" w14:textId="77777777" w:rsidR="008C696B" w:rsidRPr="008C696B" w:rsidRDefault="008C696B" w:rsidP="008C696B">
      <w:pPr>
        <w:spacing w:line="360" w:lineRule="auto"/>
      </w:pPr>
      <w:r w:rsidRPr="008C696B">
        <w:t>## Saving</w:t>
      </w:r>
    </w:p>
    <w:p w14:paraId="25E8B1F5" w14:textId="77777777" w:rsidR="008C696B" w:rsidRPr="008C696B" w:rsidRDefault="008C696B" w:rsidP="008C696B">
      <w:pPr>
        <w:spacing w:line="360" w:lineRule="auto"/>
      </w:pPr>
    </w:p>
    <w:p w14:paraId="6AFFC6EA" w14:textId="77777777" w:rsidR="008C696B" w:rsidRPr="008C696B" w:rsidRDefault="008C696B" w:rsidP="008C696B">
      <w:pPr>
        <w:spacing w:line="360" w:lineRule="auto"/>
      </w:pPr>
      <w:r w:rsidRPr="008C696B">
        <w:t>```{r}</w:t>
      </w:r>
    </w:p>
    <w:p w14:paraId="717EE0B6" w14:textId="77777777" w:rsidR="008C696B" w:rsidRPr="008C696B" w:rsidRDefault="008C696B" w:rsidP="008C696B">
      <w:pPr>
        <w:spacing w:line="360" w:lineRule="auto"/>
      </w:pPr>
      <w:r w:rsidRPr="008C696B">
        <w:t>ggsave(</w:t>
      </w:r>
    </w:p>
    <w:p w14:paraId="2B7FA0ED" w14:textId="77777777" w:rsidR="008C696B" w:rsidRPr="008C696B" w:rsidRDefault="008C696B" w:rsidP="008C696B">
      <w:pPr>
        <w:spacing w:line="360" w:lineRule="auto"/>
      </w:pPr>
      <w:r w:rsidRPr="008C696B">
        <w:t xml:space="preserve">  "D:/IceSat/ETD/figures/Discussion_Ecoregion_Proportion_plot.png",</w:t>
      </w:r>
    </w:p>
    <w:p w14:paraId="5A4D72D9" w14:textId="77777777" w:rsidR="008C696B" w:rsidRPr="008C696B" w:rsidRDefault="008C696B" w:rsidP="008C696B">
      <w:pPr>
        <w:spacing w:line="360" w:lineRule="auto"/>
      </w:pPr>
      <w:r w:rsidRPr="008C696B">
        <w:t xml:space="preserve">  plot = l2ProportionPlot,</w:t>
      </w:r>
    </w:p>
    <w:p w14:paraId="683BC4FF" w14:textId="77777777" w:rsidR="008C696B" w:rsidRPr="008C696B" w:rsidRDefault="008C696B" w:rsidP="008C696B">
      <w:pPr>
        <w:spacing w:line="360" w:lineRule="auto"/>
      </w:pPr>
      <w:r w:rsidRPr="008C696B">
        <w:t xml:space="preserve">  bg = "transparent",</w:t>
      </w:r>
    </w:p>
    <w:p w14:paraId="5801667E" w14:textId="77777777" w:rsidR="008C696B" w:rsidRPr="008C696B" w:rsidRDefault="008C696B" w:rsidP="008C696B">
      <w:pPr>
        <w:spacing w:line="360" w:lineRule="auto"/>
      </w:pPr>
      <w:r w:rsidRPr="008C696B">
        <w:t xml:space="preserve">  width = 10, height = 5, units = "in", dpi = 300</w:t>
      </w:r>
    </w:p>
    <w:p w14:paraId="48C5D347" w14:textId="77777777" w:rsidR="008C696B" w:rsidRPr="008C696B" w:rsidRDefault="008C696B" w:rsidP="008C696B">
      <w:pPr>
        <w:spacing w:line="360" w:lineRule="auto"/>
      </w:pPr>
      <w:r w:rsidRPr="008C696B">
        <w:t>)</w:t>
      </w:r>
    </w:p>
    <w:p w14:paraId="5D8E0BB3" w14:textId="68472D06" w:rsidR="008C696B" w:rsidRPr="008C696B" w:rsidRDefault="008C696B" w:rsidP="008C696B">
      <w:pPr>
        <w:spacing w:line="360" w:lineRule="auto"/>
      </w:pPr>
      <w:r w:rsidRPr="008C696B">
        <w:t>```</w:t>
      </w:r>
    </w:p>
    <w:sectPr w:rsidR="008C696B" w:rsidRPr="008C696B" w:rsidSect="00112591">
      <w:pgSz w:w="12240" w:h="15840"/>
      <w:pgMar w:top="1440" w:right="1800" w:bottom="1440" w:left="180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oncy, William" w:date="2025-05-19T12:08:00Z" w:initials="WP">
    <w:p w14:paraId="686A1F96" w14:textId="77777777" w:rsidR="0041788B" w:rsidRDefault="0041788B" w:rsidP="0041788B">
      <w:pPr>
        <w:pStyle w:val="CommentText"/>
      </w:pPr>
      <w:r>
        <w:rPr>
          <w:rStyle w:val="CommentReference"/>
        </w:rPr>
        <w:annotationRef/>
      </w:r>
      <w:r>
        <w:t>Reworded from ‘change’, this should be reflected throughout the whole paper</w:t>
      </w:r>
    </w:p>
  </w:comment>
  <w:comment w:id="2" w:author="Poncy, William" w:date="2025-05-19T12:08:00Z" w:initials="WP">
    <w:p w14:paraId="18273FB3" w14:textId="49958565" w:rsidR="0041788B" w:rsidRDefault="0041788B" w:rsidP="0041788B">
      <w:pPr>
        <w:pStyle w:val="CommentText"/>
      </w:pPr>
      <w:r>
        <w:rPr>
          <w:rStyle w:val="CommentReference"/>
        </w:rPr>
        <w:annotationRef/>
      </w:r>
      <w:r>
        <w:t>Need new abstract, much more general</w:t>
      </w:r>
    </w:p>
  </w:comment>
  <w:comment w:id="3" w:author="Poncy, William" w:date="2025-05-19T12:07:00Z" w:initials="WP">
    <w:p w14:paraId="08ACBE13" w14:textId="2B9AB04C" w:rsidR="0041788B" w:rsidRDefault="0041788B" w:rsidP="0041788B">
      <w:pPr>
        <w:pStyle w:val="CommentText"/>
      </w:pPr>
      <w:r>
        <w:rPr>
          <w:rStyle w:val="CommentReference"/>
        </w:rPr>
        <w:annotationRef/>
      </w:r>
      <w:r>
        <w:t>Fix these numbers</w:t>
      </w:r>
    </w:p>
  </w:comment>
  <w:comment w:id="4" w:author="Poncy, William" w:date="2025-05-19T12:59:00Z" w:initials="WP">
    <w:p w14:paraId="4BBA0575" w14:textId="77777777" w:rsidR="00216F5C" w:rsidRDefault="00216F5C" w:rsidP="00216F5C">
      <w:pPr>
        <w:pStyle w:val="CommentText"/>
      </w:pPr>
      <w:r>
        <w:rPr>
          <w:rStyle w:val="CommentReference"/>
        </w:rPr>
        <w:annotationRef/>
      </w:r>
      <w:r>
        <w:t>Needs updating</w:t>
      </w:r>
    </w:p>
  </w:comment>
  <w:comment w:id="5" w:author="Poncy, William" w:date="2025-05-19T12:10:00Z" w:initials="WP">
    <w:p w14:paraId="0F064BE8" w14:textId="5CDF5381" w:rsidR="006E1FEF" w:rsidRDefault="006E1FEF" w:rsidP="006E1FEF">
      <w:pPr>
        <w:pStyle w:val="CommentText"/>
      </w:pPr>
      <w:r>
        <w:rPr>
          <w:rStyle w:val="CommentReference"/>
        </w:rPr>
        <w:annotationRef/>
      </w:r>
      <w:r>
        <w:t>Rework figure to match that of presentation</w:t>
      </w:r>
    </w:p>
  </w:comment>
  <w:comment w:id="32" w:author="Poncy, William" w:date="2025-05-19T12:12:00Z" w:initials="WP">
    <w:p w14:paraId="57F8B56F" w14:textId="351F14DE" w:rsidR="006E1FEF" w:rsidRDefault="006E1FEF" w:rsidP="006E1FEF">
      <w:pPr>
        <w:pStyle w:val="CommentText"/>
      </w:pPr>
      <w:r>
        <w:rPr>
          <w:rStyle w:val="CommentReference"/>
        </w:rPr>
        <w:annotationRef/>
      </w:r>
      <w:r>
        <w:t>Cite</w:t>
      </w:r>
    </w:p>
  </w:comment>
  <w:comment w:id="39" w:author="Poncy, William" w:date="2025-05-19T12:26:00Z" w:initials="WP">
    <w:p w14:paraId="4331FE29" w14:textId="77777777" w:rsidR="003C04FA" w:rsidRDefault="003C04FA" w:rsidP="003C04FA">
      <w:pPr>
        <w:pStyle w:val="CommentText"/>
      </w:pPr>
      <w:r>
        <w:rPr>
          <w:rStyle w:val="CommentReference"/>
        </w:rPr>
        <w:annotationRef/>
      </w:r>
      <w:r>
        <w:t>Can we get an estimate on area under plantation within this region from FIA evalidator?</w:t>
      </w:r>
    </w:p>
  </w:comment>
  <w:comment w:id="42" w:author="Poncy, William" w:date="2025-05-22T09:08:00Z" w:initials="WP">
    <w:p w14:paraId="3E3FE28F" w14:textId="77777777" w:rsidR="006574E5" w:rsidRDefault="006574E5" w:rsidP="006574E5">
      <w:pPr>
        <w:pStyle w:val="CommentText"/>
      </w:pPr>
      <w:r>
        <w:rPr>
          <w:rStyle w:val="CommentReference"/>
        </w:rPr>
        <w:annotationRef/>
      </w:r>
      <w:r>
        <w:t>good</w:t>
      </w:r>
    </w:p>
  </w:comment>
  <w:comment w:id="44" w:author="Poncy, William" w:date="2025-05-22T09:10:00Z" w:initials="WP">
    <w:p w14:paraId="724BAD28" w14:textId="77777777" w:rsidR="005A52DF" w:rsidRDefault="005A52DF" w:rsidP="005A52DF">
      <w:pPr>
        <w:pStyle w:val="CommentText"/>
      </w:pPr>
      <w:r>
        <w:rPr>
          <w:rStyle w:val="CommentReference"/>
        </w:rPr>
        <w:annotationRef/>
      </w:r>
      <w:r>
        <w:t>good</w:t>
      </w:r>
    </w:p>
  </w:comment>
  <w:comment w:id="50" w:author="Poncy, William" w:date="2025-05-22T09:23:00Z" w:initials="WP">
    <w:p w14:paraId="579D9AF3" w14:textId="77777777" w:rsidR="006339FD" w:rsidRDefault="006339FD" w:rsidP="006339FD">
      <w:pPr>
        <w:pStyle w:val="CommentText"/>
      </w:pPr>
      <w:r>
        <w:rPr>
          <w:rStyle w:val="CommentReference"/>
        </w:rPr>
        <w:annotationRef/>
      </w:r>
      <w:r>
        <w:t>good</w:t>
      </w:r>
    </w:p>
  </w:comment>
  <w:comment w:id="52" w:author="Poncy, William" w:date="2025-05-19T13:00:00Z" w:initials="WP">
    <w:p w14:paraId="60C9CFD2" w14:textId="14593778" w:rsidR="00216F5C" w:rsidRDefault="00216F5C" w:rsidP="00216F5C">
      <w:pPr>
        <w:pStyle w:val="CommentText"/>
      </w:pPr>
      <w:r>
        <w:rPr>
          <w:rStyle w:val="CommentReference"/>
        </w:rPr>
        <w:annotationRef/>
      </w:r>
      <w:r>
        <w:t>Larger</w:t>
      </w:r>
    </w:p>
  </w:comment>
  <w:comment w:id="53" w:author="Poncy, William" w:date="2025-05-19T13:01:00Z" w:initials="WP">
    <w:p w14:paraId="615C887E" w14:textId="77777777" w:rsidR="00216F5C" w:rsidRDefault="00216F5C" w:rsidP="00216F5C">
      <w:pPr>
        <w:pStyle w:val="CommentText"/>
      </w:pPr>
      <w:r>
        <w:rPr>
          <w:rStyle w:val="CommentReference"/>
        </w:rPr>
        <w:annotationRef/>
      </w:r>
      <w:r>
        <w:t>Needs fixing</w:t>
      </w:r>
    </w:p>
  </w:comment>
  <w:comment w:id="55" w:author="Poncy, William" w:date="2025-05-22T09:49:00Z" w:initials="WP">
    <w:p w14:paraId="7ADADCDF" w14:textId="77777777" w:rsidR="002A79C7" w:rsidRDefault="002A79C7" w:rsidP="002A79C7">
      <w:pPr>
        <w:pStyle w:val="CommentText"/>
      </w:pPr>
      <w:r>
        <w:rPr>
          <w:rStyle w:val="CommentReference"/>
        </w:rPr>
        <w:annotationRef/>
      </w:r>
      <w:r>
        <w:t>good</w:t>
      </w:r>
    </w:p>
  </w:comment>
  <w:comment w:id="60" w:author="Poncy, William" w:date="2025-05-19T16:59:00Z" w:initials="WP">
    <w:p w14:paraId="47C59F7A" w14:textId="76990002" w:rsidR="000D2EDB" w:rsidRDefault="000D2EDB" w:rsidP="000D2EDB">
      <w:pPr>
        <w:pStyle w:val="CommentText"/>
      </w:pPr>
      <w:r>
        <w:rPr>
          <w:rStyle w:val="CommentReference"/>
        </w:rPr>
        <w:annotationRef/>
      </w:r>
      <w:r>
        <w:t>Change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6A1F96" w15:done="0"/>
  <w15:commentEx w15:paraId="18273FB3" w15:done="0"/>
  <w15:commentEx w15:paraId="08ACBE13" w15:done="0"/>
  <w15:commentEx w15:paraId="4BBA0575" w15:done="0"/>
  <w15:commentEx w15:paraId="0F064BE8" w15:done="0"/>
  <w15:commentEx w15:paraId="57F8B56F" w15:done="0"/>
  <w15:commentEx w15:paraId="4331FE29" w15:done="0"/>
  <w15:commentEx w15:paraId="3E3FE28F" w15:done="0"/>
  <w15:commentEx w15:paraId="724BAD28" w15:done="0"/>
  <w15:commentEx w15:paraId="579D9AF3" w15:done="0"/>
  <w15:commentEx w15:paraId="60C9CFD2" w15:done="0"/>
  <w15:commentEx w15:paraId="615C887E" w15:done="0"/>
  <w15:commentEx w15:paraId="7ADADCDF" w15:done="0"/>
  <w15:commentEx w15:paraId="47C59F7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CD16FF6" w16cex:dateUtc="2025-05-19T16:08:00Z"/>
  <w16cex:commentExtensible w16cex:durableId="20BEA291" w16cex:dateUtc="2025-05-19T16:08:00Z"/>
  <w16cex:commentExtensible w16cex:durableId="6212CA1B" w16cex:dateUtc="2025-05-19T16:07:00Z"/>
  <w16cex:commentExtensible w16cex:durableId="7A43FE3F" w16cex:dateUtc="2025-05-19T16:59:00Z"/>
  <w16cex:commentExtensible w16cex:durableId="6515C7CD" w16cex:dateUtc="2025-05-19T16:10:00Z"/>
  <w16cex:commentExtensible w16cex:durableId="3982AC86" w16cex:dateUtc="2025-05-19T16:12:00Z"/>
  <w16cex:commentExtensible w16cex:durableId="064A42E6" w16cex:dateUtc="2025-05-19T16:26:00Z"/>
  <w16cex:commentExtensible w16cex:durableId="23A32137" w16cex:dateUtc="2025-05-22T13:08:00Z"/>
  <w16cex:commentExtensible w16cex:durableId="24821C5D" w16cex:dateUtc="2025-05-22T13:10:00Z"/>
  <w16cex:commentExtensible w16cex:durableId="7660A823" w16cex:dateUtc="2025-05-22T13:23:00Z"/>
  <w16cex:commentExtensible w16cex:durableId="42A59108" w16cex:dateUtc="2025-05-19T17:00:00Z"/>
  <w16cex:commentExtensible w16cex:durableId="609D644E" w16cex:dateUtc="2025-05-19T17:01:00Z"/>
  <w16cex:commentExtensible w16cex:durableId="689CB9D2" w16cex:dateUtc="2025-05-22T13:49:00Z"/>
  <w16cex:commentExtensible w16cex:durableId="1063EC62" w16cex:dateUtc="2025-05-19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6A1F96" w16cid:durableId="0CD16FF6"/>
  <w16cid:commentId w16cid:paraId="18273FB3" w16cid:durableId="20BEA291"/>
  <w16cid:commentId w16cid:paraId="08ACBE13" w16cid:durableId="6212CA1B"/>
  <w16cid:commentId w16cid:paraId="4BBA0575" w16cid:durableId="7A43FE3F"/>
  <w16cid:commentId w16cid:paraId="0F064BE8" w16cid:durableId="6515C7CD"/>
  <w16cid:commentId w16cid:paraId="57F8B56F" w16cid:durableId="3982AC86"/>
  <w16cid:commentId w16cid:paraId="4331FE29" w16cid:durableId="064A42E6"/>
  <w16cid:commentId w16cid:paraId="3E3FE28F" w16cid:durableId="23A32137"/>
  <w16cid:commentId w16cid:paraId="724BAD28" w16cid:durableId="24821C5D"/>
  <w16cid:commentId w16cid:paraId="579D9AF3" w16cid:durableId="7660A823"/>
  <w16cid:commentId w16cid:paraId="60C9CFD2" w16cid:durableId="42A59108"/>
  <w16cid:commentId w16cid:paraId="615C887E" w16cid:durableId="609D644E"/>
  <w16cid:commentId w16cid:paraId="7ADADCDF" w16cid:durableId="689CB9D2"/>
  <w16cid:commentId w16cid:paraId="47C59F7A" w16cid:durableId="1063EC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C1C52" w14:textId="77777777" w:rsidR="00E12E31" w:rsidRDefault="00E12E31">
      <w:r>
        <w:separator/>
      </w:r>
    </w:p>
  </w:endnote>
  <w:endnote w:type="continuationSeparator" w:id="0">
    <w:p w14:paraId="785D384C" w14:textId="77777777" w:rsidR="00E12E31" w:rsidRDefault="00E12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36BC0" w14:textId="77777777" w:rsidR="005078A2" w:rsidRDefault="005078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361">
      <w:rPr>
        <w:rStyle w:val="PageNumber"/>
        <w:noProof/>
      </w:rPr>
      <w:t>13</w:t>
    </w:r>
    <w:r>
      <w:rPr>
        <w:rStyle w:val="PageNumber"/>
      </w:rPr>
      <w:fldChar w:fldCharType="end"/>
    </w:r>
  </w:p>
  <w:p w14:paraId="29C958D4" w14:textId="77777777" w:rsidR="005078A2" w:rsidRDefault="0050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FF0A" w14:textId="77777777" w:rsidR="005078A2" w:rsidRDefault="005078A2" w:rsidP="006C21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FF30280" w14:textId="77777777" w:rsidR="005078A2" w:rsidRDefault="0050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D6931" w14:textId="77777777" w:rsidR="00AD73AF" w:rsidRDefault="00AD73AF" w:rsidP="00EB04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693A18" w14:textId="77777777" w:rsidR="00AD73AF" w:rsidRDefault="00AD7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CE624" w14:textId="77777777" w:rsidR="00E12E31" w:rsidRDefault="00E12E31">
      <w:r>
        <w:separator/>
      </w:r>
    </w:p>
  </w:footnote>
  <w:footnote w:type="continuationSeparator" w:id="0">
    <w:p w14:paraId="3DC935A7" w14:textId="77777777" w:rsidR="00E12E31" w:rsidRDefault="00E12E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90284"/>
    <w:multiLevelType w:val="hybridMultilevel"/>
    <w:tmpl w:val="5B46E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50EAF"/>
    <w:multiLevelType w:val="multilevel"/>
    <w:tmpl w:val="0ACED1AE"/>
    <w:lvl w:ilvl="0">
      <w:start w:val="7"/>
      <w:numFmt w:val="decimal"/>
      <w:lvlText w:val="%1."/>
      <w:lvlJc w:val="left"/>
      <w:pPr>
        <w:ind w:left="480" w:hanging="480"/>
      </w:pPr>
      <w:rPr>
        <w:rFonts w:hint="default"/>
      </w:rPr>
    </w:lvl>
    <w:lvl w:ilvl="1">
      <w:start w:val="1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0C2D529F"/>
    <w:multiLevelType w:val="hybridMultilevel"/>
    <w:tmpl w:val="83EA1938"/>
    <w:lvl w:ilvl="0" w:tplc="E23E0164">
      <w:start w:val="1"/>
      <w:numFmt w:val="decimal"/>
      <w:lvlText w:val="%1."/>
      <w:lvlJc w:val="left"/>
      <w:pPr>
        <w:ind w:left="360" w:hanging="360"/>
      </w:pPr>
      <w:rPr>
        <w:rFonts w:ascii="Times New Roman" w:eastAsia="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E611A"/>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104845"/>
    <w:multiLevelType w:val="hybridMultilevel"/>
    <w:tmpl w:val="70EC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1912"/>
    <w:multiLevelType w:val="multilevel"/>
    <w:tmpl w:val="D6B456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EA4EFB"/>
    <w:multiLevelType w:val="hybridMultilevel"/>
    <w:tmpl w:val="3E081C06"/>
    <w:lvl w:ilvl="0" w:tplc="7D42E1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87913"/>
    <w:multiLevelType w:val="hybridMultilevel"/>
    <w:tmpl w:val="58CA9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7566DD"/>
    <w:multiLevelType w:val="hybridMultilevel"/>
    <w:tmpl w:val="D964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C5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BC2A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847587"/>
    <w:multiLevelType w:val="multilevel"/>
    <w:tmpl w:val="04C43D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534368"/>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7409FA"/>
    <w:multiLevelType w:val="multilevel"/>
    <w:tmpl w:val="DF58B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33821"/>
    <w:multiLevelType w:val="multilevel"/>
    <w:tmpl w:val="2A1A8D02"/>
    <w:lvl w:ilvl="0">
      <w:start w:val="1"/>
      <w:numFmt w:val="decimal"/>
      <w:lvlText w:val="%1."/>
      <w:lvlJc w:val="left"/>
      <w:pPr>
        <w:ind w:left="360" w:hanging="360"/>
      </w:pPr>
      <w:rPr>
        <w:rFonts w:eastAsia="Times New Roman" w:hint="default"/>
        <w:color w:val="467886"/>
        <w:u w:val="single"/>
      </w:rPr>
    </w:lvl>
    <w:lvl w:ilvl="1">
      <w:start w:val="1"/>
      <w:numFmt w:val="decimal"/>
      <w:lvlText w:val="%1.%2."/>
      <w:lvlJc w:val="left"/>
      <w:pPr>
        <w:ind w:left="1080" w:hanging="360"/>
      </w:pPr>
      <w:rPr>
        <w:rFonts w:eastAsia="Times New Roman" w:hint="default"/>
        <w:color w:val="467886"/>
        <w:u w:val="single"/>
      </w:rPr>
    </w:lvl>
    <w:lvl w:ilvl="2">
      <w:start w:val="1"/>
      <w:numFmt w:val="decimal"/>
      <w:lvlText w:val="%1.%2.%3."/>
      <w:lvlJc w:val="left"/>
      <w:pPr>
        <w:ind w:left="2160" w:hanging="720"/>
      </w:pPr>
      <w:rPr>
        <w:rFonts w:eastAsia="Times New Roman" w:hint="default"/>
        <w:color w:val="467886"/>
        <w:u w:val="single"/>
      </w:rPr>
    </w:lvl>
    <w:lvl w:ilvl="3">
      <w:start w:val="1"/>
      <w:numFmt w:val="decimal"/>
      <w:lvlText w:val="%1.%2.%3.%4."/>
      <w:lvlJc w:val="left"/>
      <w:pPr>
        <w:ind w:left="2880" w:hanging="720"/>
      </w:pPr>
      <w:rPr>
        <w:rFonts w:eastAsia="Times New Roman" w:hint="default"/>
        <w:color w:val="467886"/>
        <w:u w:val="single"/>
      </w:rPr>
    </w:lvl>
    <w:lvl w:ilvl="4">
      <w:start w:val="1"/>
      <w:numFmt w:val="decimal"/>
      <w:lvlText w:val="%1.%2.%3.%4.%5."/>
      <w:lvlJc w:val="left"/>
      <w:pPr>
        <w:ind w:left="3960" w:hanging="1080"/>
      </w:pPr>
      <w:rPr>
        <w:rFonts w:eastAsia="Times New Roman" w:hint="default"/>
        <w:color w:val="467886"/>
        <w:u w:val="single"/>
      </w:rPr>
    </w:lvl>
    <w:lvl w:ilvl="5">
      <w:start w:val="1"/>
      <w:numFmt w:val="decimal"/>
      <w:lvlText w:val="%1.%2.%3.%4.%5.%6."/>
      <w:lvlJc w:val="left"/>
      <w:pPr>
        <w:ind w:left="4680" w:hanging="1080"/>
      </w:pPr>
      <w:rPr>
        <w:rFonts w:eastAsia="Times New Roman" w:hint="default"/>
        <w:color w:val="467886"/>
        <w:u w:val="single"/>
      </w:rPr>
    </w:lvl>
    <w:lvl w:ilvl="6">
      <w:start w:val="1"/>
      <w:numFmt w:val="decimal"/>
      <w:lvlText w:val="%1.%2.%3.%4.%5.%6.%7."/>
      <w:lvlJc w:val="left"/>
      <w:pPr>
        <w:ind w:left="5400" w:hanging="1080"/>
      </w:pPr>
      <w:rPr>
        <w:rFonts w:eastAsia="Times New Roman" w:hint="default"/>
        <w:color w:val="467886"/>
        <w:u w:val="single"/>
      </w:rPr>
    </w:lvl>
    <w:lvl w:ilvl="7">
      <w:start w:val="1"/>
      <w:numFmt w:val="decimal"/>
      <w:lvlText w:val="%1.%2.%3.%4.%5.%6.%7.%8."/>
      <w:lvlJc w:val="left"/>
      <w:pPr>
        <w:ind w:left="6480" w:hanging="1440"/>
      </w:pPr>
      <w:rPr>
        <w:rFonts w:eastAsia="Times New Roman" w:hint="default"/>
        <w:color w:val="467886"/>
        <w:u w:val="single"/>
      </w:rPr>
    </w:lvl>
    <w:lvl w:ilvl="8">
      <w:start w:val="1"/>
      <w:numFmt w:val="decimal"/>
      <w:lvlText w:val="%1.%2.%3.%4.%5.%6.%7.%8.%9."/>
      <w:lvlJc w:val="left"/>
      <w:pPr>
        <w:ind w:left="7200" w:hanging="1440"/>
      </w:pPr>
      <w:rPr>
        <w:rFonts w:eastAsia="Times New Roman" w:hint="default"/>
        <w:color w:val="467886"/>
        <w:u w:val="single"/>
      </w:rPr>
    </w:lvl>
  </w:abstractNum>
  <w:abstractNum w:abstractNumId="15" w15:restartNumberingAfterBreak="0">
    <w:nsid w:val="5D420085"/>
    <w:multiLevelType w:val="multilevel"/>
    <w:tmpl w:val="472CF634"/>
    <w:lvl w:ilvl="0">
      <w:numFmt w:val="decimal"/>
      <w:lvlText w:val="%1"/>
      <w:lvlJc w:val="left"/>
      <w:pPr>
        <w:ind w:left="384" w:hanging="384"/>
      </w:pPr>
      <w:rPr>
        <w:rFonts w:hint="default"/>
        <w:b/>
        <w:i/>
      </w:rPr>
    </w:lvl>
    <w:lvl w:ilvl="1">
      <w:start w:val="55"/>
      <w:numFmt w:val="decimal"/>
      <w:lvlText w:val="%1.%2"/>
      <w:lvlJc w:val="left"/>
      <w:pPr>
        <w:ind w:left="384" w:hanging="384"/>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6" w15:restartNumberingAfterBreak="0">
    <w:nsid w:val="5DAD00D3"/>
    <w:multiLevelType w:val="multilevel"/>
    <w:tmpl w:val="82883DC0"/>
    <w:lvl w:ilvl="0">
      <w:start w:val="7"/>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15:restartNumberingAfterBreak="0">
    <w:nsid w:val="610E1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004644"/>
    <w:multiLevelType w:val="hybridMultilevel"/>
    <w:tmpl w:val="CD52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2248A"/>
    <w:multiLevelType w:val="hybridMultilevel"/>
    <w:tmpl w:val="EC4A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24E47"/>
    <w:multiLevelType w:val="hybridMultilevel"/>
    <w:tmpl w:val="A0E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084741">
    <w:abstractNumId w:val="2"/>
  </w:num>
  <w:num w:numId="2" w16cid:durableId="721950347">
    <w:abstractNumId w:val="11"/>
  </w:num>
  <w:num w:numId="3" w16cid:durableId="121850044">
    <w:abstractNumId w:val="5"/>
  </w:num>
  <w:num w:numId="4" w16cid:durableId="711921598">
    <w:abstractNumId w:val="3"/>
  </w:num>
  <w:num w:numId="5" w16cid:durableId="421993358">
    <w:abstractNumId w:val="12"/>
  </w:num>
  <w:num w:numId="6" w16cid:durableId="1210191161">
    <w:abstractNumId w:val="14"/>
  </w:num>
  <w:num w:numId="7" w16cid:durableId="2145930059">
    <w:abstractNumId w:val="18"/>
  </w:num>
  <w:num w:numId="8" w16cid:durableId="895359063">
    <w:abstractNumId w:val="0"/>
  </w:num>
  <w:num w:numId="9" w16cid:durableId="169565927">
    <w:abstractNumId w:val="9"/>
  </w:num>
  <w:num w:numId="10" w16cid:durableId="356780455">
    <w:abstractNumId w:val="13"/>
  </w:num>
  <w:num w:numId="11" w16cid:durableId="2030787687">
    <w:abstractNumId w:val="4"/>
  </w:num>
  <w:num w:numId="12" w16cid:durableId="800929024">
    <w:abstractNumId w:val="6"/>
  </w:num>
  <w:num w:numId="13" w16cid:durableId="1829397901">
    <w:abstractNumId w:val="20"/>
  </w:num>
  <w:num w:numId="14" w16cid:durableId="1510176374">
    <w:abstractNumId w:val="19"/>
  </w:num>
  <w:num w:numId="15" w16cid:durableId="2011517661">
    <w:abstractNumId w:val="15"/>
  </w:num>
  <w:num w:numId="16" w16cid:durableId="882450864">
    <w:abstractNumId w:val="8"/>
  </w:num>
  <w:num w:numId="17" w16cid:durableId="1984383568">
    <w:abstractNumId w:val="7"/>
  </w:num>
  <w:num w:numId="18" w16cid:durableId="1787238458">
    <w:abstractNumId w:val="10"/>
  </w:num>
  <w:num w:numId="19" w16cid:durableId="1674646804">
    <w:abstractNumId w:val="17"/>
  </w:num>
  <w:num w:numId="20" w16cid:durableId="1049767292">
    <w:abstractNumId w:val="16"/>
  </w:num>
  <w:num w:numId="21" w16cid:durableId="13007645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1"/>
    <w:rsid w:val="00001839"/>
    <w:rsid w:val="00004E91"/>
    <w:rsid w:val="00011870"/>
    <w:rsid w:val="0003019A"/>
    <w:rsid w:val="000312C5"/>
    <w:rsid w:val="00031BEB"/>
    <w:rsid w:val="00031D7D"/>
    <w:rsid w:val="000323EA"/>
    <w:rsid w:val="0003610D"/>
    <w:rsid w:val="000371E8"/>
    <w:rsid w:val="00037C72"/>
    <w:rsid w:val="000542A1"/>
    <w:rsid w:val="000548D9"/>
    <w:rsid w:val="0005573C"/>
    <w:rsid w:val="00055837"/>
    <w:rsid w:val="00061433"/>
    <w:rsid w:val="00062334"/>
    <w:rsid w:val="000719C2"/>
    <w:rsid w:val="00077110"/>
    <w:rsid w:val="0008020F"/>
    <w:rsid w:val="00082A85"/>
    <w:rsid w:val="00082C51"/>
    <w:rsid w:val="0008494A"/>
    <w:rsid w:val="00085C3F"/>
    <w:rsid w:val="0008790D"/>
    <w:rsid w:val="000914F1"/>
    <w:rsid w:val="000930D1"/>
    <w:rsid w:val="00095285"/>
    <w:rsid w:val="000A51F0"/>
    <w:rsid w:val="000A701C"/>
    <w:rsid w:val="000B377E"/>
    <w:rsid w:val="000B4BCD"/>
    <w:rsid w:val="000D185C"/>
    <w:rsid w:val="000D197D"/>
    <w:rsid w:val="000D2EDB"/>
    <w:rsid w:val="000E2771"/>
    <w:rsid w:val="000E4242"/>
    <w:rsid w:val="000E7E8B"/>
    <w:rsid w:val="000F1141"/>
    <w:rsid w:val="000F13EB"/>
    <w:rsid w:val="000F4BF5"/>
    <w:rsid w:val="000F64DC"/>
    <w:rsid w:val="001036BC"/>
    <w:rsid w:val="001040A7"/>
    <w:rsid w:val="0010449C"/>
    <w:rsid w:val="00104D91"/>
    <w:rsid w:val="00112591"/>
    <w:rsid w:val="00114361"/>
    <w:rsid w:val="001163E4"/>
    <w:rsid w:val="00120FF4"/>
    <w:rsid w:val="00124433"/>
    <w:rsid w:val="00125892"/>
    <w:rsid w:val="00127F76"/>
    <w:rsid w:val="00130233"/>
    <w:rsid w:val="00135ACC"/>
    <w:rsid w:val="001454C1"/>
    <w:rsid w:val="00162516"/>
    <w:rsid w:val="0016448B"/>
    <w:rsid w:val="001644BF"/>
    <w:rsid w:val="00164A0E"/>
    <w:rsid w:val="00166448"/>
    <w:rsid w:val="00166986"/>
    <w:rsid w:val="00167348"/>
    <w:rsid w:val="00175F95"/>
    <w:rsid w:val="00177AE5"/>
    <w:rsid w:val="0018107C"/>
    <w:rsid w:val="001823D5"/>
    <w:rsid w:val="00182BD2"/>
    <w:rsid w:val="00183ACB"/>
    <w:rsid w:val="00183D9F"/>
    <w:rsid w:val="00183E58"/>
    <w:rsid w:val="0019027A"/>
    <w:rsid w:val="001A06FE"/>
    <w:rsid w:val="001A3910"/>
    <w:rsid w:val="001A56C6"/>
    <w:rsid w:val="001B1E16"/>
    <w:rsid w:val="001B2129"/>
    <w:rsid w:val="001B2C1A"/>
    <w:rsid w:val="001B2C49"/>
    <w:rsid w:val="001B3659"/>
    <w:rsid w:val="001B6F35"/>
    <w:rsid w:val="001C195A"/>
    <w:rsid w:val="001C19F0"/>
    <w:rsid w:val="001D54FA"/>
    <w:rsid w:val="001D5B7F"/>
    <w:rsid w:val="001E69DE"/>
    <w:rsid w:val="001F13C1"/>
    <w:rsid w:val="001F5B93"/>
    <w:rsid w:val="001F7AF2"/>
    <w:rsid w:val="001F7E89"/>
    <w:rsid w:val="002005D2"/>
    <w:rsid w:val="0020328F"/>
    <w:rsid w:val="00203A5F"/>
    <w:rsid w:val="002052B7"/>
    <w:rsid w:val="00211A2F"/>
    <w:rsid w:val="002145FB"/>
    <w:rsid w:val="00214907"/>
    <w:rsid w:val="00216F5C"/>
    <w:rsid w:val="00217F80"/>
    <w:rsid w:val="00226EAF"/>
    <w:rsid w:val="002309D3"/>
    <w:rsid w:val="002310A0"/>
    <w:rsid w:val="002362B7"/>
    <w:rsid w:val="00241347"/>
    <w:rsid w:val="0024481A"/>
    <w:rsid w:val="00250E14"/>
    <w:rsid w:val="00252FE3"/>
    <w:rsid w:val="0025402D"/>
    <w:rsid w:val="00254B5D"/>
    <w:rsid w:val="002604ED"/>
    <w:rsid w:val="00264E0E"/>
    <w:rsid w:val="002652C5"/>
    <w:rsid w:val="00265EDC"/>
    <w:rsid w:val="00266F86"/>
    <w:rsid w:val="00270139"/>
    <w:rsid w:val="00272985"/>
    <w:rsid w:val="0027349A"/>
    <w:rsid w:val="002766BC"/>
    <w:rsid w:val="002823E0"/>
    <w:rsid w:val="00283073"/>
    <w:rsid w:val="00287510"/>
    <w:rsid w:val="002A03A2"/>
    <w:rsid w:val="002A1AAB"/>
    <w:rsid w:val="002A31FA"/>
    <w:rsid w:val="002A4980"/>
    <w:rsid w:val="002A59FE"/>
    <w:rsid w:val="002A6916"/>
    <w:rsid w:val="002A79C7"/>
    <w:rsid w:val="002B15E2"/>
    <w:rsid w:val="002B1641"/>
    <w:rsid w:val="002B3D20"/>
    <w:rsid w:val="002B643A"/>
    <w:rsid w:val="002B6BE7"/>
    <w:rsid w:val="002B7F9A"/>
    <w:rsid w:val="002C2309"/>
    <w:rsid w:val="002D1EB4"/>
    <w:rsid w:val="002D4758"/>
    <w:rsid w:val="002D4BB4"/>
    <w:rsid w:val="002D68AC"/>
    <w:rsid w:val="002D7B07"/>
    <w:rsid w:val="002F2C70"/>
    <w:rsid w:val="002F5212"/>
    <w:rsid w:val="00300D79"/>
    <w:rsid w:val="00311D9D"/>
    <w:rsid w:val="003152CD"/>
    <w:rsid w:val="003175C7"/>
    <w:rsid w:val="00322E09"/>
    <w:rsid w:val="00326745"/>
    <w:rsid w:val="00336B77"/>
    <w:rsid w:val="00343F34"/>
    <w:rsid w:val="00346F0F"/>
    <w:rsid w:val="003520C1"/>
    <w:rsid w:val="00352D02"/>
    <w:rsid w:val="00356D68"/>
    <w:rsid w:val="0036039D"/>
    <w:rsid w:val="00363F9E"/>
    <w:rsid w:val="00374A40"/>
    <w:rsid w:val="00390668"/>
    <w:rsid w:val="00391264"/>
    <w:rsid w:val="00392B88"/>
    <w:rsid w:val="0039531E"/>
    <w:rsid w:val="003A1241"/>
    <w:rsid w:val="003B0CBA"/>
    <w:rsid w:val="003B2CA1"/>
    <w:rsid w:val="003B4DE9"/>
    <w:rsid w:val="003B5413"/>
    <w:rsid w:val="003B61B5"/>
    <w:rsid w:val="003B6DD7"/>
    <w:rsid w:val="003C0468"/>
    <w:rsid w:val="003C04FA"/>
    <w:rsid w:val="003C2C51"/>
    <w:rsid w:val="003C57F0"/>
    <w:rsid w:val="003D1036"/>
    <w:rsid w:val="003D333F"/>
    <w:rsid w:val="003D5E6B"/>
    <w:rsid w:val="003E08E0"/>
    <w:rsid w:val="003E5D6A"/>
    <w:rsid w:val="003E74BE"/>
    <w:rsid w:val="003E7631"/>
    <w:rsid w:val="003F1B15"/>
    <w:rsid w:val="003F1DB8"/>
    <w:rsid w:val="003F3E73"/>
    <w:rsid w:val="003F5A8E"/>
    <w:rsid w:val="0040179C"/>
    <w:rsid w:val="0040252F"/>
    <w:rsid w:val="004113E2"/>
    <w:rsid w:val="00415D98"/>
    <w:rsid w:val="0041788B"/>
    <w:rsid w:val="00417C2A"/>
    <w:rsid w:val="004216C4"/>
    <w:rsid w:val="0042218D"/>
    <w:rsid w:val="004326CE"/>
    <w:rsid w:val="00442178"/>
    <w:rsid w:val="004435C6"/>
    <w:rsid w:val="00443A5D"/>
    <w:rsid w:val="004509E0"/>
    <w:rsid w:val="00453A3E"/>
    <w:rsid w:val="00456027"/>
    <w:rsid w:val="004631F0"/>
    <w:rsid w:val="00470A20"/>
    <w:rsid w:val="00480860"/>
    <w:rsid w:val="00481E6A"/>
    <w:rsid w:val="00497E7B"/>
    <w:rsid w:val="004A1C8A"/>
    <w:rsid w:val="004A2EBA"/>
    <w:rsid w:val="004A6C3B"/>
    <w:rsid w:val="004B0211"/>
    <w:rsid w:val="004B0930"/>
    <w:rsid w:val="004B1514"/>
    <w:rsid w:val="004B24EC"/>
    <w:rsid w:val="004B53E8"/>
    <w:rsid w:val="004B5716"/>
    <w:rsid w:val="004B7332"/>
    <w:rsid w:val="004C539F"/>
    <w:rsid w:val="004C5FF2"/>
    <w:rsid w:val="004C6C4F"/>
    <w:rsid w:val="004D1978"/>
    <w:rsid w:val="004D4AFC"/>
    <w:rsid w:val="004D536B"/>
    <w:rsid w:val="004D6905"/>
    <w:rsid w:val="004D6CBB"/>
    <w:rsid w:val="004E147F"/>
    <w:rsid w:val="004E153D"/>
    <w:rsid w:val="004E550E"/>
    <w:rsid w:val="004E7A3F"/>
    <w:rsid w:val="004F309F"/>
    <w:rsid w:val="004F5D67"/>
    <w:rsid w:val="004F7F83"/>
    <w:rsid w:val="00500840"/>
    <w:rsid w:val="00501126"/>
    <w:rsid w:val="00506C6B"/>
    <w:rsid w:val="005078A2"/>
    <w:rsid w:val="00517450"/>
    <w:rsid w:val="00522F9D"/>
    <w:rsid w:val="00523F44"/>
    <w:rsid w:val="005241D5"/>
    <w:rsid w:val="00525C6B"/>
    <w:rsid w:val="005260C7"/>
    <w:rsid w:val="00527A01"/>
    <w:rsid w:val="00527CDF"/>
    <w:rsid w:val="005326CF"/>
    <w:rsid w:val="00534CED"/>
    <w:rsid w:val="00534F8B"/>
    <w:rsid w:val="00547694"/>
    <w:rsid w:val="00555B0B"/>
    <w:rsid w:val="00561248"/>
    <w:rsid w:val="005617AA"/>
    <w:rsid w:val="00564349"/>
    <w:rsid w:val="005675E0"/>
    <w:rsid w:val="005677E7"/>
    <w:rsid w:val="00580157"/>
    <w:rsid w:val="005808E3"/>
    <w:rsid w:val="00590CB1"/>
    <w:rsid w:val="005918D9"/>
    <w:rsid w:val="00591F9C"/>
    <w:rsid w:val="00595F83"/>
    <w:rsid w:val="005965ED"/>
    <w:rsid w:val="005A0FAF"/>
    <w:rsid w:val="005A52DF"/>
    <w:rsid w:val="005C0AA6"/>
    <w:rsid w:val="005C0C96"/>
    <w:rsid w:val="005C155E"/>
    <w:rsid w:val="005C3E0C"/>
    <w:rsid w:val="005C5BE9"/>
    <w:rsid w:val="005C6FF3"/>
    <w:rsid w:val="005D2839"/>
    <w:rsid w:val="005D4CDD"/>
    <w:rsid w:val="005D69A3"/>
    <w:rsid w:val="005E1AA5"/>
    <w:rsid w:val="005E1B17"/>
    <w:rsid w:val="005E31DC"/>
    <w:rsid w:val="005F39AC"/>
    <w:rsid w:val="006020A9"/>
    <w:rsid w:val="00604E3B"/>
    <w:rsid w:val="00607EE2"/>
    <w:rsid w:val="00613B67"/>
    <w:rsid w:val="00617E55"/>
    <w:rsid w:val="0062222A"/>
    <w:rsid w:val="0062229A"/>
    <w:rsid w:val="00623B53"/>
    <w:rsid w:val="0062761C"/>
    <w:rsid w:val="00632552"/>
    <w:rsid w:val="006339C9"/>
    <w:rsid w:val="006339FD"/>
    <w:rsid w:val="006410E6"/>
    <w:rsid w:val="00641BA5"/>
    <w:rsid w:val="00641C4C"/>
    <w:rsid w:val="006422DB"/>
    <w:rsid w:val="006430EE"/>
    <w:rsid w:val="0065191E"/>
    <w:rsid w:val="006528F8"/>
    <w:rsid w:val="006574E5"/>
    <w:rsid w:val="00664440"/>
    <w:rsid w:val="00674DEF"/>
    <w:rsid w:val="006772AE"/>
    <w:rsid w:val="00681302"/>
    <w:rsid w:val="0068343D"/>
    <w:rsid w:val="00683ECA"/>
    <w:rsid w:val="00696FFF"/>
    <w:rsid w:val="006A3BEB"/>
    <w:rsid w:val="006A52AD"/>
    <w:rsid w:val="006A78C3"/>
    <w:rsid w:val="006B015D"/>
    <w:rsid w:val="006B2787"/>
    <w:rsid w:val="006B459E"/>
    <w:rsid w:val="006B5D30"/>
    <w:rsid w:val="006B6A72"/>
    <w:rsid w:val="006C2168"/>
    <w:rsid w:val="006C430D"/>
    <w:rsid w:val="006C6A73"/>
    <w:rsid w:val="006D0768"/>
    <w:rsid w:val="006D4E45"/>
    <w:rsid w:val="006D5360"/>
    <w:rsid w:val="006D5775"/>
    <w:rsid w:val="006D58E3"/>
    <w:rsid w:val="006D5C4F"/>
    <w:rsid w:val="006D7784"/>
    <w:rsid w:val="006E01CA"/>
    <w:rsid w:val="006E1FEF"/>
    <w:rsid w:val="006E5BCB"/>
    <w:rsid w:val="006E7A4B"/>
    <w:rsid w:val="006F1402"/>
    <w:rsid w:val="006F1694"/>
    <w:rsid w:val="006F6CC5"/>
    <w:rsid w:val="00700AF1"/>
    <w:rsid w:val="0070152C"/>
    <w:rsid w:val="00702F59"/>
    <w:rsid w:val="007034E2"/>
    <w:rsid w:val="00706659"/>
    <w:rsid w:val="0071291E"/>
    <w:rsid w:val="00722C3E"/>
    <w:rsid w:val="007306B0"/>
    <w:rsid w:val="00765452"/>
    <w:rsid w:val="007672A1"/>
    <w:rsid w:val="007716CA"/>
    <w:rsid w:val="00771EB8"/>
    <w:rsid w:val="007760FD"/>
    <w:rsid w:val="00777623"/>
    <w:rsid w:val="00781C86"/>
    <w:rsid w:val="00785C87"/>
    <w:rsid w:val="00787118"/>
    <w:rsid w:val="00790834"/>
    <w:rsid w:val="00792919"/>
    <w:rsid w:val="00793BA6"/>
    <w:rsid w:val="007978E1"/>
    <w:rsid w:val="007A0BD5"/>
    <w:rsid w:val="007A41AE"/>
    <w:rsid w:val="007A5B47"/>
    <w:rsid w:val="007B42C1"/>
    <w:rsid w:val="007C0F9E"/>
    <w:rsid w:val="007C46C3"/>
    <w:rsid w:val="007D0DC4"/>
    <w:rsid w:val="007D1786"/>
    <w:rsid w:val="007D3ACA"/>
    <w:rsid w:val="007D4DF3"/>
    <w:rsid w:val="007D51DE"/>
    <w:rsid w:val="007D6E71"/>
    <w:rsid w:val="007E51C6"/>
    <w:rsid w:val="007F2AE5"/>
    <w:rsid w:val="007F557C"/>
    <w:rsid w:val="007F755C"/>
    <w:rsid w:val="00804A42"/>
    <w:rsid w:val="008060E4"/>
    <w:rsid w:val="00806DA9"/>
    <w:rsid w:val="00820ACB"/>
    <w:rsid w:val="0082222D"/>
    <w:rsid w:val="00825129"/>
    <w:rsid w:val="00830625"/>
    <w:rsid w:val="00832F2F"/>
    <w:rsid w:val="008500FF"/>
    <w:rsid w:val="00850462"/>
    <w:rsid w:val="008611C4"/>
    <w:rsid w:val="00863212"/>
    <w:rsid w:val="00863538"/>
    <w:rsid w:val="008638FC"/>
    <w:rsid w:val="008662EF"/>
    <w:rsid w:val="00870852"/>
    <w:rsid w:val="008779DD"/>
    <w:rsid w:val="008845FE"/>
    <w:rsid w:val="00884DE5"/>
    <w:rsid w:val="00891D82"/>
    <w:rsid w:val="008A7468"/>
    <w:rsid w:val="008B5893"/>
    <w:rsid w:val="008C2262"/>
    <w:rsid w:val="008C3B04"/>
    <w:rsid w:val="008C696B"/>
    <w:rsid w:val="008D798A"/>
    <w:rsid w:val="008E47E6"/>
    <w:rsid w:val="008E5498"/>
    <w:rsid w:val="008F249C"/>
    <w:rsid w:val="008F71F3"/>
    <w:rsid w:val="009005FB"/>
    <w:rsid w:val="009073B5"/>
    <w:rsid w:val="00911389"/>
    <w:rsid w:val="00911CD7"/>
    <w:rsid w:val="0091283A"/>
    <w:rsid w:val="00913DBB"/>
    <w:rsid w:val="009155A8"/>
    <w:rsid w:val="009246A8"/>
    <w:rsid w:val="0092781F"/>
    <w:rsid w:val="00930A99"/>
    <w:rsid w:val="009343D6"/>
    <w:rsid w:val="00945A02"/>
    <w:rsid w:val="009472C0"/>
    <w:rsid w:val="00955B2F"/>
    <w:rsid w:val="0096026D"/>
    <w:rsid w:val="00960CD5"/>
    <w:rsid w:val="009623B9"/>
    <w:rsid w:val="009647E5"/>
    <w:rsid w:val="0096585F"/>
    <w:rsid w:val="00966B8C"/>
    <w:rsid w:val="0097007B"/>
    <w:rsid w:val="009728E5"/>
    <w:rsid w:val="00982559"/>
    <w:rsid w:val="009828FD"/>
    <w:rsid w:val="0098451E"/>
    <w:rsid w:val="009866CF"/>
    <w:rsid w:val="009A4476"/>
    <w:rsid w:val="009B0077"/>
    <w:rsid w:val="009B0324"/>
    <w:rsid w:val="009C4C75"/>
    <w:rsid w:val="009D2F03"/>
    <w:rsid w:val="009D3FE9"/>
    <w:rsid w:val="009D4C49"/>
    <w:rsid w:val="009E0A24"/>
    <w:rsid w:val="009E0BB4"/>
    <w:rsid w:val="009E21C1"/>
    <w:rsid w:val="009E449A"/>
    <w:rsid w:val="009F33B0"/>
    <w:rsid w:val="009F4647"/>
    <w:rsid w:val="00A06FC8"/>
    <w:rsid w:val="00A172DF"/>
    <w:rsid w:val="00A2362E"/>
    <w:rsid w:val="00A26FE1"/>
    <w:rsid w:val="00A34B1C"/>
    <w:rsid w:val="00A35066"/>
    <w:rsid w:val="00A35761"/>
    <w:rsid w:val="00A364BB"/>
    <w:rsid w:val="00A36E96"/>
    <w:rsid w:val="00A4179D"/>
    <w:rsid w:val="00A41EB8"/>
    <w:rsid w:val="00A5295D"/>
    <w:rsid w:val="00A5346B"/>
    <w:rsid w:val="00A53532"/>
    <w:rsid w:val="00A53765"/>
    <w:rsid w:val="00A57AFD"/>
    <w:rsid w:val="00A60768"/>
    <w:rsid w:val="00A63038"/>
    <w:rsid w:val="00A67663"/>
    <w:rsid w:val="00A712AA"/>
    <w:rsid w:val="00A72C29"/>
    <w:rsid w:val="00A74BB0"/>
    <w:rsid w:val="00A75068"/>
    <w:rsid w:val="00A831F0"/>
    <w:rsid w:val="00A84002"/>
    <w:rsid w:val="00A85759"/>
    <w:rsid w:val="00A87895"/>
    <w:rsid w:val="00A92D02"/>
    <w:rsid w:val="00A96568"/>
    <w:rsid w:val="00A973B4"/>
    <w:rsid w:val="00A9771C"/>
    <w:rsid w:val="00AA1F8A"/>
    <w:rsid w:val="00AA2292"/>
    <w:rsid w:val="00AA3866"/>
    <w:rsid w:val="00AA5EAC"/>
    <w:rsid w:val="00AA7039"/>
    <w:rsid w:val="00AB00CA"/>
    <w:rsid w:val="00AB018F"/>
    <w:rsid w:val="00AB0F80"/>
    <w:rsid w:val="00AB5C9E"/>
    <w:rsid w:val="00AC0C22"/>
    <w:rsid w:val="00AC10D0"/>
    <w:rsid w:val="00AC5164"/>
    <w:rsid w:val="00AD3843"/>
    <w:rsid w:val="00AD6039"/>
    <w:rsid w:val="00AD73AF"/>
    <w:rsid w:val="00AF48AB"/>
    <w:rsid w:val="00B01ADA"/>
    <w:rsid w:val="00B02738"/>
    <w:rsid w:val="00B02E32"/>
    <w:rsid w:val="00B04999"/>
    <w:rsid w:val="00B05C3E"/>
    <w:rsid w:val="00B205D0"/>
    <w:rsid w:val="00B2104F"/>
    <w:rsid w:val="00B239A8"/>
    <w:rsid w:val="00B2566D"/>
    <w:rsid w:val="00B33F7F"/>
    <w:rsid w:val="00B3714E"/>
    <w:rsid w:val="00B42C10"/>
    <w:rsid w:val="00B53607"/>
    <w:rsid w:val="00B57FC4"/>
    <w:rsid w:val="00B701C0"/>
    <w:rsid w:val="00B702AE"/>
    <w:rsid w:val="00B71A79"/>
    <w:rsid w:val="00B7543F"/>
    <w:rsid w:val="00B805C1"/>
    <w:rsid w:val="00B831B4"/>
    <w:rsid w:val="00B83CF6"/>
    <w:rsid w:val="00B86DB9"/>
    <w:rsid w:val="00B9174D"/>
    <w:rsid w:val="00B9491C"/>
    <w:rsid w:val="00BA0245"/>
    <w:rsid w:val="00BA1401"/>
    <w:rsid w:val="00BA3BB6"/>
    <w:rsid w:val="00BA40F9"/>
    <w:rsid w:val="00BA4C7A"/>
    <w:rsid w:val="00BA50EB"/>
    <w:rsid w:val="00BB082C"/>
    <w:rsid w:val="00BB0E2D"/>
    <w:rsid w:val="00BB4C41"/>
    <w:rsid w:val="00BB77A8"/>
    <w:rsid w:val="00BB7C68"/>
    <w:rsid w:val="00BC1FA7"/>
    <w:rsid w:val="00BC7FA5"/>
    <w:rsid w:val="00BD3F1F"/>
    <w:rsid w:val="00BD79AB"/>
    <w:rsid w:val="00BE19DA"/>
    <w:rsid w:val="00BE6723"/>
    <w:rsid w:val="00BF443E"/>
    <w:rsid w:val="00C02426"/>
    <w:rsid w:val="00C03E88"/>
    <w:rsid w:val="00C0609B"/>
    <w:rsid w:val="00C0647B"/>
    <w:rsid w:val="00C14733"/>
    <w:rsid w:val="00C147F8"/>
    <w:rsid w:val="00C22AB5"/>
    <w:rsid w:val="00C24D2B"/>
    <w:rsid w:val="00C255E8"/>
    <w:rsid w:val="00C34C70"/>
    <w:rsid w:val="00C40047"/>
    <w:rsid w:val="00C42A1A"/>
    <w:rsid w:val="00C42F4C"/>
    <w:rsid w:val="00C432E9"/>
    <w:rsid w:val="00C457A0"/>
    <w:rsid w:val="00C507C8"/>
    <w:rsid w:val="00C515E2"/>
    <w:rsid w:val="00C521E9"/>
    <w:rsid w:val="00C54E76"/>
    <w:rsid w:val="00C56546"/>
    <w:rsid w:val="00C56EDB"/>
    <w:rsid w:val="00C57D8E"/>
    <w:rsid w:val="00C62938"/>
    <w:rsid w:val="00C669D4"/>
    <w:rsid w:val="00C74668"/>
    <w:rsid w:val="00C75A5D"/>
    <w:rsid w:val="00C917D6"/>
    <w:rsid w:val="00C966DD"/>
    <w:rsid w:val="00CA207E"/>
    <w:rsid w:val="00CA397C"/>
    <w:rsid w:val="00CB53B5"/>
    <w:rsid w:val="00CB69AE"/>
    <w:rsid w:val="00CC1FBB"/>
    <w:rsid w:val="00CD288D"/>
    <w:rsid w:val="00CD2CF6"/>
    <w:rsid w:val="00CD56DE"/>
    <w:rsid w:val="00CD7627"/>
    <w:rsid w:val="00CF2CF2"/>
    <w:rsid w:val="00D11E24"/>
    <w:rsid w:val="00D12797"/>
    <w:rsid w:val="00D13483"/>
    <w:rsid w:val="00D164D9"/>
    <w:rsid w:val="00D24C3E"/>
    <w:rsid w:val="00D34A82"/>
    <w:rsid w:val="00D44017"/>
    <w:rsid w:val="00D4405A"/>
    <w:rsid w:val="00D47227"/>
    <w:rsid w:val="00D51628"/>
    <w:rsid w:val="00D57F6E"/>
    <w:rsid w:val="00D62110"/>
    <w:rsid w:val="00D64EAF"/>
    <w:rsid w:val="00D66D45"/>
    <w:rsid w:val="00D7446C"/>
    <w:rsid w:val="00D82A10"/>
    <w:rsid w:val="00D8335E"/>
    <w:rsid w:val="00D8531F"/>
    <w:rsid w:val="00D85423"/>
    <w:rsid w:val="00D85FFF"/>
    <w:rsid w:val="00D8601B"/>
    <w:rsid w:val="00D87020"/>
    <w:rsid w:val="00D95BEA"/>
    <w:rsid w:val="00D962E2"/>
    <w:rsid w:val="00D97AA2"/>
    <w:rsid w:val="00DA2D4B"/>
    <w:rsid w:val="00DA482C"/>
    <w:rsid w:val="00DB265E"/>
    <w:rsid w:val="00DB3EAA"/>
    <w:rsid w:val="00DB4CAE"/>
    <w:rsid w:val="00DB5890"/>
    <w:rsid w:val="00DB68A2"/>
    <w:rsid w:val="00DD1CC5"/>
    <w:rsid w:val="00DD342A"/>
    <w:rsid w:val="00DD5988"/>
    <w:rsid w:val="00DE60C7"/>
    <w:rsid w:val="00DE68CD"/>
    <w:rsid w:val="00DE74E6"/>
    <w:rsid w:val="00DF1F88"/>
    <w:rsid w:val="00DF240C"/>
    <w:rsid w:val="00DF476C"/>
    <w:rsid w:val="00DF58BB"/>
    <w:rsid w:val="00E04988"/>
    <w:rsid w:val="00E07421"/>
    <w:rsid w:val="00E12E31"/>
    <w:rsid w:val="00E140A0"/>
    <w:rsid w:val="00E20DB1"/>
    <w:rsid w:val="00E2153A"/>
    <w:rsid w:val="00E27190"/>
    <w:rsid w:val="00E408B7"/>
    <w:rsid w:val="00E44F5E"/>
    <w:rsid w:val="00E45712"/>
    <w:rsid w:val="00E4596D"/>
    <w:rsid w:val="00E45EE8"/>
    <w:rsid w:val="00E51138"/>
    <w:rsid w:val="00E57CCB"/>
    <w:rsid w:val="00E62F07"/>
    <w:rsid w:val="00E64A29"/>
    <w:rsid w:val="00E64DCB"/>
    <w:rsid w:val="00E654DA"/>
    <w:rsid w:val="00E656CA"/>
    <w:rsid w:val="00E7078D"/>
    <w:rsid w:val="00E738D0"/>
    <w:rsid w:val="00E749A0"/>
    <w:rsid w:val="00E77653"/>
    <w:rsid w:val="00E813F4"/>
    <w:rsid w:val="00E82CA1"/>
    <w:rsid w:val="00E83129"/>
    <w:rsid w:val="00E847D4"/>
    <w:rsid w:val="00E85543"/>
    <w:rsid w:val="00E8772A"/>
    <w:rsid w:val="00E903A6"/>
    <w:rsid w:val="00E91728"/>
    <w:rsid w:val="00E91B3F"/>
    <w:rsid w:val="00E979FC"/>
    <w:rsid w:val="00EB00F0"/>
    <w:rsid w:val="00EB04C1"/>
    <w:rsid w:val="00EB0DA6"/>
    <w:rsid w:val="00EC7774"/>
    <w:rsid w:val="00ED536C"/>
    <w:rsid w:val="00ED7E52"/>
    <w:rsid w:val="00EE17C8"/>
    <w:rsid w:val="00EE3574"/>
    <w:rsid w:val="00EF1D05"/>
    <w:rsid w:val="00EF288A"/>
    <w:rsid w:val="00EF46D6"/>
    <w:rsid w:val="00EF5824"/>
    <w:rsid w:val="00F032AF"/>
    <w:rsid w:val="00F07DB3"/>
    <w:rsid w:val="00F12D18"/>
    <w:rsid w:val="00F16044"/>
    <w:rsid w:val="00F2037D"/>
    <w:rsid w:val="00F22646"/>
    <w:rsid w:val="00F25D76"/>
    <w:rsid w:val="00F26591"/>
    <w:rsid w:val="00F351E3"/>
    <w:rsid w:val="00F52132"/>
    <w:rsid w:val="00F54DA5"/>
    <w:rsid w:val="00F6134D"/>
    <w:rsid w:val="00F676DA"/>
    <w:rsid w:val="00F721CD"/>
    <w:rsid w:val="00F73972"/>
    <w:rsid w:val="00F825A8"/>
    <w:rsid w:val="00FA3903"/>
    <w:rsid w:val="00FB4BA2"/>
    <w:rsid w:val="00FB4DE8"/>
    <w:rsid w:val="00FC2F11"/>
    <w:rsid w:val="00FC56CD"/>
    <w:rsid w:val="00FE18E0"/>
    <w:rsid w:val="00FF223D"/>
    <w:rsid w:val="00FF399A"/>
    <w:rsid w:val="00FF639F"/>
    <w:rsid w:val="00F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4F7F00"/>
  <w15:chartTrackingRefBased/>
  <w15:docId w15:val="{5CAEAE05-3146-4D65-B1C5-C4FF8DFA5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2AE5"/>
    <w:rPr>
      <w:sz w:val="24"/>
      <w:szCs w:val="24"/>
    </w:rPr>
  </w:style>
  <w:style w:type="paragraph" w:styleId="Heading1">
    <w:name w:val="heading 1"/>
    <w:basedOn w:val="Normal"/>
    <w:next w:val="Normal"/>
    <w:link w:val="Heading1Char"/>
    <w:qFormat/>
    <w:rsid w:val="006F1402"/>
    <w:pPr>
      <w:keepNext/>
      <w:spacing w:before="240" w:after="60"/>
      <w:outlineLvl w:val="0"/>
    </w:pPr>
    <w:rPr>
      <w:rFonts w:ascii="Aptos Display" w:hAnsi="Aptos Display"/>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Header">
    <w:name w:val="header"/>
    <w:basedOn w:val="Normal"/>
    <w:rsid w:val="00EB04C1"/>
    <w:pPr>
      <w:tabs>
        <w:tab w:val="center" w:pos="4320"/>
        <w:tab w:val="right" w:pos="8640"/>
      </w:tabs>
    </w:pPr>
  </w:style>
  <w:style w:type="character" w:customStyle="1" w:styleId="FooterChar">
    <w:name w:val="Footer Char"/>
    <w:link w:val="Footer"/>
    <w:rsid w:val="005078A2"/>
    <w:rPr>
      <w:sz w:val="24"/>
      <w:szCs w:val="24"/>
    </w:rPr>
  </w:style>
  <w:style w:type="paragraph" w:styleId="ListParagraph">
    <w:name w:val="List Paragraph"/>
    <w:basedOn w:val="Normal"/>
    <w:uiPriority w:val="34"/>
    <w:qFormat/>
    <w:rsid w:val="005078A2"/>
    <w:pPr>
      <w:ind w:left="720"/>
    </w:pPr>
  </w:style>
  <w:style w:type="character" w:customStyle="1" w:styleId="Heading1Char">
    <w:name w:val="Heading 1 Char"/>
    <w:link w:val="Heading1"/>
    <w:rsid w:val="006F1402"/>
    <w:rPr>
      <w:rFonts w:ascii="Aptos Display" w:eastAsia="Times New Roman" w:hAnsi="Aptos Display" w:cs="Times New Roman"/>
      <w:b/>
      <w:bCs/>
      <w:kern w:val="32"/>
      <w:sz w:val="32"/>
      <w:szCs w:val="32"/>
    </w:rPr>
  </w:style>
  <w:style w:type="paragraph" w:styleId="TOCHeading">
    <w:name w:val="TOC Heading"/>
    <w:basedOn w:val="Heading1"/>
    <w:next w:val="Normal"/>
    <w:uiPriority w:val="39"/>
    <w:unhideWhenUsed/>
    <w:qFormat/>
    <w:rsid w:val="006F1402"/>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5241D5"/>
    <w:pPr>
      <w:tabs>
        <w:tab w:val="left" w:pos="440"/>
        <w:tab w:val="right" w:leader="dot" w:pos="8630"/>
      </w:tabs>
    </w:pPr>
    <w:rPr>
      <w:b/>
      <w:bCs/>
      <w:noProof/>
      <w:sz w:val="20"/>
      <w:szCs w:val="20"/>
    </w:rPr>
  </w:style>
  <w:style w:type="character" w:styleId="Hyperlink">
    <w:name w:val="Hyperlink"/>
    <w:uiPriority w:val="99"/>
    <w:unhideWhenUsed/>
    <w:rsid w:val="006F1402"/>
    <w:rPr>
      <w:color w:val="467886"/>
      <w:u w:val="single"/>
    </w:rPr>
  </w:style>
  <w:style w:type="paragraph" w:styleId="TOC2">
    <w:name w:val="toc 2"/>
    <w:basedOn w:val="Normal"/>
    <w:next w:val="Normal"/>
    <w:autoRedefine/>
    <w:uiPriority w:val="39"/>
    <w:unhideWhenUsed/>
    <w:rsid w:val="00A26FE1"/>
    <w:pPr>
      <w:spacing w:after="100" w:line="259" w:lineRule="auto"/>
      <w:ind w:left="220"/>
    </w:pPr>
    <w:rPr>
      <w:rFonts w:ascii="Aptos" w:hAnsi="Aptos"/>
      <w:sz w:val="22"/>
      <w:szCs w:val="22"/>
    </w:rPr>
  </w:style>
  <w:style w:type="paragraph" w:styleId="TOC3">
    <w:name w:val="toc 3"/>
    <w:basedOn w:val="Normal"/>
    <w:next w:val="Normal"/>
    <w:autoRedefine/>
    <w:uiPriority w:val="39"/>
    <w:unhideWhenUsed/>
    <w:rsid w:val="00A26FE1"/>
    <w:pPr>
      <w:spacing w:after="100" w:line="259" w:lineRule="auto"/>
      <w:ind w:left="440"/>
    </w:pPr>
    <w:rPr>
      <w:rFonts w:ascii="Aptos" w:hAnsi="Aptos"/>
      <w:sz w:val="22"/>
      <w:szCs w:val="22"/>
    </w:rPr>
  </w:style>
  <w:style w:type="paragraph" w:styleId="Bibliography">
    <w:name w:val="Bibliography"/>
    <w:basedOn w:val="Normal"/>
    <w:next w:val="Normal"/>
    <w:uiPriority w:val="37"/>
    <w:unhideWhenUsed/>
    <w:rsid w:val="00FA3903"/>
    <w:pPr>
      <w:spacing w:line="480" w:lineRule="auto"/>
      <w:ind w:left="720" w:hanging="720"/>
    </w:pPr>
  </w:style>
  <w:style w:type="character" w:styleId="LineNumber">
    <w:name w:val="line number"/>
    <w:basedOn w:val="DefaultParagraphFont"/>
    <w:rsid w:val="00112591"/>
  </w:style>
  <w:style w:type="paragraph" w:styleId="Caption">
    <w:name w:val="caption"/>
    <w:basedOn w:val="Normal"/>
    <w:next w:val="Normal"/>
    <w:uiPriority w:val="35"/>
    <w:unhideWhenUsed/>
    <w:qFormat/>
    <w:rsid w:val="00A2362E"/>
    <w:rPr>
      <w:b/>
      <w:bCs/>
      <w:sz w:val="20"/>
      <w:szCs w:val="20"/>
    </w:rPr>
  </w:style>
  <w:style w:type="character" w:styleId="CommentReference">
    <w:name w:val="annotation reference"/>
    <w:rsid w:val="00A2362E"/>
    <w:rPr>
      <w:sz w:val="16"/>
      <w:szCs w:val="16"/>
    </w:rPr>
  </w:style>
  <w:style w:type="paragraph" w:styleId="CommentText">
    <w:name w:val="annotation text"/>
    <w:basedOn w:val="Normal"/>
    <w:link w:val="CommentTextChar"/>
    <w:rsid w:val="00A2362E"/>
    <w:rPr>
      <w:sz w:val="20"/>
      <w:szCs w:val="20"/>
    </w:rPr>
  </w:style>
  <w:style w:type="character" w:customStyle="1" w:styleId="CommentTextChar">
    <w:name w:val="Comment Text Char"/>
    <w:basedOn w:val="DefaultParagraphFont"/>
    <w:link w:val="CommentText"/>
    <w:rsid w:val="00A2362E"/>
  </w:style>
  <w:style w:type="paragraph" w:styleId="CommentSubject">
    <w:name w:val="annotation subject"/>
    <w:basedOn w:val="CommentText"/>
    <w:next w:val="CommentText"/>
    <w:link w:val="CommentSubjectChar"/>
    <w:rsid w:val="00A2362E"/>
    <w:rPr>
      <w:b/>
      <w:bCs/>
    </w:rPr>
  </w:style>
  <w:style w:type="character" w:customStyle="1" w:styleId="CommentSubjectChar">
    <w:name w:val="Comment Subject Char"/>
    <w:link w:val="CommentSubject"/>
    <w:rsid w:val="00A2362E"/>
    <w:rPr>
      <w:b/>
      <w:bCs/>
    </w:rPr>
  </w:style>
  <w:style w:type="paragraph" w:styleId="Revision">
    <w:name w:val="Revision"/>
    <w:hidden/>
    <w:uiPriority w:val="99"/>
    <w:semiHidden/>
    <w:rsid w:val="00EB0DA6"/>
    <w:rPr>
      <w:sz w:val="24"/>
      <w:szCs w:val="24"/>
    </w:rPr>
  </w:style>
  <w:style w:type="table" w:styleId="TableGrid">
    <w:name w:val="Table Grid"/>
    <w:basedOn w:val="TableNormal"/>
    <w:uiPriority w:val="39"/>
    <w:rsid w:val="00A6766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6B77"/>
    <w:rPr>
      <w:color w:val="666666"/>
    </w:rPr>
  </w:style>
  <w:style w:type="paragraph" w:customStyle="1" w:styleId="msonormal0">
    <w:name w:val="msonormal"/>
    <w:basedOn w:val="Normal"/>
    <w:rsid w:val="00F52132"/>
    <w:pPr>
      <w:spacing w:before="100" w:beforeAutospacing="1" w:after="100" w:afterAutospacing="1"/>
    </w:pPr>
  </w:style>
  <w:style w:type="paragraph" w:styleId="HTMLPreformatted">
    <w:name w:val="HTML Preformatted"/>
    <w:basedOn w:val="Normal"/>
    <w:link w:val="HTMLPreformattedChar"/>
    <w:rsid w:val="00167348"/>
    <w:rPr>
      <w:rFonts w:ascii="Consolas" w:hAnsi="Consolas"/>
      <w:sz w:val="20"/>
      <w:szCs w:val="20"/>
    </w:rPr>
  </w:style>
  <w:style w:type="character" w:customStyle="1" w:styleId="HTMLPreformattedChar">
    <w:name w:val="HTML Preformatted Char"/>
    <w:basedOn w:val="DefaultParagraphFont"/>
    <w:link w:val="HTMLPreformatted"/>
    <w:rsid w:val="0016734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62335">
      <w:bodyDiv w:val="1"/>
      <w:marLeft w:val="0"/>
      <w:marRight w:val="0"/>
      <w:marTop w:val="0"/>
      <w:marBottom w:val="0"/>
      <w:divBdr>
        <w:top w:val="none" w:sz="0" w:space="0" w:color="auto"/>
        <w:left w:val="none" w:sz="0" w:space="0" w:color="auto"/>
        <w:bottom w:val="none" w:sz="0" w:space="0" w:color="auto"/>
        <w:right w:val="none" w:sz="0" w:space="0" w:color="auto"/>
      </w:divBdr>
      <w:divsChild>
        <w:div w:id="173688423">
          <w:marLeft w:val="0"/>
          <w:marRight w:val="0"/>
          <w:marTop w:val="0"/>
          <w:marBottom w:val="0"/>
          <w:divBdr>
            <w:top w:val="none" w:sz="0" w:space="0" w:color="auto"/>
            <w:left w:val="none" w:sz="0" w:space="0" w:color="auto"/>
            <w:bottom w:val="none" w:sz="0" w:space="0" w:color="auto"/>
            <w:right w:val="none" w:sz="0" w:space="0" w:color="auto"/>
          </w:divBdr>
          <w:divsChild>
            <w:div w:id="1554998852">
              <w:marLeft w:val="0"/>
              <w:marRight w:val="0"/>
              <w:marTop w:val="0"/>
              <w:marBottom w:val="0"/>
              <w:divBdr>
                <w:top w:val="none" w:sz="0" w:space="0" w:color="auto"/>
                <w:left w:val="none" w:sz="0" w:space="0" w:color="auto"/>
                <w:bottom w:val="none" w:sz="0" w:space="0" w:color="auto"/>
                <w:right w:val="none" w:sz="0" w:space="0" w:color="auto"/>
              </w:divBdr>
            </w:div>
            <w:div w:id="1804688106">
              <w:marLeft w:val="0"/>
              <w:marRight w:val="0"/>
              <w:marTop w:val="0"/>
              <w:marBottom w:val="0"/>
              <w:divBdr>
                <w:top w:val="none" w:sz="0" w:space="0" w:color="auto"/>
                <w:left w:val="none" w:sz="0" w:space="0" w:color="auto"/>
                <w:bottom w:val="none" w:sz="0" w:space="0" w:color="auto"/>
                <w:right w:val="none" w:sz="0" w:space="0" w:color="auto"/>
              </w:divBdr>
            </w:div>
            <w:div w:id="1807161385">
              <w:marLeft w:val="0"/>
              <w:marRight w:val="0"/>
              <w:marTop w:val="0"/>
              <w:marBottom w:val="0"/>
              <w:divBdr>
                <w:top w:val="none" w:sz="0" w:space="0" w:color="auto"/>
                <w:left w:val="none" w:sz="0" w:space="0" w:color="auto"/>
                <w:bottom w:val="none" w:sz="0" w:space="0" w:color="auto"/>
                <w:right w:val="none" w:sz="0" w:space="0" w:color="auto"/>
              </w:divBdr>
            </w:div>
            <w:div w:id="1883860459">
              <w:marLeft w:val="0"/>
              <w:marRight w:val="0"/>
              <w:marTop w:val="0"/>
              <w:marBottom w:val="0"/>
              <w:divBdr>
                <w:top w:val="none" w:sz="0" w:space="0" w:color="auto"/>
                <w:left w:val="none" w:sz="0" w:space="0" w:color="auto"/>
                <w:bottom w:val="none" w:sz="0" w:space="0" w:color="auto"/>
                <w:right w:val="none" w:sz="0" w:space="0" w:color="auto"/>
              </w:divBdr>
            </w:div>
            <w:div w:id="1817919691">
              <w:marLeft w:val="0"/>
              <w:marRight w:val="0"/>
              <w:marTop w:val="0"/>
              <w:marBottom w:val="0"/>
              <w:divBdr>
                <w:top w:val="none" w:sz="0" w:space="0" w:color="auto"/>
                <w:left w:val="none" w:sz="0" w:space="0" w:color="auto"/>
                <w:bottom w:val="none" w:sz="0" w:space="0" w:color="auto"/>
                <w:right w:val="none" w:sz="0" w:space="0" w:color="auto"/>
              </w:divBdr>
            </w:div>
            <w:div w:id="1458137642">
              <w:marLeft w:val="0"/>
              <w:marRight w:val="0"/>
              <w:marTop w:val="0"/>
              <w:marBottom w:val="0"/>
              <w:divBdr>
                <w:top w:val="none" w:sz="0" w:space="0" w:color="auto"/>
                <w:left w:val="none" w:sz="0" w:space="0" w:color="auto"/>
                <w:bottom w:val="none" w:sz="0" w:space="0" w:color="auto"/>
                <w:right w:val="none" w:sz="0" w:space="0" w:color="auto"/>
              </w:divBdr>
            </w:div>
            <w:div w:id="21781532">
              <w:marLeft w:val="0"/>
              <w:marRight w:val="0"/>
              <w:marTop w:val="0"/>
              <w:marBottom w:val="0"/>
              <w:divBdr>
                <w:top w:val="none" w:sz="0" w:space="0" w:color="auto"/>
                <w:left w:val="none" w:sz="0" w:space="0" w:color="auto"/>
                <w:bottom w:val="none" w:sz="0" w:space="0" w:color="auto"/>
                <w:right w:val="none" w:sz="0" w:space="0" w:color="auto"/>
              </w:divBdr>
            </w:div>
            <w:div w:id="1378698493">
              <w:marLeft w:val="0"/>
              <w:marRight w:val="0"/>
              <w:marTop w:val="0"/>
              <w:marBottom w:val="0"/>
              <w:divBdr>
                <w:top w:val="none" w:sz="0" w:space="0" w:color="auto"/>
                <w:left w:val="none" w:sz="0" w:space="0" w:color="auto"/>
                <w:bottom w:val="none" w:sz="0" w:space="0" w:color="auto"/>
                <w:right w:val="none" w:sz="0" w:space="0" w:color="auto"/>
              </w:divBdr>
            </w:div>
            <w:div w:id="1269854487">
              <w:marLeft w:val="0"/>
              <w:marRight w:val="0"/>
              <w:marTop w:val="0"/>
              <w:marBottom w:val="0"/>
              <w:divBdr>
                <w:top w:val="none" w:sz="0" w:space="0" w:color="auto"/>
                <w:left w:val="none" w:sz="0" w:space="0" w:color="auto"/>
                <w:bottom w:val="none" w:sz="0" w:space="0" w:color="auto"/>
                <w:right w:val="none" w:sz="0" w:space="0" w:color="auto"/>
              </w:divBdr>
            </w:div>
            <w:div w:id="981807008">
              <w:marLeft w:val="0"/>
              <w:marRight w:val="0"/>
              <w:marTop w:val="0"/>
              <w:marBottom w:val="0"/>
              <w:divBdr>
                <w:top w:val="none" w:sz="0" w:space="0" w:color="auto"/>
                <w:left w:val="none" w:sz="0" w:space="0" w:color="auto"/>
                <w:bottom w:val="none" w:sz="0" w:space="0" w:color="auto"/>
                <w:right w:val="none" w:sz="0" w:space="0" w:color="auto"/>
              </w:divBdr>
            </w:div>
            <w:div w:id="782698998">
              <w:marLeft w:val="0"/>
              <w:marRight w:val="0"/>
              <w:marTop w:val="0"/>
              <w:marBottom w:val="0"/>
              <w:divBdr>
                <w:top w:val="none" w:sz="0" w:space="0" w:color="auto"/>
                <w:left w:val="none" w:sz="0" w:space="0" w:color="auto"/>
                <w:bottom w:val="none" w:sz="0" w:space="0" w:color="auto"/>
                <w:right w:val="none" w:sz="0" w:space="0" w:color="auto"/>
              </w:divBdr>
            </w:div>
            <w:div w:id="565264201">
              <w:marLeft w:val="0"/>
              <w:marRight w:val="0"/>
              <w:marTop w:val="0"/>
              <w:marBottom w:val="0"/>
              <w:divBdr>
                <w:top w:val="none" w:sz="0" w:space="0" w:color="auto"/>
                <w:left w:val="none" w:sz="0" w:space="0" w:color="auto"/>
                <w:bottom w:val="none" w:sz="0" w:space="0" w:color="auto"/>
                <w:right w:val="none" w:sz="0" w:space="0" w:color="auto"/>
              </w:divBdr>
            </w:div>
            <w:div w:id="1611082276">
              <w:marLeft w:val="0"/>
              <w:marRight w:val="0"/>
              <w:marTop w:val="0"/>
              <w:marBottom w:val="0"/>
              <w:divBdr>
                <w:top w:val="none" w:sz="0" w:space="0" w:color="auto"/>
                <w:left w:val="none" w:sz="0" w:space="0" w:color="auto"/>
                <w:bottom w:val="none" w:sz="0" w:space="0" w:color="auto"/>
                <w:right w:val="none" w:sz="0" w:space="0" w:color="auto"/>
              </w:divBdr>
            </w:div>
            <w:div w:id="1150710223">
              <w:marLeft w:val="0"/>
              <w:marRight w:val="0"/>
              <w:marTop w:val="0"/>
              <w:marBottom w:val="0"/>
              <w:divBdr>
                <w:top w:val="none" w:sz="0" w:space="0" w:color="auto"/>
                <w:left w:val="none" w:sz="0" w:space="0" w:color="auto"/>
                <w:bottom w:val="none" w:sz="0" w:space="0" w:color="auto"/>
                <w:right w:val="none" w:sz="0" w:space="0" w:color="auto"/>
              </w:divBdr>
            </w:div>
            <w:div w:id="775370179">
              <w:marLeft w:val="0"/>
              <w:marRight w:val="0"/>
              <w:marTop w:val="0"/>
              <w:marBottom w:val="0"/>
              <w:divBdr>
                <w:top w:val="none" w:sz="0" w:space="0" w:color="auto"/>
                <w:left w:val="none" w:sz="0" w:space="0" w:color="auto"/>
                <w:bottom w:val="none" w:sz="0" w:space="0" w:color="auto"/>
                <w:right w:val="none" w:sz="0" w:space="0" w:color="auto"/>
              </w:divBdr>
            </w:div>
            <w:div w:id="463157790">
              <w:marLeft w:val="0"/>
              <w:marRight w:val="0"/>
              <w:marTop w:val="0"/>
              <w:marBottom w:val="0"/>
              <w:divBdr>
                <w:top w:val="none" w:sz="0" w:space="0" w:color="auto"/>
                <w:left w:val="none" w:sz="0" w:space="0" w:color="auto"/>
                <w:bottom w:val="none" w:sz="0" w:space="0" w:color="auto"/>
                <w:right w:val="none" w:sz="0" w:space="0" w:color="auto"/>
              </w:divBdr>
            </w:div>
            <w:div w:id="591277631">
              <w:marLeft w:val="0"/>
              <w:marRight w:val="0"/>
              <w:marTop w:val="0"/>
              <w:marBottom w:val="0"/>
              <w:divBdr>
                <w:top w:val="none" w:sz="0" w:space="0" w:color="auto"/>
                <w:left w:val="none" w:sz="0" w:space="0" w:color="auto"/>
                <w:bottom w:val="none" w:sz="0" w:space="0" w:color="auto"/>
                <w:right w:val="none" w:sz="0" w:space="0" w:color="auto"/>
              </w:divBdr>
            </w:div>
            <w:div w:id="1065226870">
              <w:marLeft w:val="0"/>
              <w:marRight w:val="0"/>
              <w:marTop w:val="0"/>
              <w:marBottom w:val="0"/>
              <w:divBdr>
                <w:top w:val="none" w:sz="0" w:space="0" w:color="auto"/>
                <w:left w:val="none" w:sz="0" w:space="0" w:color="auto"/>
                <w:bottom w:val="none" w:sz="0" w:space="0" w:color="auto"/>
                <w:right w:val="none" w:sz="0" w:space="0" w:color="auto"/>
              </w:divBdr>
            </w:div>
            <w:div w:id="1042829335">
              <w:marLeft w:val="0"/>
              <w:marRight w:val="0"/>
              <w:marTop w:val="0"/>
              <w:marBottom w:val="0"/>
              <w:divBdr>
                <w:top w:val="none" w:sz="0" w:space="0" w:color="auto"/>
                <w:left w:val="none" w:sz="0" w:space="0" w:color="auto"/>
                <w:bottom w:val="none" w:sz="0" w:space="0" w:color="auto"/>
                <w:right w:val="none" w:sz="0" w:space="0" w:color="auto"/>
              </w:divBdr>
            </w:div>
            <w:div w:id="702679538">
              <w:marLeft w:val="0"/>
              <w:marRight w:val="0"/>
              <w:marTop w:val="0"/>
              <w:marBottom w:val="0"/>
              <w:divBdr>
                <w:top w:val="none" w:sz="0" w:space="0" w:color="auto"/>
                <w:left w:val="none" w:sz="0" w:space="0" w:color="auto"/>
                <w:bottom w:val="none" w:sz="0" w:space="0" w:color="auto"/>
                <w:right w:val="none" w:sz="0" w:space="0" w:color="auto"/>
              </w:divBdr>
            </w:div>
            <w:div w:id="563835496">
              <w:marLeft w:val="0"/>
              <w:marRight w:val="0"/>
              <w:marTop w:val="0"/>
              <w:marBottom w:val="0"/>
              <w:divBdr>
                <w:top w:val="none" w:sz="0" w:space="0" w:color="auto"/>
                <w:left w:val="none" w:sz="0" w:space="0" w:color="auto"/>
                <w:bottom w:val="none" w:sz="0" w:space="0" w:color="auto"/>
                <w:right w:val="none" w:sz="0" w:space="0" w:color="auto"/>
              </w:divBdr>
            </w:div>
            <w:div w:id="802307448">
              <w:marLeft w:val="0"/>
              <w:marRight w:val="0"/>
              <w:marTop w:val="0"/>
              <w:marBottom w:val="0"/>
              <w:divBdr>
                <w:top w:val="none" w:sz="0" w:space="0" w:color="auto"/>
                <w:left w:val="none" w:sz="0" w:space="0" w:color="auto"/>
                <w:bottom w:val="none" w:sz="0" w:space="0" w:color="auto"/>
                <w:right w:val="none" w:sz="0" w:space="0" w:color="auto"/>
              </w:divBdr>
            </w:div>
            <w:div w:id="1341271850">
              <w:marLeft w:val="0"/>
              <w:marRight w:val="0"/>
              <w:marTop w:val="0"/>
              <w:marBottom w:val="0"/>
              <w:divBdr>
                <w:top w:val="none" w:sz="0" w:space="0" w:color="auto"/>
                <w:left w:val="none" w:sz="0" w:space="0" w:color="auto"/>
                <w:bottom w:val="none" w:sz="0" w:space="0" w:color="auto"/>
                <w:right w:val="none" w:sz="0" w:space="0" w:color="auto"/>
              </w:divBdr>
            </w:div>
            <w:div w:id="1935895149">
              <w:marLeft w:val="0"/>
              <w:marRight w:val="0"/>
              <w:marTop w:val="0"/>
              <w:marBottom w:val="0"/>
              <w:divBdr>
                <w:top w:val="none" w:sz="0" w:space="0" w:color="auto"/>
                <w:left w:val="none" w:sz="0" w:space="0" w:color="auto"/>
                <w:bottom w:val="none" w:sz="0" w:space="0" w:color="auto"/>
                <w:right w:val="none" w:sz="0" w:space="0" w:color="auto"/>
              </w:divBdr>
            </w:div>
            <w:div w:id="309360108">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1958679532">
              <w:marLeft w:val="0"/>
              <w:marRight w:val="0"/>
              <w:marTop w:val="0"/>
              <w:marBottom w:val="0"/>
              <w:divBdr>
                <w:top w:val="none" w:sz="0" w:space="0" w:color="auto"/>
                <w:left w:val="none" w:sz="0" w:space="0" w:color="auto"/>
                <w:bottom w:val="none" w:sz="0" w:space="0" w:color="auto"/>
                <w:right w:val="none" w:sz="0" w:space="0" w:color="auto"/>
              </w:divBdr>
            </w:div>
            <w:div w:id="1631521510">
              <w:marLeft w:val="0"/>
              <w:marRight w:val="0"/>
              <w:marTop w:val="0"/>
              <w:marBottom w:val="0"/>
              <w:divBdr>
                <w:top w:val="none" w:sz="0" w:space="0" w:color="auto"/>
                <w:left w:val="none" w:sz="0" w:space="0" w:color="auto"/>
                <w:bottom w:val="none" w:sz="0" w:space="0" w:color="auto"/>
                <w:right w:val="none" w:sz="0" w:space="0" w:color="auto"/>
              </w:divBdr>
            </w:div>
            <w:div w:id="318193558">
              <w:marLeft w:val="0"/>
              <w:marRight w:val="0"/>
              <w:marTop w:val="0"/>
              <w:marBottom w:val="0"/>
              <w:divBdr>
                <w:top w:val="none" w:sz="0" w:space="0" w:color="auto"/>
                <w:left w:val="none" w:sz="0" w:space="0" w:color="auto"/>
                <w:bottom w:val="none" w:sz="0" w:space="0" w:color="auto"/>
                <w:right w:val="none" w:sz="0" w:space="0" w:color="auto"/>
              </w:divBdr>
            </w:div>
            <w:div w:id="1770391222">
              <w:marLeft w:val="0"/>
              <w:marRight w:val="0"/>
              <w:marTop w:val="0"/>
              <w:marBottom w:val="0"/>
              <w:divBdr>
                <w:top w:val="none" w:sz="0" w:space="0" w:color="auto"/>
                <w:left w:val="none" w:sz="0" w:space="0" w:color="auto"/>
                <w:bottom w:val="none" w:sz="0" w:space="0" w:color="auto"/>
                <w:right w:val="none" w:sz="0" w:space="0" w:color="auto"/>
              </w:divBdr>
            </w:div>
            <w:div w:id="1961841978">
              <w:marLeft w:val="0"/>
              <w:marRight w:val="0"/>
              <w:marTop w:val="0"/>
              <w:marBottom w:val="0"/>
              <w:divBdr>
                <w:top w:val="none" w:sz="0" w:space="0" w:color="auto"/>
                <w:left w:val="none" w:sz="0" w:space="0" w:color="auto"/>
                <w:bottom w:val="none" w:sz="0" w:space="0" w:color="auto"/>
                <w:right w:val="none" w:sz="0" w:space="0" w:color="auto"/>
              </w:divBdr>
            </w:div>
            <w:div w:id="1096249826">
              <w:marLeft w:val="0"/>
              <w:marRight w:val="0"/>
              <w:marTop w:val="0"/>
              <w:marBottom w:val="0"/>
              <w:divBdr>
                <w:top w:val="none" w:sz="0" w:space="0" w:color="auto"/>
                <w:left w:val="none" w:sz="0" w:space="0" w:color="auto"/>
                <w:bottom w:val="none" w:sz="0" w:space="0" w:color="auto"/>
                <w:right w:val="none" w:sz="0" w:space="0" w:color="auto"/>
              </w:divBdr>
            </w:div>
            <w:div w:id="548109811">
              <w:marLeft w:val="0"/>
              <w:marRight w:val="0"/>
              <w:marTop w:val="0"/>
              <w:marBottom w:val="0"/>
              <w:divBdr>
                <w:top w:val="none" w:sz="0" w:space="0" w:color="auto"/>
                <w:left w:val="none" w:sz="0" w:space="0" w:color="auto"/>
                <w:bottom w:val="none" w:sz="0" w:space="0" w:color="auto"/>
                <w:right w:val="none" w:sz="0" w:space="0" w:color="auto"/>
              </w:divBdr>
            </w:div>
            <w:div w:id="181172037">
              <w:marLeft w:val="0"/>
              <w:marRight w:val="0"/>
              <w:marTop w:val="0"/>
              <w:marBottom w:val="0"/>
              <w:divBdr>
                <w:top w:val="none" w:sz="0" w:space="0" w:color="auto"/>
                <w:left w:val="none" w:sz="0" w:space="0" w:color="auto"/>
                <w:bottom w:val="none" w:sz="0" w:space="0" w:color="auto"/>
                <w:right w:val="none" w:sz="0" w:space="0" w:color="auto"/>
              </w:divBdr>
            </w:div>
            <w:div w:id="1161967270">
              <w:marLeft w:val="0"/>
              <w:marRight w:val="0"/>
              <w:marTop w:val="0"/>
              <w:marBottom w:val="0"/>
              <w:divBdr>
                <w:top w:val="none" w:sz="0" w:space="0" w:color="auto"/>
                <w:left w:val="none" w:sz="0" w:space="0" w:color="auto"/>
                <w:bottom w:val="none" w:sz="0" w:space="0" w:color="auto"/>
                <w:right w:val="none" w:sz="0" w:space="0" w:color="auto"/>
              </w:divBdr>
            </w:div>
            <w:div w:id="328751815">
              <w:marLeft w:val="0"/>
              <w:marRight w:val="0"/>
              <w:marTop w:val="0"/>
              <w:marBottom w:val="0"/>
              <w:divBdr>
                <w:top w:val="none" w:sz="0" w:space="0" w:color="auto"/>
                <w:left w:val="none" w:sz="0" w:space="0" w:color="auto"/>
                <w:bottom w:val="none" w:sz="0" w:space="0" w:color="auto"/>
                <w:right w:val="none" w:sz="0" w:space="0" w:color="auto"/>
              </w:divBdr>
            </w:div>
            <w:div w:id="392848485">
              <w:marLeft w:val="0"/>
              <w:marRight w:val="0"/>
              <w:marTop w:val="0"/>
              <w:marBottom w:val="0"/>
              <w:divBdr>
                <w:top w:val="none" w:sz="0" w:space="0" w:color="auto"/>
                <w:left w:val="none" w:sz="0" w:space="0" w:color="auto"/>
                <w:bottom w:val="none" w:sz="0" w:space="0" w:color="auto"/>
                <w:right w:val="none" w:sz="0" w:space="0" w:color="auto"/>
              </w:divBdr>
            </w:div>
            <w:div w:id="764763900">
              <w:marLeft w:val="0"/>
              <w:marRight w:val="0"/>
              <w:marTop w:val="0"/>
              <w:marBottom w:val="0"/>
              <w:divBdr>
                <w:top w:val="none" w:sz="0" w:space="0" w:color="auto"/>
                <w:left w:val="none" w:sz="0" w:space="0" w:color="auto"/>
                <w:bottom w:val="none" w:sz="0" w:space="0" w:color="auto"/>
                <w:right w:val="none" w:sz="0" w:space="0" w:color="auto"/>
              </w:divBdr>
            </w:div>
            <w:div w:id="104933952">
              <w:marLeft w:val="0"/>
              <w:marRight w:val="0"/>
              <w:marTop w:val="0"/>
              <w:marBottom w:val="0"/>
              <w:divBdr>
                <w:top w:val="none" w:sz="0" w:space="0" w:color="auto"/>
                <w:left w:val="none" w:sz="0" w:space="0" w:color="auto"/>
                <w:bottom w:val="none" w:sz="0" w:space="0" w:color="auto"/>
                <w:right w:val="none" w:sz="0" w:space="0" w:color="auto"/>
              </w:divBdr>
            </w:div>
            <w:div w:id="1671132289">
              <w:marLeft w:val="0"/>
              <w:marRight w:val="0"/>
              <w:marTop w:val="0"/>
              <w:marBottom w:val="0"/>
              <w:divBdr>
                <w:top w:val="none" w:sz="0" w:space="0" w:color="auto"/>
                <w:left w:val="none" w:sz="0" w:space="0" w:color="auto"/>
                <w:bottom w:val="none" w:sz="0" w:space="0" w:color="auto"/>
                <w:right w:val="none" w:sz="0" w:space="0" w:color="auto"/>
              </w:divBdr>
            </w:div>
            <w:div w:id="871848503">
              <w:marLeft w:val="0"/>
              <w:marRight w:val="0"/>
              <w:marTop w:val="0"/>
              <w:marBottom w:val="0"/>
              <w:divBdr>
                <w:top w:val="none" w:sz="0" w:space="0" w:color="auto"/>
                <w:left w:val="none" w:sz="0" w:space="0" w:color="auto"/>
                <w:bottom w:val="none" w:sz="0" w:space="0" w:color="auto"/>
                <w:right w:val="none" w:sz="0" w:space="0" w:color="auto"/>
              </w:divBdr>
            </w:div>
            <w:div w:id="402071547">
              <w:marLeft w:val="0"/>
              <w:marRight w:val="0"/>
              <w:marTop w:val="0"/>
              <w:marBottom w:val="0"/>
              <w:divBdr>
                <w:top w:val="none" w:sz="0" w:space="0" w:color="auto"/>
                <w:left w:val="none" w:sz="0" w:space="0" w:color="auto"/>
                <w:bottom w:val="none" w:sz="0" w:space="0" w:color="auto"/>
                <w:right w:val="none" w:sz="0" w:space="0" w:color="auto"/>
              </w:divBdr>
            </w:div>
            <w:div w:id="1905795249">
              <w:marLeft w:val="0"/>
              <w:marRight w:val="0"/>
              <w:marTop w:val="0"/>
              <w:marBottom w:val="0"/>
              <w:divBdr>
                <w:top w:val="none" w:sz="0" w:space="0" w:color="auto"/>
                <w:left w:val="none" w:sz="0" w:space="0" w:color="auto"/>
                <w:bottom w:val="none" w:sz="0" w:space="0" w:color="auto"/>
                <w:right w:val="none" w:sz="0" w:space="0" w:color="auto"/>
              </w:divBdr>
            </w:div>
            <w:div w:id="788009979">
              <w:marLeft w:val="0"/>
              <w:marRight w:val="0"/>
              <w:marTop w:val="0"/>
              <w:marBottom w:val="0"/>
              <w:divBdr>
                <w:top w:val="none" w:sz="0" w:space="0" w:color="auto"/>
                <w:left w:val="none" w:sz="0" w:space="0" w:color="auto"/>
                <w:bottom w:val="none" w:sz="0" w:space="0" w:color="auto"/>
                <w:right w:val="none" w:sz="0" w:space="0" w:color="auto"/>
              </w:divBdr>
            </w:div>
            <w:div w:id="542979759">
              <w:marLeft w:val="0"/>
              <w:marRight w:val="0"/>
              <w:marTop w:val="0"/>
              <w:marBottom w:val="0"/>
              <w:divBdr>
                <w:top w:val="none" w:sz="0" w:space="0" w:color="auto"/>
                <w:left w:val="none" w:sz="0" w:space="0" w:color="auto"/>
                <w:bottom w:val="none" w:sz="0" w:space="0" w:color="auto"/>
                <w:right w:val="none" w:sz="0" w:space="0" w:color="auto"/>
              </w:divBdr>
            </w:div>
            <w:div w:id="1934119711">
              <w:marLeft w:val="0"/>
              <w:marRight w:val="0"/>
              <w:marTop w:val="0"/>
              <w:marBottom w:val="0"/>
              <w:divBdr>
                <w:top w:val="none" w:sz="0" w:space="0" w:color="auto"/>
                <w:left w:val="none" w:sz="0" w:space="0" w:color="auto"/>
                <w:bottom w:val="none" w:sz="0" w:space="0" w:color="auto"/>
                <w:right w:val="none" w:sz="0" w:space="0" w:color="auto"/>
              </w:divBdr>
            </w:div>
            <w:div w:id="1987320855">
              <w:marLeft w:val="0"/>
              <w:marRight w:val="0"/>
              <w:marTop w:val="0"/>
              <w:marBottom w:val="0"/>
              <w:divBdr>
                <w:top w:val="none" w:sz="0" w:space="0" w:color="auto"/>
                <w:left w:val="none" w:sz="0" w:space="0" w:color="auto"/>
                <w:bottom w:val="none" w:sz="0" w:space="0" w:color="auto"/>
                <w:right w:val="none" w:sz="0" w:space="0" w:color="auto"/>
              </w:divBdr>
            </w:div>
            <w:div w:id="792675752">
              <w:marLeft w:val="0"/>
              <w:marRight w:val="0"/>
              <w:marTop w:val="0"/>
              <w:marBottom w:val="0"/>
              <w:divBdr>
                <w:top w:val="none" w:sz="0" w:space="0" w:color="auto"/>
                <w:left w:val="none" w:sz="0" w:space="0" w:color="auto"/>
                <w:bottom w:val="none" w:sz="0" w:space="0" w:color="auto"/>
                <w:right w:val="none" w:sz="0" w:space="0" w:color="auto"/>
              </w:divBdr>
            </w:div>
            <w:div w:id="1291594051">
              <w:marLeft w:val="0"/>
              <w:marRight w:val="0"/>
              <w:marTop w:val="0"/>
              <w:marBottom w:val="0"/>
              <w:divBdr>
                <w:top w:val="none" w:sz="0" w:space="0" w:color="auto"/>
                <w:left w:val="none" w:sz="0" w:space="0" w:color="auto"/>
                <w:bottom w:val="none" w:sz="0" w:space="0" w:color="auto"/>
                <w:right w:val="none" w:sz="0" w:space="0" w:color="auto"/>
              </w:divBdr>
            </w:div>
            <w:div w:id="284311639">
              <w:marLeft w:val="0"/>
              <w:marRight w:val="0"/>
              <w:marTop w:val="0"/>
              <w:marBottom w:val="0"/>
              <w:divBdr>
                <w:top w:val="none" w:sz="0" w:space="0" w:color="auto"/>
                <w:left w:val="none" w:sz="0" w:space="0" w:color="auto"/>
                <w:bottom w:val="none" w:sz="0" w:space="0" w:color="auto"/>
                <w:right w:val="none" w:sz="0" w:space="0" w:color="auto"/>
              </w:divBdr>
            </w:div>
            <w:div w:id="1438401154">
              <w:marLeft w:val="0"/>
              <w:marRight w:val="0"/>
              <w:marTop w:val="0"/>
              <w:marBottom w:val="0"/>
              <w:divBdr>
                <w:top w:val="none" w:sz="0" w:space="0" w:color="auto"/>
                <w:left w:val="none" w:sz="0" w:space="0" w:color="auto"/>
                <w:bottom w:val="none" w:sz="0" w:space="0" w:color="auto"/>
                <w:right w:val="none" w:sz="0" w:space="0" w:color="auto"/>
              </w:divBdr>
            </w:div>
            <w:div w:id="587084195">
              <w:marLeft w:val="0"/>
              <w:marRight w:val="0"/>
              <w:marTop w:val="0"/>
              <w:marBottom w:val="0"/>
              <w:divBdr>
                <w:top w:val="none" w:sz="0" w:space="0" w:color="auto"/>
                <w:left w:val="none" w:sz="0" w:space="0" w:color="auto"/>
                <w:bottom w:val="none" w:sz="0" w:space="0" w:color="auto"/>
                <w:right w:val="none" w:sz="0" w:space="0" w:color="auto"/>
              </w:divBdr>
            </w:div>
            <w:div w:id="1350450489">
              <w:marLeft w:val="0"/>
              <w:marRight w:val="0"/>
              <w:marTop w:val="0"/>
              <w:marBottom w:val="0"/>
              <w:divBdr>
                <w:top w:val="none" w:sz="0" w:space="0" w:color="auto"/>
                <w:left w:val="none" w:sz="0" w:space="0" w:color="auto"/>
                <w:bottom w:val="none" w:sz="0" w:space="0" w:color="auto"/>
                <w:right w:val="none" w:sz="0" w:space="0" w:color="auto"/>
              </w:divBdr>
            </w:div>
            <w:div w:id="1225868702">
              <w:marLeft w:val="0"/>
              <w:marRight w:val="0"/>
              <w:marTop w:val="0"/>
              <w:marBottom w:val="0"/>
              <w:divBdr>
                <w:top w:val="none" w:sz="0" w:space="0" w:color="auto"/>
                <w:left w:val="none" w:sz="0" w:space="0" w:color="auto"/>
                <w:bottom w:val="none" w:sz="0" w:space="0" w:color="auto"/>
                <w:right w:val="none" w:sz="0" w:space="0" w:color="auto"/>
              </w:divBdr>
            </w:div>
            <w:div w:id="1658798196">
              <w:marLeft w:val="0"/>
              <w:marRight w:val="0"/>
              <w:marTop w:val="0"/>
              <w:marBottom w:val="0"/>
              <w:divBdr>
                <w:top w:val="none" w:sz="0" w:space="0" w:color="auto"/>
                <w:left w:val="none" w:sz="0" w:space="0" w:color="auto"/>
                <w:bottom w:val="none" w:sz="0" w:space="0" w:color="auto"/>
                <w:right w:val="none" w:sz="0" w:space="0" w:color="auto"/>
              </w:divBdr>
            </w:div>
            <w:div w:id="900991502">
              <w:marLeft w:val="0"/>
              <w:marRight w:val="0"/>
              <w:marTop w:val="0"/>
              <w:marBottom w:val="0"/>
              <w:divBdr>
                <w:top w:val="none" w:sz="0" w:space="0" w:color="auto"/>
                <w:left w:val="none" w:sz="0" w:space="0" w:color="auto"/>
                <w:bottom w:val="none" w:sz="0" w:space="0" w:color="auto"/>
                <w:right w:val="none" w:sz="0" w:space="0" w:color="auto"/>
              </w:divBdr>
            </w:div>
            <w:div w:id="1109665897">
              <w:marLeft w:val="0"/>
              <w:marRight w:val="0"/>
              <w:marTop w:val="0"/>
              <w:marBottom w:val="0"/>
              <w:divBdr>
                <w:top w:val="none" w:sz="0" w:space="0" w:color="auto"/>
                <w:left w:val="none" w:sz="0" w:space="0" w:color="auto"/>
                <w:bottom w:val="none" w:sz="0" w:space="0" w:color="auto"/>
                <w:right w:val="none" w:sz="0" w:space="0" w:color="auto"/>
              </w:divBdr>
            </w:div>
            <w:div w:id="1693997026">
              <w:marLeft w:val="0"/>
              <w:marRight w:val="0"/>
              <w:marTop w:val="0"/>
              <w:marBottom w:val="0"/>
              <w:divBdr>
                <w:top w:val="none" w:sz="0" w:space="0" w:color="auto"/>
                <w:left w:val="none" w:sz="0" w:space="0" w:color="auto"/>
                <w:bottom w:val="none" w:sz="0" w:space="0" w:color="auto"/>
                <w:right w:val="none" w:sz="0" w:space="0" w:color="auto"/>
              </w:divBdr>
            </w:div>
            <w:div w:id="189533692">
              <w:marLeft w:val="0"/>
              <w:marRight w:val="0"/>
              <w:marTop w:val="0"/>
              <w:marBottom w:val="0"/>
              <w:divBdr>
                <w:top w:val="none" w:sz="0" w:space="0" w:color="auto"/>
                <w:left w:val="none" w:sz="0" w:space="0" w:color="auto"/>
                <w:bottom w:val="none" w:sz="0" w:space="0" w:color="auto"/>
                <w:right w:val="none" w:sz="0" w:space="0" w:color="auto"/>
              </w:divBdr>
            </w:div>
            <w:div w:id="48237629">
              <w:marLeft w:val="0"/>
              <w:marRight w:val="0"/>
              <w:marTop w:val="0"/>
              <w:marBottom w:val="0"/>
              <w:divBdr>
                <w:top w:val="none" w:sz="0" w:space="0" w:color="auto"/>
                <w:left w:val="none" w:sz="0" w:space="0" w:color="auto"/>
                <w:bottom w:val="none" w:sz="0" w:space="0" w:color="auto"/>
                <w:right w:val="none" w:sz="0" w:space="0" w:color="auto"/>
              </w:divBdr>
            </w:div>
            <w:div w:id="338655798">
              <w:marLeft w:val="0"/>
              <w:marRight w:val="0"/>
              <w:marTop w:val="0"/>
              <w:marBottom w:val="0"/>
              <w:divBdr>
                <w:top w:val="none" w:sz="0" w:space="0" w:color="auto"/>
                <w:left w:val="none" w:sz="0" w:space="0" w:color="auto"/>
                <w:bottom w:val="none" w:sz="0" w:space="0" w:color="auto"/>
                <w:right w:val="none" w:sz="0" w:space="0" w:color="auto"/>
              </w:divBdr>
            </w:div>
            <w:div w:id="267856042">
              <w:marLeft w:val="0"/>
              <w:marRight w:val="0"/>
              <w:marTop w:val="0"/>
              <w:marBottom w:val="0"/>
              <w:divBdr>
                <w:top w:val="none" w:sz="0" w:space="0" w:color="auto"/>
                <w:left w:val="none" w:sz="0" w:space="0" w:color="auto"/>
                <w:bottom w:val="none" w:sz="0" w:space="0" w:color="auto"/>
                <w:right w:val="none" w:sz="0" w:space="0" w:color="auto"/>
              </w:divBdr>
            </w:div>
            <w:div w:id="526985269">
              <w:marLeft w:val="0"/>
              <w:marRight w:val="0"/>
              <w:marTop w:val="0"/>
              <w:marBottom w:val="0"/>
              <w:divBdr>
                <w:top w:val="none" w:sz="0" w:space="0" w:color="auto"/>
                <w:left w:val="none" w:sz="0" w:space="0" w:color="auto"/>
                <w:bottom w:val="none" w:sz="0" w:space="0" w:color="auto"/>
                <w:right w:val="none" w:sz="0" w:space="0" w:color="auto"/>
              </w:divBdr>
            </w:div>
            <w:div w:id="240675345">
              <w:marLeft w:val="0"/>
              <w:marRight w:val="0"/>
              <w:marTop w:val="0"/>
              <w:marBottom w:val="0"/>
              <w:divBdr>
                <w:top w:val="none" w:sz="0" w:space="0" w:color="auto"/>
                <w:left w:val="none" w:sz="0" w:space="0" w:color="auto"/>
                <w:bottom w:val="none" w:sz="0" w:space="0" w:color="auto"/>
                <w:right w:val="none" w:sz="0" w:space="0" w:color="auto"/>
              </w:divBdr>
            </w:div>
            <w:div w:id="820122587">
              <w:marLeft w:val="0"/>
              <w:marRight w:val="0"/>
              <w:marTop w:val="0"/>
              <w:marBottom w:val="0"/>
              <w:divBdr>
                <w:top w:val="none" w:sz="0" w:space="0" w:color="auto"/>
                <w:left w:val="none" w:sz="0" w:space="0" w:color="auto"/>
                <w:bottom w:val="none" w:sz="0" w:space="0" w:color="auto"/>
                <w:right w:val="none" w:sz="0" w:space="0" w:color="auto"/>
              </w:divBdr>
            </w:div>
            <w:div w:id="1155486906">
              <w:marLeft w:val="0"/>
              <w:marRight w:val="0"/>
              <w:marTop w:val="0"/>
              <w:marBottom w:val="0"/>
              <w:divBdr>
                <w:top w:val="none" w:sz="0" w:space="0" w:color="auto"/>
                <w:left w:val="none" w:sz="0" w:space="0" w:color="auto"/>
                <w:bottom w:val="none" w:sz="0" w:space="0" w:color="auto"/>
                <w:right w:val="none" w:sz="0" w:space="0" w:color="auto"/>
              </w:divBdr>
            </w:div>
            <w:div w:id="117528965">
              <w:marLeft w:val="0"/>
              <w:marRight w:val="0"/>
              <w:marTop w:val="0"/>
              <w:marBottom w:val="0"/>
              <w:divBdr>
                <w:top w:val="none" w:sz="0" w:space="0" w:color="auto"/>
                <w:left w:val="none" w:sz="0" w:space="0" w:color="auto"/>
                <w:bottom w:val="none" w:sz="0" w:space="0" w:color="auto"/>
                <w:right w:val="none" w:sz="0" w:space="0" w:color="auto"/>
              </w:divBdr>
            </w:div>
            <w:div w:id="1848447007">
              <w:marLeft w:val="0"/>
              <w:marRight w:val="0"/>
              <w:marTop w:val="0"/>
              <w:marBottom w:val="0"/>
              <w:divBdr>
                <w:top w:val="none" w:sz="0" w:space="0" w:color="auto"/>
                <w:left w:val="none" w:sz="0" w:space="0" w:color="auto"/>
                <w:bottom w:val="none" w:sz="0" w:space="0" w:color="auto"/>
                <w:right w:val="none" w:sz="0" w:space="0" w:color="auto"/>
              </w:divBdr>
            </w:div>
            <w:div w:id="95367703">
              <w:marLeft w:val="0"/>
              <w:marRight w:val="0"/>
              <w:marTop w:val="0"/>
              <w:marBottom w:val="0"/>
              <w:divBdr>
                <w:top w:val="none" w:sz="0" w:space="0" w:color="auto"/>
                <w:left w:val="none" w:sz="0" w:space="0" w:color="auto"/>
                <w:bottom w:val="none" w:sz="0" w:space="0" w:color="auto"/>
                <w:right w:val="none" w:sz="0" w:space="0" w:color="auto"/>
              </w:divBdr>
            </w:div>
            <w:div w:id="1080982199">
              <w:marLeft w:val="0"/>
              <w:marRight w:val="0"/>
              <w:marTop w:val="0"/>
              <w:marBottom w:val="0"/>
              <w:divBdr>
                <w:top w:val="none" w:sz="0" w:space="0" w:color="auto"/>
                <w:left w:val="none" w:sz="0" w:space="0" w:color="auto"/>
                <w:bottom w:val="none" w:sz="0" w:space="0" w:color="auto"/>
                <w:right w:val="none" w:sz="0" w:space="0" w:color="auto"/>
              </w:divBdr>
            </w:div>
            <w:div w:id="1796366447">
              <w:marLeft w:val="0"/>
              <w:marRight w:val="0"/>
              <w:marTop w:val="0"/>
              <w:marBottom w:val="0"/>
              <w:divBdr>
                <w:top w:val="none" w:sz="0" w:space="0" w:color="auto"/>
                <w:left w:val="none" w:sz="0" w:space="0" w:color="auto"/>
                <w:bottom w:val="none" w:sz="0" w:space="0" w:color="auto"/>
                <w:right w:val="none" w:sz="0" w:space="0" w:color="auto"/>
              </w:divBdr>
            </w:div>
            <w:div w:id="371686372">
              <w:marLeft w:val="0"/>
              <w:marRight w:val="0"/>
              <w:marTop w:val="0"/>
              <w:marBottom w:val="0"/>
              <w:divBdr>
                <w:top w:val="none" w:sz="0" w:space="0" w:color="auto"/>
                <w:left w:val="none" w:sz="0" w:space="0" w:color="auto"/>
                <w:bottom w:val="none" w:sz="0" w:space="0" w:color="auto"/>
                <w:right w:val="none" w:sz="0" w:space="0" w:color="auto"/>
              </w:divBdr>
            </w:div>
            <w:div w:id="294799085">
              <w:marLeft w:val="0"/>
              <w:marRight w:val="0"/>
              <w:marTop w:val="0"/>
              <w:marBottom w:val="0"/>
              <w:divBdr>
                <w:top w:val="none" w:sz="0" w:space="0" w:color="auto"/>
                <w:left w:val="none" w:sz="0" w:space="0" w:color="auto"/>
                <w:bottom w:val="none" w:sz="0" w:space="0" w:color="auto"/>
                <w:right w:val="none" w:sz="0" w:space="0" w:color="auto"/>
              </w:divBdr>
            </w:div>
            <w:div w:id="114562935">
              <w:marLeft w:val="0"/>
              <w:marRight w:val="0"/>
              <w:marTop w:val="0"/>
              <w:marBottom w:val="0"/>
              <w:divBdr>
                <w:top w:val="none" w:sz="0" w:space="0" w:color="auto"/>
                <w:left w:val="none" w:sz="0" w:space="0" w:color="auto"/>
                <w:bottom w:val="none" w:sz="0" w:space="0" w:color="auto"/>
                <w:right w:val="none" w:sz="0" w:space="0" w:color="auto"/>
              </w:divBdr>
            </w:div>
            <w:div w:id="1247153361">
              <w:marLeft w:val="0"/>
              <w:marRight w:val="0"/>
              <w:marTop w:val="0"/>
              <w:marBottom w:val="0"/>
              <w:divBdr>
                <w:top w:val="none" w:sz="0" w:space="0" w:color="auto"/>
                <w:left w:val="none" w:sz="0" w:space="0" w:color="auto"/>
                <w:bottom w:val="none" w:sz="0" w:space="0" w:color="auto"/>
                <w:right w:val="none" w:sz="0" w:space="0" w:color="auto"/>
              </w:divBdr>
            </w:div>
            <w:div w:id="693774468">
              <w:marLeft w:val="0"/>
              <w:marRight w:val="0"/>
              <w:marTop w:val="0"/>
              <w:marBottom w:val="0"/>
              <w:divBdr>
                <w:top w:val="none" w:sz="0" w:space="0" w:color="auto"/>
                <w:left w:val="none" w:sz="0" w:space="0" w:color="auto"/>
                <w:bottom w:val="none" w:sz="0" w:space="0" w:color="auto"/>
                <w:right w:val="none" w:sz="0" w:space="0" w:color="auto"/>
              </w:divBdr>
            </w:div>
            <w:div w:id="1747998248">
              <w:marLeft w:val="0"/>
              <w:marRight w:val="0"/>
              <w:marTop w:val="0"/>
              <w:marBottom w:val="0"/>
              <w:divBdr>
                <w:top w:val="none" w:sz="0" w:space="0" w:color="auto"/>
                <w:left w:val="none" w:sz="0" w:space="0" w:color="auto"/>
                <w:bottom w:val="none" w:sz="0" w:space="0" w:color="auto"/>
                <w:right w:val="none" w:sz="0" w:space="0" w:color="auto"/>
              </w:divBdr>
            </w:div>
            <w:div w:id="1775636113">
              <w:marLeft w:val="0"/>
              <w:marRight w:val="0"/>
              <w:marTop w:val="0"/>
              <w:marBottom w:val="0"/>
              <w:divBdr>
                <w:top w:val="none" w:sz="0" w:space="0" w:color="auto"/>
                <w:left w:val="none" w:sz="0" w:space="0" w:color="auto"/>
                <w:bottom w:val="none" w:sz="0" w:space="0" w:color="auto"/>
                <w:right w:val="none" w:sz="0" w:space="0" w:color="auto"/>
              </w:divBdr>
            </w:div>
            <w:div w:id="1438939787">
              <w:marLeft w:val="0"/>
              <w:marRight w:val="0"/>
              <w:marTop w:val="0"/>
              <w:marBottom w:val="0"/>
              <w:divBdr>
                <w:top w:val="none" w:sz="0" w:space="0" w:color="auto"/>
                <w:left w:val="none" w:sz="0" w:space="0" w:color="auto"/>
                <w:bottom w:val="none" w:sz="0" w:space="0" w:color="auto"/>
                <w:right w:val="none" w:sz="0" w:space="0" w:color="auto"/>
              </w:divBdr>
            </w:div>
            <w:div w:id="1502354735">
              <w:marLeft w:val="0"/>
              <w:marRight w:val="0"/>
              <w:marTop w:val="0"/>
              <w:marBottom w:val="0"/>
              <w:divBdr>
                <w:top w:val="none" w:sz="0" w:space="0" w:color="auto"/>
                <w:left w:val="none" w:sz="0" w:space="0" w:color="auto"/>
                <w:bottom w:val="none" w:sz="0" w:space="0" w:color="auto"/>
                <w:right w:val="none" w:sz="0" w:space="0" w:color="auto"/>
              </w:divBdr>
            </w:div>
            <w:div w:id="444036299">
              <w:marLeft w:val="0"/>
              <w:marRight w:val="0"/>
              <w:marTop w:val="0"/>
              <w:marBottom w:val="0"/>
              <w:divBdr>
                <w:top w:val="none" w:sz="0" w:space="0" w:color="auto"/>
                <w:left w:val="none" w:sz="0" w:space="0" w:color="auto"/>
                <w:bottom w:val="none" w:sz="0" w:space="0" w:color="auto"/>
                <w:right w:val="none" w:sz="0" w:space="0" w:color="auto"/>
              </w:divBdr>
            </w:div>
            <w:div w:id="1164707914">
              <w:marLeft w:val="0"/>
              <w:marRight w:val="0"/>
              <w:marTop w:val="0"/>
              <w:marBottom w:val="0"/>
              <w:divBdr>
                <w:top w:val="none" w:sz="0" w:space="0" w:color="auto"/>
                <w:left w:val="none" w:sz="0" w:space="0" w:color="auto"/>
                <w:bottom w:val="none" w:sz="0" w:space="0" w:color="auto"/>
                <w:right w:val="none" w:sz="0" w:space="0" w:color="auto"/>
              </w:divBdr>
            </w:div>
            <w:div w:id="1989892636">
              <w:marLeft w:val="0"/>
              <w:marRight w:val="0"/>
              <w:marTop w:val="0"/>
              <w:marBottom w:val="0"/>
              <w:divBdr>
                <w:top w:val="none" w:sz="0" w:space="0" w:color="auto"/>
                <w:left w:val="none" w:sz="0" w:space="0" w:color="auto"/>
                <w:bottom w:val="none" w:sz="0" w:space="0" w:color="auto"/>
                <w:right w:val="none" w:sz="0" w:space="0" w:color="auto"/>
              </w:divBdr>
            </w:div>
            <w:div w:id="241840763">
              <w:marLeft w:val="0"/>
              <w:marRight w:val="0"/>
              <w:marTop w:val="0"/>
              <w:marBottom w:val="0"/>
              <w:divBdr>
                <w:top w:val="none" w:sz="0" w:space="0" w:color="auto"/>
                <w:left w:val="none" w:sz="0" w:space="0" w:color="auto"/>
                <w:bottom w:val="none" w:sz="0" w:space="0" w:color="auto"/>
                <w:right w:val="none" w:sz="0" w:space="0" w:color="auto"/>
              </w:divBdr>
            </w:div>
            <w:div w:id="916717951">
              <w:marLeft w:val="0"/>
              <w:marRight w:val="0"/>
              <w:marTop w:val="0"/>
              <w:marBottom w:val="0"/>
              <w:divBdr>
                <w:top w:val="none" w:sz="0" w:space="0" w:color="auto"/>
                <w:left w:val="none" w:sz="0" w:space="0" w:color="auto"/>
                <w:bottom w:val="none" w:sz="0" w:space="0" w:color="auto"/>
                <w:right w:val="none" w:sz="0" w:space="0" w:color="auto"/>
              </w:divBdr>
            </w:div>
            <w:div w:id="1567450869">
              <w:marLeft w:val="0"/>
              <w:marRight w:val="0"/>
              <w:marTop w:val="0"/>
              <w:marBottom w:val="0"/>
              <w:divBdr>
                <w:top w:val="none" w:sz="0" w:space="0" w:color="auto"/>
                <w:left w:val="none" w:sz="0" w:space="0" w:color="auto"/>
                <w:bottom w:val="none" w:sz="0" w:space="0" w:color="auto"/>
                <w:right w:val="none" w:sz="0" w:space="0" w:color="auto"/>
              </w:divBdr>
            </w:div>
            <w:div w:id="1583640263">
              <w:marLeft w:val="0"/>
              <w:marRight w:val="0"/>
              <w:marTop w:val="0"/>
              <w:marBottom w:val="0"/>
              <w:divBdr>
                <w:top w:val="none" w:sz="0" w:space="0" w:color="auto"/>
                <w:left w:val="none" w:sz="0" w:space="0" w:color="auto"/>
                <w:bottom w:val="none" w:sz="0" w:space="0" w:color="auto"/>
                <w:right w:val="none" w:sz="0" w:space="0" w:color="auto"/>
              </w:divBdr>
            </w:div>
            <w:div w:id="1692026050">
              <w:marLeft w:val="0"/>
              <w:marRight w:val="0"/>
              <w:marTop w:val="0"/>
              <w:marBottom w:val="0"/>
              <w:divBdr>
                <w:top w:val="none" w:sz="0" w:space="0" w:color="auto"/>
                <w:left w:val="none" w:sz="0" w:space="0" w:color="auto"/>
                <w:bottom w:val="none" w:sz="0" w:space="0" w:color="auto"/>
                <w:right w:val="none" w:sz="0" w:space="0" w:color="auto"/>
              </w:divBdr>
            </w:div>
            <w:div w:id="1373385280">
              <w:marLeft w:val="0"/>
              <w:marRight w:val="0"/>
              <w:marTop w:val="0"/>
              <w:marBottom w:val="0"/>
              <w:divBdr>
                <w:top w:val="none" w:sz="0" w:space="0" w:color="auto"/>
                <w:left w:val="none" w:sz="0" w:space="0" w:color="auto"/>
                <w:bottom w:val="none" w:sz="0" w:space="0" w:color="auto"/>
                <w:right w:val="none" w:sz="0" w:space="0" w:color="auto"/>
              </w:divBdr>
            </w:div>
            <w:div w:id="1511871149">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283073276">
              <w:marLeft w:val="0"/>
              <w:marRight w:val="0"/>
              <w:marTop w:val="0"/>
              <w:marBottom w:val="0"/>
              <w:divBdr>
                <w:top w:val="none" w:sz="0" w:space="0" w:color="auto"/>
                <w:left w:val="none" w:sz="0" w:space="0" w:color="auto"/>
                <w:bottom w:val="none" w:sz="0" w:space="0" w:color="auto"/>
                <w:right w:val="none" w:sz="0" w:space="0" w:color="auto"/>
              </w:divBdr>
            </w:div>
            <w:div w:id="1890528880">
              <w:marLeft w:val="0"/>
              <w:marRight w:val="0"/>
              <w:marTop w:val="0"/>
              <w:marBottom w:val="0"/>
              <w:divBdr>
                <w:top w:val="none" w:sz="0" w:space="0" w:color="auto"/>
                <w:left w:val="none" w:sz="0" w:space="0" w:color="auto"/>
                <w:bottom w:val="none" w:sz="0" w:space="0" w:color="auto"/>
                <w:right w:val="none" w:sz="0" w:space="0" w:color="auto"/>
              </w:divBdr>
            </w:div>
            <w:div w:id="492532502">
              <w:marLeft w:val="0"/>
              <w:marRight w:val="0"/>
              <w:marTop w:val="0"/>
              <w:marBottom w:val="0"/>
              <w:divBdr>
                <w:top w:val="none" w:sz="0" w:space="0" w:color="auto"/>
                <w:left w:val="none" w:sz="0" w:space="0" w:color="auto"/>
                <w:bottom w:val="none" w:sz="0" w:space="0" w:color="auto"/>
                <w:right w:val="none" w:sz="0" w:space="0" w:color="auto"/>
              </w:divBdr>
            </w:div>
            <w:div w:id="1166673734">
              <w:marLeft w:val="0"/>
              <w:marRight w:val="0"/>
              <w:marTop w:val="0"/>
              <w:marBottom w:val="0"/>
              <w:divBdr>
                <w:top w:val="none" w:sz="0" w:space="0" w:color="auto"/>
                <w:left w:val="none" w:sz="0" w:space="0" w:color="auto"/>
                <w:bottom w:val="none" w:sz="0" w:space="0" w:color="auto"/>
                <w:right w:val="none" w:sz="0" w:space="0" w:color="auto"/>
              </w:divBdr>
            </w:div>
            <w:div w:id="416825835">
              <w:marLeft w:val="0"/>
              <w:marRight w:val="0"/>
              <w:marTop w:val="0"/>
              <w:marBottom w:val="0"/>
              <w:divBdr>
                <w:top w:val="none" w:sz="0" w:space="0" w:color="auto"/>
                <w:left w:val="none" w:sz="0" w:space="0" w:color="auto"/>
                <w:bottom w:val="none" w:sz="0" w:space="0" w:color="auto"/>
                <w:right w:val="none" w:sz="0" w:space="0" w:color="auto"/>
              </w:divBdr>
            </w:div>
            <w:div w:id="1795517691">
              <w:marLeft w:val="0"/>
              <w:marRight w:val="0"/>
              <w:marTop w:val="0"/>
              <w:marBottom w:val="0"/>
              <w:divBdr>
                <w:top w:val="none" w:sz="0" w:space="0" w:color="auto"/>
                <w:left w:val="none" w:sz="0" w:space="0" w:color="auto"/>
                <w:bottom w:val="none" w:sz="0" w:space="0" w:color="auto"/>
                <w:right w:val="none" w:sz="0" w:space="0" w:color="auto"/>
              </w:divBdr>
            </w:div>
            <w:div w:id="50347408">
              <w:marLeft w:val="0"/>
              <w:marRight w:val="0"/>
              <w:marTop w:val="0"/>
              <w:marBottom w:val="0"/>
              <w:divBdr>
                <w:top w:val="none" w:sz="0" w:space="0" w:color="auto"/>
                <w:left w:val="none" w:sz="0" w:space="0" w:color="auto"/>
                <w:bottom w:val="none" w:sz="0" w:space="0" w:color="auto"/>
                <w:right w:val="none" w:sz="0" w:space="0" w:color="auto"/>
              </w:divBdr>
            </w:div>
            <w:div w:id="1696692413">
              <w:marLeft w:val="0"/>
              <w:marRight w:val="0"/>
              <w:marTop w:val="0"/>
              <w:marBottom w:val="0"/>
              <w:divBdr>
                <w:top w:val="none" w:sz="0" w:space="0" w:color="auto"/>
                <w:left w:val="none" w:sz="0" w:space="0" w:color="auto"/>
                <w:bottom w:val="none" w:sz="0" w:space="0" w:color="auto"/>
                <w:right w:val="none" w:sz="0" w:space="0" w:color="auto"/>
              </w:divBdr>
            </w:div>
            <w:div w:id="182130492">
              <w:marLeft w:val="0"/>
              <w:marRight w:val="0"/>
              <w:marTop w:val="0"/>
              <w:marBottom w:val="0"/>
              <w:divBdr>
                <w:top w:val="none" w:sz="0" w:space="0" w:color="auto"/>
                <w:left w:val="none" w:sz="0" w:space="0" w:color="auto"/>
                <w:bottom w:val="none" w:sz="0" w:space="0" w:color="auto"/>
                <w:right w:val="none" w:sz="0" w:space="0" w:color="auto"/>
              </w:divBdr>
            </w:div>
            <w:div w:id="1679234099">
              <w:marLeft w:val="0"/>
              <w:marRight w:val="0"/>
              <w:marTop w:val="0"/>
              <w:marBottom w:val="0"/>
              <w:divBdr>
                <w:top w:val="none" w:sz="0" w:space="0" w:color="auto"/>
                <w:left w:val="none" w:sz="0" w:space="0" w:color="auto"/>
                <w:bottom w:val="none" w:sz="0" w:space="0" w:color="auto"/>
                <w:right w:val="none" w:sz="0" w:space="0" w:color="auto"/>
              </w:divBdr>
            </w:div>
            <w:div w:id="1961456330">
              <w:marLeft w:val="0"/>
              <w:marRight w:val="0"/>
              <w:marTop w:val="0"/>
              <w:marBottom w:val="0"/>
              <w:divBdr>
                <w:top w:val="none" w:sz="0" w:space="0" w:color="auto"/>
                <w:left w:val="none" w:sz="0" w:space="0" w:color="auto"/>
                <w:bottom w:val="none" w:sz="0" w:space="0" w:color="auto"/>
                <w:right w:val="none" w:sz="0" w:space="0" w:color="auto"/>
              </w:divBdr>
            </w:div>
            <w:div w:id="1771117771">
              <w:marLeft w:val="0"/>
              <w:marRight w:val="0"/>
              <w:marTop w:val="0"/>
              <w:marBottom w:val="0"/>
              <w:divBdr>
                <w:top w:val="none" w:sz="0" w:space="0" w:color="auto"/>
                <w:left w:val="none" w:sz="0" w:space="0" w:color="auto"/>
                <w:bottom w:val="none" w:sz="0" w:space="0" w:color="auto"/>
                <w:right w:val="none" w:sz="0" w:space="0" w:color="auto"/>
              </w:divBdr>
            </w:div>
            <w:div w:id="786433112">
              <w:marLeft w:val="0"/>
              <w:marRight w:val="0"/>
              <w:marTop w:val="0"/>
              <w:marBottom w:val="0"/>
              <w:divBdr>
                <w:top w:val="none" w:sz="0" w:space="0" w:color="auto"/>
                <w:left w:val="none" w:sz="0" w:space="0" w:color="auto"/>
                <w:bottom w:val="none" w:sz="0" w:space="0" w:color="auto"/>
                <w:right w:val="none" w:sz="0" w:space="0" w:color="auto"/>
              </w:divBdr>
            </w:div>
            <w:div w:id="485319008">
              <w:marLeft w:val="0"/>
              <w:marRight w:val="0"/>
              <w:marTop w:val="0"/>
              <w:marBottom w:val="0"/>
              <w:divBdr>
                <w:top w:val="none" w:sz="0" w:space="0" w:color="auto"/>
                <w:left w:val="none" w:sz="0" w:space="0" w:color="auto"/>
                <w:bottom w:val="none" w:sz="0" w:space="0" w:color="auto"/>
                <w:right w:val="none" w:sz="0" w:space="0" w:color="auto"/>
              </w:divBdr>
            </w:div>
            <w:div w:id="972517445">
              <w:marLeft w:val="0"/>
              <w:marRight w:val="0"/>
              <w:marTop w:val="0"/>
              <w:marBottom w:val="0"/>
              <w:divBdr>
                <w:top w:val="none" w:sz="0" w:space="0" w:color="auto"/>
                <w:left w:val="none" w:sz="0" w:space="0" w:color="auto"/>
                <w:bottom w:val="none" w:sz="0" w:space="0" w:color="auto"/>
                <w:right w:val="none" w:sz="0" w:space="0" w:color="auto"/>
              </w:divBdr>
            </w:div>
            <w:div w:id="926959932">
              <w:marLeft w:val="0"/>
              <w:marRight w:val="0"/>
              <w:marTop w:val="0"/>
              <w:marBottom w:val="0"/>
              <w:divBdr>
                <w:top w:val="none" w:sz="0" w:space="0" w:color="auto"/>
                <w:left w:val="none" w:sz="0" w:space="0" w:color="auto"/>
                <w:bottom w:val="none" w:sz="0" w:space="0" w:color="auto"/>
                <w:right w:val="none" w:sz="0" w:space="0" w:color="auto"/>
              </w:divBdr>
            </w:div>
            <w:div w:id="562831485">
              <w:marLeft w:val="0"/>
              <w:marRight w:val="0"/>
              <w:marTop w:val="0"/>
              <w:marBottom w:val="0"/>
              <w:divBdr>
                <w:top w:val="none" w:sz="0" w:space="0" w:color="auto"/>
                <w:left w:val="none" w:sz="0" w:space="0" w:color="auto"/>
                <w:bottom w:val="none" w:sz="0" w:space="0" w:color="auto"/>
                <w:right w:val="none" w:sz="0" w:space="0" w:color="auto"/>
              </w:divBdr>
            </w:div>
            <w:div w:id="1736078299">
              <w:marLeft w:val="0"/>
              <w:marRight w:val="0"/>
              <w:marTop w:val="0"/>
              <w:marBottom w:val="0"/>
              <w:divBdr>
                <w:top w:val="none" w:sz="0" w:space="0" w:color="auto"/>
                <w:left w:val="none" w:sz="0" w:space="0" w:color="auto"/>
                <w:bottom w:val="none" w:sz="0" w:space="0" w:color="auto"/>
                <w:right w:val="none" w:sz="0" w:space="0" w:color="auto"/>
              </w:divBdr>
            </w:div>
            <w:div w:id="1328821395">
              <w:marLeft w:val="0"/>
              <w:marRight w:val="0"/>
              <w:marTop w:val="0"/>
              <w:marBottom w:val="0"/>
              <w:divBdr>
                <w:top w:val="none" w:sz="0" w:space="0" w:color="auto"/>
                <w:left w:val="none" w:sz="0" w:space="0" w:color="auto"/>
                <w:bottom w:val="none" w:sz="0" w:space="0" w:color="auto"/>
                <w:right w:val="none" w:sz="0" w:space="0" w:color="auto"/>
              </w:divBdr>
            </w:div>
            <w:div w:id="1975327679">
              <w:marLeft w:val="0"/>
              <w:marRight w:val="0"/>
              <w:marTop w:val="0"/>
              <w:marBottom w:val="0"/>
              <w:divBdr>
                <w:top w:val="none" w:sz="0" w:space="0" w:color="auto"/>
                <w:left w:val="none" w:sz="0" w:space="0" w:color="auto"/>
                <w:bottom w:val="none" w:sz="0" w:space="0" w:color="auto"/>
                <w:right w:val="none" w:sz="0" w:space="0" w:color="auto"/>
              </w:divBdr>
            </w:div>
            <w:div w:id="1820340798">
              <w:marLeft w:val="0"/>
              <w:marRight w:val="0"/>
              <w:marTop w:val="0"/>
              <w:marBottom w:val="0"/>
              <w:divBdr>
                <w:top w:val="none" w:sz="0" w:space="0" w:color="auto"/>
                <w:left w:val="none" w:sz="0" w:space="0" w:color="auto"/>
                <w:bottom w:val="none" w:sz="0" w:space="0" w:color="auto"/>
                <w:right w:val="none" w:sz="0" w:space="0" w:color="auto"/>
              </w:divBdr>
            </w:div>
            <w:div w:id="2103335731">
              <w:marLeft w:val="0"/>
              <w:marRight w:val="0"/>
              <w:marTop w:val="0"/>
              <w:marBottom w:val="0"/>
              <w:divBdr>
                <w:top w:val="none" w:sz="0" w:space="0" w:color="auto"/>
                <w:left w:val="none" w:sz="0" w:space="0" w:color="auto"/>
                <w:bottom w:val="none" w:sz="0" w:space="0" w:color="auto"/>
                <w:right w:val="none" w:sz="0" w:space="0" w:color="auto"/>
              </w:divBdr>
            </w:div>
            <w:div w:id="1352145898">
              <w:marLeft w:val="0"/>
              <w:marRight w:val="0"/>
              <w:marTop w:val="0"/>
              <w:marBottom w:val="0"/>
              <w:divBdr>
                <w:top w:val="none" w:sz="0" w:space="0" w:color="auto"/>
                <w:left w:val="none" w:sz="0" w:space="0" w:color="auto"/>
                <w:bottom w:val="none" w:sz="0" w:space="0" w:color="auto"/>
                <w:right w:val="none" w:sz="0" w:space="0" w:color="auto"/>
              </w:divBdr>
            </w:div>
            <w:div w:id="2145418466">
              <w:marLeft w:val="0"/>
              <w:marRight w:val="0"/>
              <w:marTop w:val="0"/>
              <w:marBottom w:val="0"/>
              <w:divBdr>
                <w:top w:val="none" w:sz="0" w:space="0" w:color="auto"/>
                <w:left w:val="none" w:sz="0" w:space="0" w:color="auto"/>
                <w:bottom w:val="none" w:sz="0" w:space="0" w:color="auto"/>
                <w:right w:val="none" w:sz="0" w:space="0" w:color="auto"/>
              </w:divBdr>
            </w:div>
            <w:div w:id="192959452">
              <w:marLeft w:val="0"/>
              <w:marRight w:val="0"/>
              <w:marTop w:val="0"/>
              <w:marBottom w:val="0"/>
              <w:divBdr>
                <w:top w:val="none" w:sz="0" w:space="0" w:color="auto"/>
                <w:left w:val="none" w:sz="0" w:space="0" w:color="auto"/>
                <w:bottom w:val="none" w:sz="0" w:space="0" w:color="auto"/>
                <w:right w:val="none" w:sz="0" w:space="0" w:color="auto"/>
              </w:divBdr>
            </w:div>
            <w:div w:id="883758564">
              <w:marLeft w:val="0"/>
              <w:marRight w:val="0"/>
              <w:marTop w:val="0"/>
              <w:marBottom w:val="0"/>
              <w:divBdr>
                <w:top w:val="none" w:sz="0" w:space="0" w:color="auto"/>
                <w:left w:val="none" w:sz="0" w:space="0" w:color="auto"/>
                <w:bottom w:val="none" w:sz="0" w:space="0" w:color="auto"/>
                <w:right w:val="none" w:sz="0" w:space="0" w:color="auto"/>
              </w:divBdr>
            </w:div>
            <w:div w:id="1596132648">
              <w:marLeft w:val="0"/>
              <w:marRight w:val="0"/>
              <w:marTop w:val="0"/>
              <w:marBottom w:val="0"/>
              <w:divBdr>
                <w:top w:val="none" w:sz="0" w:space="0" w:color="auto"/>
                <w:left w:val="none" w:sz="0" w:space="0" w:color="auto"/>
                <w:bottom w:val="none" w:sz="0" w:space="0" w:color="auto"/>
                <w:right w:val="none" w:sz="0" w:space="0" w:color="auto"/>
              </w:divBdr>
            </w:div>
            <w:div w:id="121392596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15742717">
              <w:marLeft w:val="0"/>
              <w:marRight w:val="0"/>
              <w:marTop w:val="0"/>
              <w:marBottom w:val="0"/>
              <w:divBdr>
                <w:top w:val="none" w:sz="0" w:space="0" w:color="auto"/>
                <w:left w:val="none" w:sz="0" w:space="0" w:color="auto"/>
                <w:bottom w:val="none" w:sz="0" w:space="0" w:color="auto"/>
                <w:right w:val="none" w:sz="0" w:space="0" w:color="auto"/>
              </w:divBdr>
            </w:div>
            <w:div w:id="738988059">
              <w:marLeft w:val="0"/>
              <w:marRight w:val="0"/>
              <w:marTop w:val="0"/>
              <w:marBottom w:val="0"/>
              <w:divBdr>
                <w:top w:val="none" w:sz="0" w:space="0" w:color="auto"/>
                <w:left w:val="none" w:sz="0" w:space="0" w:color="auto"/>
                <w:bottom w:val="none" w:sz="0" w:space="0" w:color="auto"/>
                <w:right w:val="none" w:sz="0" w:space="0" w:color="auto"/>
              </w:divBdr>
            </w:div>
            <w:div w:id="1499686563">
              <w:marLeft w:val="0"/>
              <w:marRight w:val="0"/>
              <w:marTop w:val="0"/>
              <w:marBottom w:val="0"/>
              <w:divBdr>
                <w:top w:val="none" w:sz="0" w:space="0" w:color="auto"/>
                <w:left w:val="none" w:sz="0" w:space="0" w:color="auto"/>
                <w:bottom w:val="none" w:sz="0" w:space="0" w:color="auto"/>
                <w:right w:val="none" w:sz="0" w:space="0" w:color="auto"/>
              </w:divBdr>
            </w:div>
            <w:div w:id="473184910">
              <w:marLeft w:val="0"/>
              <w:marRight w:val="0"/>
              <w:marTop w:val="0"/>
              <w:marBottom w:val="0"/>
              <w:divBdr>
                <w:top w:val="none" w:sz="0" w:space="0" w:color="auto"/>
                <w:left w:val="none" w:sz="0" w:space="0" w:color="auto"/>
                <w:bottom w:val="none" w:sz="0" w:space="0" w:color="auto"/>
                <w:right w:val="none" w:sz="0" w:space="0" w:color="auto"/>
              </w:divBdr>
            </w:div>
            <w:div w:id="65274717">
              <w:marLeft w:val="0"/>
              <w:marRight w:val="0"/>
              <w:marTop w:val="0"/>
              <w:marBottom w:val="0"/>
              <w:divBdr>
                <w:top w:val="none" w:sz="0" w:space="0" w:color="auto"/>
                <w:left w:val="none" w:sz="0" w:space="0" w:color="auto"/>
                <w:bottom w:val="none" w:sz="0" w:space="0" w:color="auto"/>
                <w:right w:val="none" w:sz="0" w:space="0" w:color="auto"/>
              </w:divBdr>
            </w:div>
            <w:div w:id="403377678">
              <w:marLeft w:val="0"/>
              <w:marRight w:val="0"/>
              <w:marTop w:val="0"/>
              <w:marBottom w:val="0"/>
              <w:divBdr>
                <w:top w:val="none" w:sz="0" w:space="0" w:color="auto"/>
                <w:left w:val="none" w:sz="0" w:space="0" w:color="auto"/>
                <w:bottom w:val="none" w:sz="0" w:space="0" w:color="auto"/>
                <w:right w:val="none" w:sz="0" w:space="0" w:color="auto"/>
              </w:divBdr>
            </w:div>
            <w:div w:id="833840056">
              <w:marLeft w:val="0"/>
              <w:marRight w:val="0"/>
              <w:marTop w:val="0"/>
              <w:marBottom w:val="0"/>
              <w:divBdr>
                <w:top w:val="none" w:sz="0" w:space="0" w:color="auto"/>
                <w:left w:val="none" w:sz="0" w:space="0" w:color="auto"/>
                <w:bottom w:val="none" w:sz="0" w:space="0" w:color="auto"/>
                <w:right w:val="none" w:sz="0" w:space="0" w:color="auto"/>
              </w:divBdr>
            </w:div>
            <w:div w:id="610015819">
              <w:marLeft w:val="0"/>
              <w:marRight w:val="0"/>
              <w:marTop w:val="0"/>
              <w:marBottom w:val="0"/>
              <w:divBdr>
                <w:top w:val="none" w:sz="0" w:space="0" w:color="auto"/>
                <w:left w:val="none" w:sz="0" w:space="0" w:color="auto"/>
                <w:bottom w:val="none" w:sz="0" w:space="0" w:color="auto"/>
                <w:right w:val="none" w:sz="0" w:space="0" w:color="auto"/>
              </w:divBdr>
            </w:div>
            <w:div w:id="1039010650">
              <w:marLeft w:val="0"/>
              <w:marRight w:val="0"/>
              <w:marTop w:val="0"/>
              <w:marBottom w:val="0"/>
              <w:divBdr>
                <w:top w:val="none" w:sz="0" w:space="0" w:color="auto"/>
                <w:left w:val="none" w:sz="0" w:space="0" w:color="auto"/>
                <w:bottom w:val="none" w:sz="0" w:space="0" w:color="auto"/>
                <w:right w:val="none" w:sz="0" w:space="0" w:color="auto"/>
              </w:divBdr>
            </w:div>
            <w:div w:id="183128763">
              <w:marLeft w:val="0"/>
              <w:marRight w:val="0"/>
              <w:marTop w:val="0"/>
              <w:marBottom w:val="0"/>
              <w:divBdr>
                <w:top w:val="none" w:sz="0" w:space="0" w:color="auto"/>
                <w:left w:val="none" w:sz="0" w:space="0" w:color="auto"/>
                <w:bottom w:val="none" w:sz="0" w:space="0" w:color="auto"/>
                <w:right w:val="none" w:sz="0" w:space="0" w:color="auto"/>
              </w:divBdr>
            </w:div>
            <w:div w:id="1838299588">
              <w:marLeft w:val="0"/>
              <w:marRight w:val="0"/>
              <w:marTop w:val="0"/>
              <w:marBottom w:val="0"/>
              <w:divBdr>
                <w:top w:val="none" w:sz="0" w:space="0" w:color="auto"/>
                <w:left w:val="none" w:sz="0" w:space="0" w:color="auto"/>
                <w:bottom w:val="none" w:sz="0" w:space="0" w:color="auto"/>
                <w:right w:val="none" w:sz="0" w:space="0" w:color="auto"/>
              </w:divBdr>
            </w:div>
            <w:div w:id="618268852">
              <w:marLeft w:val="0"/>
              <w:marRight w:val="0"/>
              <w:marTop w:val="0"/>
              <w:marBottom w:val="0"/>
              <w:divBdr>
                <w:top w:val="none" w:sz="0" w:space="0" w:color="auto"/>
                <w:left w:val="none" w:sz="0" w:space="0" w:color="auto"/>
                <w:bottom w:val="none" w:sz="0" w:space="0" w:color="auto"/>
                <w:right w:val="none" w:sz="0" w:space="0" w:color="auto"/>
              </w:divBdr>
            </w:div>
            <w:div w:id="1990088172">
              <w:marLeft w:val="0"/>
              <w:marRight w:val="0"/>
              <w:marTop w:val="0"/>
              <w:marBottom w:val="0"/>
              <w:divBdr>
                <w:top w:val="none" w:sz="0" w:space="0" w:color="auto"/>
                <w:left w:val="none" w:sz="0" w:space="0" w:color="auto"/>
                <w:bottom w:val="none" w:sz="0" w:space="0" w:color="auto"/>
                <w:right w:val="none" w:sz="0" w:space="0" w:color="auto"/>
              </w:divBdr>
            </w:div>
            <w:div w:id="1304240278">
              <w:marLeft w:val="0"/>
              <w:marRight w:val="0"/>
              <w:marTop w:val="0"/>
              <w:marBottom w:val="0"/>
              <w:divBdr>
                <w:top w:val="none" w:sz="0" w:space="0" w:color="auto"/>
                <w:left w:val="none" w:sz="0" w:space="0" w:color="auto"/>
                <w:bottom w:val="none" w:sz="0" w:space="0" w:color="auto"/>
                <w:right w:val="none" w:sz="0" w:space="0" w:color="auto"/>
              </w:divBdr>
            </w:div>
            <w:div w:id="562788278">
              <w:marLeft w:val="0"/>
              <w:marRight w:val="0"/>
              <w:marTop w:val="0"/>
              <w:marBottom w:val="0"/>
              <w:divBdr>
                <w:top w:val="none" w:sz="0" w:space="0" w:color="auto"/>
                <w:left w:val="none" w:sz="0" w:space="0" w:color="auto"/>
                <w:bottom w:val="none" w:sz="0" w:space="0" w:color="auto"/>
                <w:right w:val="none" w:sz="0" w:space="0" w:color="auto"/>
              </w:divBdr>
            </w:div>
            <w:div w:id="766387752">
              <w:marLeft w:val="0"/>
              <w:marRight w:val="0"/>
              <w:marTop w:val="0"/>
              <w:marBottom w:val="0"/>
              <w:divBdr>
                <w:top w:val="none" w:sz="0" w:space="0" w:color="auto"/>
                <w:left w:val="none" w:sz="0" w:space="0" w:color="auto"/>
                <w:bottom w:val="none" w:sz="0" w:space="0" w:color="auto"/>
                <w:right w:val="none" w:sz="0" w:space="0" w:color="auto"/>
              </w:divBdr>
            </w:div>
            <w:div w:id="1471510907">
              <w:marLeft w:val="0"/>
              <w:marRight w:val="0"/>
              <w:marTop w:val="0"/>
              <w:marBottom w:val="0"/>
              <w:divBdr>
                <w:top w:val="none" w:sz="0" w:space="0" w:color="auto"/>
                <w:left w:val="none" w:sz="0" w:space="0" w:color="auto"/>
                <w:bottom w:val="none" w:sz="0" w:space="0" w:color="auto"/>
                <w:right w:val="none" w:sz="0" w:space="0" w:color="auto"/>
              </w:divBdr>
            </w:div>
            <w:div w:id="350567857">
              <w:marLeft w:val="0"/>
              <w:marRight w:val="0"/>
              <w:marTop w:val="0"/>
              <w:marBottom w:val="0"/>
              <w:divBdr>
                <w:top w:val="none" w:sz="0" w:space="0" w:color="auto"/>
                <w:left w:val="none" w:sz="0" w:space="0" w:color="auto"/>
                <w:bottom w:val="none" w:sz="0" w:space="0" w:color="auto"/>
                <w:right w:val="none" w:sz="0" w:space="0" w:color="auto"/>
              </w:divBdr>
            </w:div>
            <w:div w:id="1447700600">
              <w:marLeft w:val="0"/>
              <w:marRight w:val="0"/>
              <w:marTop w:val="0"/>
              <w:marBottom w:val="0"/>
              <w:divBdr>
                <w:top w:val="none" w:sz="0" w:space="0" w:color="auto"/>
                <w:left w:val="none" w:sz="0" w:space="0" w:color="auto"/>
                <w:bottom w:val="none" w:sz="0" w:space="0" w:color="auto"/>
                <w:right w:val="none" w:sz="0" w:space="0" w:color="auto"/>
              </w:divBdr>
            </w:div>
            <w:div w:id="547959444">
              <w:marLeft w:val="0"/>
              <w:marRight w:val="0"/>
              <w:marTop w:val="0"/>
              <w:marBottom w:val="0"/>
              <w:divBdr>
                <w:top w:val="none" w:sz="0" w:space="0" w:color="auto"/>
                <w:left w:val="none" w:sz="0" w:space="0" w:color="auto"/>
                <w:bottom w:val="none" w:sz="0" w:space="0" w:color="auto"/>
                <w:right w:val="none" w:sz="0" w:space="0" w:color="auto"/>
              </w:divBdr>
            </w:div>
            <w:div w:id="1764491738">
              <w:marLeft w:val="0"/>
              <w:marRight w:val="0"/>
              <w:marTop w:val="0"/>
              <w:marBottom w:val="0"/>
              <w:divBdr>
                <w:top w:val="none" w:sz="0" w:space="0" w:color="auto"/>
                <w:left w:val="none" w:sz="0" w:space="0" w:color="auto"/>
                <w:bottom w:val="none" w:sz="0" w:space="0" w:color="auto"/>
                <w:right w:val="none" w:sz="0" w:space="0" w:color="auto"/>
              </w:divBdr>
            </w:div>
            <w:div w:id="165942135">
              <w:marLeft w:val="0"/>
              <w:marRight w:val="0"/>
              <w:marTop w:val="0"/>
              <w:marBottom w:val="0"/>
              <w:divBdr>
                <w:top w:val="none" w:sz="0" w:space="0" w:color="auto"/>
                <w:left w:val="none" w:sz="0" w:space="0" w:color="auto"/>
                <w:bottom w:val="none" w:sz="0" w:space="0" w:color="auto"/>
                <w:right w:val="none" w:sz="0" w:space="0" w:color="auto"/>
              </w:divBdr>
            </w:div>
            <w:div w:id="1166476388">
              <w:marLeft w:val="0"/>
              <w:marRight w:val="0"/>
              <w:marTop w:val="0"/>
              <w:marBottom w:val="0"/>
              <w:divBdr>
                <w:top w:val="none" w:sz="0" w:space="0" w:color="auto"/>
                <w:left w:val="none" w:sz="0" w:space="0" w:color="auto"/>
                <w:bottom w:val="none" w:sz="0" w:space="0" w:color="auto"/>
                <w:right w:val="none" w:sz="0" w:space="0" w:color="auto"/>
              </w:divBdr>
            </w:div>
            <w:div w:id="84156968">
              <w:marLeft w:val="0"/>
              <w:marRight w:val="0"/>
              <w:marTop w:val="0"/>
              <w:marBottom w:val="0"/>
              <w:divBdr>
                <w:top w:val="none" w:sz="0" w:space="0" w:color="auto"/>
                <w:left w:val="none" w:sz="0" w:space="0" w:color="auto"/>
                <w:bottom w:val="none" w:sz="0" w:space="0" w:color="auto"/>
                <w:right w:val="none" w:sz="0" w:space="0" w:color="auto"/>
              </w:divBdr>
            </w:div>
            <w:div w:id="1678574530">
              <w:marLeft w:val="0"/>
              <w:marRight w:val="0"/>
              <w:marTop w:val="0"/>
              <w:marBottom w:val="0"/>
              <w:divBdr>
                <w:top w:val="none" w:sz="0" w:space="0" w:color="auto"/>
                <w:left w:val="none" w:sz="0" w:space="0" w:color="auto"/>
                <w:bottom w:val="none" w:sz="0" w:space="0" w:color="auto"/>
                <w:right w:val="none" w:sz="0" w:space="0" w:color="auto"/>
              </w:divBdr>
            </w:div>
            <w:div w:id="1160118621">
              <w:marLeft w:val="0"/>
              <w:marRight w:val="0"/>
              <w:marTop w:val="0"/>
              <w:marBottom w:val="0"/>
              <w:divBdr>
                <w:top w:val="none" w:sz="0" w:space="0" w:color="auto"/>
                <w:left w:val="none" w:sz="0" w:space="0" w:color="auto"/>
                <w:bottom w:val="none" w:sz="0" w:space="0" w:color="auto"/>
                <w:right w:val="none" w:sz="0" w:space="0" w:color="auto"/>
              </w:divBdr>
            </w:div>
            <w:div w:id="1553538488">
              <w:marLeft w:val="0"/>
              <w:marRight w:val="0"/>
              <w:marTop w:val="0"/>
              <w:marBottom w:val="0"/>
              <w:divBdr>
                <w:top w:val="none" w:sz="0" w:space="0" w:color="auto"/>
                <w:left w:val="none" w:sz="0" w:space="0" w:color="auto"/>
                <w:bottom w:val="none" w:sz="0" w:space="0" w:color="auto"/>
                <w:right w:val="none" w:sz="0" w:space="0" w:color="auto"/>
              </w:divBdr>
            </w:div>
            <w:div w:id="488446779">
              <w:marLeft w:val="0"/>
              <w:marRight w:val="0"/>
              <w:marTop w:val="0"/>
              <w:marBottom w:val="0"/>
              <w:divBdr>
                <w:top w:val="none" w:sz="0" w:space="0" w:color="auto"/>
                <w:left w:val="none" w:sz="0" w:space="0" w:color="auto"/>
                <w:bottom w:val="none" w:sz="0" w:space="0" w:color="auto"/>
                <w:right w:val="none" w:sz="0" w:space="0" w:color="auto"/>
              </w:divBdr>
            </w:div>
            <w:div w:id="650252027">
              <w:marLeft w:val="0"/>
              <w:marRight w:val="0"/>
              <w:marTop w:val="0"/>
              <w:marBottom w:val="0"/>
              <w:divBdr>
                <w:top w:val="none" w:sz="0" w:space="0" w:color="auto"/>
                <w:left w:val="none" w:sz="0" w:space="0" w:color="auto"/>
                <w:bottom w:val="none" w:sz="0" w:space="0" w:color="auto"/>
                <w:right w:val="none" w:sz="0" w:space="0" w:color="auto"/>
              </w:divBdr>
            </w:div>
            <w:div w:id="828331922">
              <w:marLeft w:val="0"/>
              <w:marRight w:val="0"/>
              <w:marTop w:val="0"/>
              <w:marBottom w:val="0"/>
              <w:divBdr>
                <w:top w:val="none" w:sz="0" w:space="0" w:color="auto"/>
                <w:left w:val="none" w:sz="0" w:space="0" w:color="auto"/>
                <w:bottom w:val="none" w:sz="0" w:space="0" w:color="auto"/>
                <w:right w:val="none" w:sz="0" w:space="0" w:color="auto"/>
              </w:divBdr>
            </w:div>
            <w:div w:id="192619545">
              <w:marLeft w:val="0"/>
              <w:marRight w:val="0"/>
              <w:marTop w:val="0"/>
              <w:marBottom w:val="0"/>
              <w:divBdr>
                <w:top w:val="none" w:sz="0" w:space="0" w:color="auto"/>
                <w:left w:val="none" w:sz="0" w:space="0" w:color="auto"/>
                <w:bottom w:val="none" w:sz="0" w:space="0" w:color="auto"/>
                <w:right w:val="none" w:sz="0" w:space="0" w:color="auto"/>
              </w:divBdr>
            </w:div>
            <w:div w:id="1712420989">
              <w:marLeft w:val="0"/>
              <w:marRight w:val="0"/>
              <w:marTop w:val="0"/>
              <w:marBottom w:val="0"/>
              <w:divBdr>
                <w:top w:val="none" w:sz="0" w:space="0" w:color="auto"/>
                <w:left w:val="none" w:sz="0" w:space="0" w:color="auto"/>
                <w:bottom w:val="none" w:sz="0" w:space="0" w:color="auto"/>
                <w:right w:val="none" w:sz="0" w:space="0" w:color="auto"/>
              </w:divBdr>
            </w:div>
            <w:div w:id="2025011813">
              <w:marLeft w:val="0"/>
              <w:marRight w:val="0"/>
              <w:marTop w:val="0"/>
              <w:marBottom w:val="0"/>
              <w:divBdr>
                <w:top w:val="none" w:sz="0" w:space="0" w:color="auto"/>
                <w:left w:val="none" w:sz="0" w:space="0" w:color="auto"/>
                <w:bottom w:val="none" w:sz="0" w:space="0" w:color="auto"/>
                <w:right w:val="none" w:sz="0" w:space="0" w:color="auto"/>
              </w:divBdr>
            </w:div>
            <w:div w:id="1129125282">
              <w:marLeft w:val="0"/>
              <w:marRight w:val="0"/>
              <w:marTop w:val="0"/>
              <w:marBottom w:val="0"/>
              <w:divBdr>
                <w:top w:val="none" w:sz="0" w:space="0" w:color="auto"/>
                <w:left w:val="none" w:sz="0" w:space="0" w:color="auto"/>
                <w:bottom w:val="none" w:sz="0" w:space="0" w:color="auto"/>
                <w:right w:val="none" w:sz="0" w:space="0" w:color="auto"/>
              </w:divBdr>
            </w:div>
            <w:div w:id="52393989">
              <w:marLeft w:val="0"/>
              <w:marRight w:val="0"/>
              <w:marTop w:val="0"/>
              <w:marBottom w:val="0"/>
              <w:divBdr>
                <w:top w:val="none" w:sz="0" w:space="0" w:color="auto"/>
                <w:left w:val="none" w:sz="0" w:space="0" w:color="auto"/>
                <w:bottom w:val="none" w:sz="0" w:space="0" w:color="auto"/>
                <w:right w:val="none" w:sz="0" w:space="0" w:color="auto"/>
              </w:divBdr>
            </w:div>
            <w:div w:id="92169835">
              <w:marLeft w:val="0"/>
              <w:marRight w:val="0"/>
              <w:marTop w:val="0"/>
              <w:marBottom w:val="0"/>
              <w:divBdr>
                <w:top w:val="none" w:sz="0" w:space="0" w:color="auto"/>
                <w:left w:val="none" w:sz="0" w:space="0" w:color="auto"/>
                <w:bottom w:val="none" w:sz="0" w:space="0" w:color="auto"/>
                <w:right w:val="none" w:sz="0" w:space="0" w:color="auto"/>
              </w:divBdr>
            </w:div>
            <w:div w:id="709189107">
              <w:marLeft w:val="0"/>
              <w:marRight w:val="0"/>
              <w:marTop w:val="0"/>
              <w:marBottom w:val="0"/>
              <w:divBdr>
                <w:top w:val="none" w:sz="0" w:space="0" w:color="auto"/>
                <w:left w:val="none" w:sz="0" w:space="0" w:color="auto"/>
                <w:bottom w:val="none" w:sz="0" w:space="0" w:color="auto"/>
                <w:right w:val="none" w:sz="0" w:space="0" w:color="auto"/>
              </w:divBdr>
            </w:div>
            <w:div w:id="1687713434">
              <w:marLeft w:val="0"/>
              <w:marRight w:val="0"/>
              <w:marTop w:val="0"/>
              <w:marBottom w:val="0"/>
              <w:divBdr>
                <w:top w:val="none" w:sz="0" w:space="0" w:color="auto"/>
                <w:left w:val="none" w:sz="0" w:space="0" w:color="auto"/>
                <w:bottom w:val="none" w:sz="0" w:space="0" w:color="auto"/>
                <w:right w:val="none" w:sz="0" w:space="0" w:color="auto"/>
              </w:divBdr>
            </w:div>
            <w:div w:id="8101756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508569764">
              <w:marLeft w:val="0"/>
              <w:marRight w:val="0"/>
              <w:marTop w:val="0"/>
              <w:marBottom w:val="0"/>
              <w:divBdr>
                <w:top w:val="none" w:sz="0" w:space="0" w:color="auto"/>
                <w:left w:val="none" w:sz="0" w:space="0" w:color="auto"/>
                <w:bottom w:val="none" w:sz="0" w:space="0" w:color="auto"/>
                <w:right w:val="none" w:sz="0" w:space="0" w:color="auto"/>
              </w:divBdr>
            </w:div>
            <w:div w:id="955408657">
              <w:marLeft w:val="0"/>
              <w:marRight w:val="0"/>
              <w:marTop w:val="0"/>
              <w:marBottom w:val="0"/>
              <w:divBdr>
                <w:top w:val="none" w:sz="0" w:space="0" w:color="auto"/>
                <w:left w:val="none" w:sz="0" w:space="0" w:color="auto"/>
                <w:bottom w:val="none" w:sz="0" w:space="0" w:color="auto"/>
                <w:right w:val="none" w:sz="0" w:space="0" w:color="auto"/>
              </w:divBdr>
            </w:div>
            <w:div w:id="1892842904">
              <w:marLeft w:val="0"/>
              <w:marRight w:val="0"/>
              <w:marTop w:val="0"/>
              <w:marBottom w:val="0"/>
              <w:divBdr>
                <w:top w:val="none" w:sz="0" w:space="0" w:color="auto"/>
                <w:left w:val="none" w:sz="0" w:space="0" w:color="auto"/>
                <w:bottom w:val="none" w:sz="0" w:space="0" w:color="auto"/>
                <w:right w:val="none" w:sz="0" w:space="0" w:color="auto"/>
              </w:divBdr>
            </w:div>
            <w:div w:id="1428847872">
              <w:marLeft w:val="0"/>
              <w:marRight w:val="0"/>
              <w:marTop w:val="0"/>
              <w:marBottom w:val="0"/>
              <w:divBdr>
                <w:top w:val="none" w:sz="0" w:space="0" w:color="auto"/>
                <w:left w:val="none" w:sz="0" w:space="0" w:color="auto"/>
                <w:bottom w:val="none" w:sz="0" w:space="0" w:color="auto"/>
                <w:right w:val="none" w:sz="0" w:space="0" w:color="auto"/>
              </w:divBdr>
            </w:div>
            <w:div w:id="551500198">
              <w:marLeft w:val="0"/>
              <w:marRight w:val="0"/>
              <w:marTop w:val="0"/>
              <w:marBottom w:val="0"/>
              <w:divBdr>
                <w:top w:val="none" w:sz="0" w:space="0" w:color="auto"/>
                <w:left w:val="none" w:sz="0" w:space="0" w:color="auto"/>
                <w:bottom w:val="none" w:sz="0" w:space="0" w:color="auto"/>
                <w:right w:val="none" w:sz="0" w:space="0" w:color="auto"/>
              </w:divBdr>
            </w:div>
            <w:div w:id="787971194">
              <w:marLeft w:val="0"/>
              <w:marRight w:val="0"/>
              <w:marTop w:val="0"/>
              <w:marBottom w:val="0"/>
              <w:divBdr>
                <w:top w:val="none" w:sz="0" w:space="0" w:color="auto"/>
                <w:left w:val="none" w:sz="0" w:space="0" w:color="auto"/>
                <w:bottom w:val="none" w:sz="0" w:space="0" w:color="auto"/>
                <w:right w:val="none" w:sz="0" w:space="0" w:color="auto"/>
              </w:divBdr>
            </w:div>
            <w:div w:id="2129856668">
              <w:marLeft w:val="0"/>
              <w:marRight w:val="0"/>
              <w:marTop w:val="0"/>
              <w:marBottom w:val="0"/>
              <w:divBdr>
                <w:top w:val="none" w:sz="0" w:space="0" w:color="auto"/>
                <w:left w:val="none" w:sz="0" w:space="0" w:color="auto"/>
                <w:bottom w:val="none" w:sz="0" w:space="0" w:color="auto"/>
                <w:right w:val="none" w:sz="0" w:space="0" w:color="auto"/>
              </w:divBdr>
            </w:div>
            <w:div w:id="1326472995">
              <w:marLeft w:val="0"/>
              <w:marRight w:val="0"/>
              <w:marTop w:val="0"/>
              <w:marBottom w:val="0"/>
              <w:divBdr>
                <w:top w:val="none" w:sz="0" w:space="0" w:color="auto"/>
                <w:left w:val="none" w:sz="0" w:space="0" w:color="auto"/>
                <w:bottom w:val="none" w:sz="0" w:space="0" w:color="auto"/>
                <w:right w:val="none" w:sz="0" w:space="0" w:color="auto"/>
              </w:divBdr>
            </w:div>
            <w:div w:id="1527480212">
              <w:marLeft w:val="0"/>
              <w:marRight w:val="0"/>
              <w:marTop w:val="0"/>
              <w:marBottom w:val="0"/>
              <w:divBdr>
                <w:top w:val="none" w:sz="0" w:space="0" w:color="auto"/>
                <w:left w:val="none" w:sz="0" w:space="0" w:color="auto"/>
                <w:bottom w:val="none" w:sz="0" w:space="0" w:color="auto"/>
                <w:right w:val="none" w:sz="0" w:space="0" w:color="auto"/>
              </w:divBdr>
            </w:div>
            <w:div w:id="232980624">
              <w:marLeft w:val="0"/>
              <w:marRight w:val="0"/>
              <w:marTop w:val="0"/>
              <w:marBottom w:val="0"/>
              <w:divBdr>
                <w:top w:val="none" w:sz="0" w:space="0" w:color="auto"/>
                <w:left w:val="none" w:sz="0" w:space="0" w:color="auto"/>
                <w:bottom w:val="none" w:sz="0" w:space="0" w:color="auto"/>
                <w:right w:val="none" w:sz="0" w:space="0" w:color="auto"/>
              </w:divBdr>
            </w:div>
            <w:div w:id="588852816">
              <w:marLeft w:val="0"/>
              <w:marRight w:val="0"/>
              <w:marTop w:val="0"/>
              <w:marBottom w:val="0"/>
              <w:divBdr>
                <w:top w:val="none" w:sz="0" w:space="0" w:color="auto"/>
                <w:left w:val="none" w:sz="0" w:space="0" w:color="auto"/>
                <w:bottom w:val="none" w:sz="0" w:space="0" w:color="auto"/>
                <w:right w:val="none" w:sz="0" w:space="0" w:color="auto"/>
              </w:divBdr>
            </w:div>
            <w:div w:id="1342925169">
              <w:marLeft w:val="0"/>
              <w:marRight w:val="0"/>
              <w:marTop w:val="0"/>
              <w:marBottom w:val="0"/>
              <w:divBdr>
                <w:top w:val="none" w:sz="0" w:space="0" w:color="auto"/>
                <w:left w:val="none" w:sz="0" w:space="0" w:color="auto"/>
                <w:bottom w:val="none" w:sz="0" w:space="0" w:color="auto"/>
                <w:right w:val="none" w:sz="0" w:space="0" w:color="auto"/>
              </w:divBdr>
            </w:div>
            <w:div w:id="829561201">
              <w:marLeft w:val="0"/>
              <w:marRight w:val="0"/>
              <w:marTop w:val="0"/>
              <w:marBottom w:val="0"/>
              <w:divBdr>
                <w:top w:val="none" w:sz="0" w:space="0" w:color="auto"/>
                <w:left w:val="none" w:sz="0" w:space="0" w:color="auto"/>
                <w:bottom w:val="none" w:sz="0" w:space="0" w:color="auto"/>
                <w:right w:val="none" w:sz="0" w:space="0" w:color="auto"/>
              </w:divBdr>
            </w:div>
            <w:div w:id="284969032">
              <w:marLeft w:val="0"/>
              <w:marRight w:val="0"/>
              <w:marTop w:val="0"/>
              <w:marBottom w:val="0"/>
              <w:divBdr>
                <w:top w:val="none" w:sz="0" w:space="0" w:color="auto"/>
                <w:left w:val="none" w:sz="0" w:space="0" w:color="auto"/>
                <w:bottom w:val="none" w:sz="0" w:space="0" w:color="auto"/>
                <w:right w:val="none" w:sz="0" w:space="0" w:color="auto"/>
              </w:divBdr>
            </w:div>
            <w:div w:id="111823857">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330135011">
              <w:marLeft w:val="0"/>
              <w:marRight w:val="0"/>
              <w:marTop w:val="0"/>
              <w:marBottom w:val="0"/>
              <w:divBdr>
                <w:top w:val="none" w:sz="0" w:space="0" w:color="auto"/>
                <w:left w:val="none" w:sz="0" w:space="0" w:color="auto"/>
                <w:bottom w:val="none" w:sz="0" w:space="0" w:color="auto"/>
                <w:right w:val="none" w:sz="0" w:space="0" w:color="auto"/>
              </w:divBdr>
            </w:div>
            <w:div w:id="137191324">
              <w:marLeft w:val="0"/>
              <w:marRight w:val="0"/>
              <w:marTop w:val="0"/>
              <w:marBottom w:val="0"/>
              <w:divBdr>
                <w:top w:val="none" w:sz="0" w:space="0" w:color="auto"/>
                <w:left w:val="none" w:sz="0" w:space="0" w:color="auto"/>
                <w:bottom w:val="none" w:sz="0" w:space="0" w:color="auto"/>
                <w:right w:val="none" w:sz="0" w:space="0" w:color="auto"/>
              </w:divBdr>
            </w:div>
            <w:div w:id="323748113">
              <w:marLeft w:val="0"/>
              <w:marRight w:val="0"/>
              <w:marTop w:val="0"/>
              <w:marBottom w:val="0"/>
              <w:divBdr>
                <w:top w:val="none" w:sz="0" w:space="0" w:color="auto"/>
                <w:left w:val="none" w:sz="0" w:space="0" w:color="auto"/>
                <w:bottom w:val="none" w:sz="0" w:space="0" w:color="auto"/>
                <w:right w:val="none" w:sz="0" w:space="0" w:color="auto"/>
              </w:divBdr>
            </w:div>
            <w:div w:id="1936787247">
              <w:marLeft w:val="0"/>
              <w:marRight w:val="0"/>
              <w:marTop w:val="0"/>
              <w:marBottom w:val="0"/>
              <w:divBdr>
                <w:top w:val="none" w:sz="0" w:space="0" w:color="auto"/>
                <w:left w:val="none" w:sz="0" w:space="0" w:color="auto"/>
                <w:bottom w:val="none" w:sz="0" w:space="0" w:color="auto"/>
                <w:right w:val="none" w:sz="0" w:space="0" w:color="auto"/>
              </w:divBdr>
            </w:div>
            <w:div w:id="522743120">
              <w:marLeft w:val="0"/>
              <w:marRight w:val="0"/>
              <w:marTop w:val="0"/>
              <w:marBottom w:val="0"/>
              <w:divBdr>
                <w:top w:val="none" w:sz="0" w:space="0" w:color="auto"/>
                <w:left w:val="none" w:sz="0" w:space="0" w:color="auto"/>
                <w:bottom w:val="none" w:sz="0" w:space="0" w:color="auto"/>
                <w:right w:val="none" w:sz="0" w:space="0" w:color="auto"/>
              </w:divBdr>
            </w:div>
            <w:div w:id="1267077065">
              <w:marLeft w:val="0"/>
              <w:marRight w:val="0"/>
              <w:marTop w:val="0"/>
              <w:marBottom w:val="0"/>
              <w:divBdr>
                <w:top w:val="none" w:sz="0" w:space="0" w:color="auto"/>
                <w:left w:val="none" w:sz="0" w:space="0" w:color="auto"/>
                <w:bottom w:val="none" w:sz="0" w:space="0" w:color="auto"/>
                <w:right w:val="none" w:sz="0" w:space="0" w:color="auto"/>
              </w:divBdr>
            </w:div>
            <w:div w:id="544870183">
              <w:marLeft w:val="0"/>
              <w:marRight w:val="0"/>
              <w:marTop w:val="0"/>
              <w:marBottom w:val="0"/>
              <w:divBdr>
                <w:top w:val="none" w:sz="0" w:space="0" w:color="auto"/>
                <w:left w:val="none" w:sz="0" w:space="0" w:color="auto"/>
                <w:bottom w:val="none" w:sz="0" w:space="0" w:color="auto"/>
                <w:right w:val="none" w:sz="0" w:space="0" w:color="auto"/>
              </w:divBdr>
            </w:div>
            <w:div w:id="1596941730">
              <w:marLeft w:val="0"/>
              <w:marRight w:val="0"/>
              <w:marTop w:val="0"/>
              <w:marBottom w:val="0"/>
              <w:divBdr>
                <w:top w:val="none" w:sz="0" w:space="0" w:color="auto"/>
                <w:left w:val="none" w:sz="0" w:space="0" w:color="auto"/>
                <w:bottom w:val="none" w:sz="0" w:space="0" w:color="auto"/>
                <w:right w:val="none" w:sz="0" w:space="0" w:color="auto"/>
              </w:divBdr>
            </w:div>
            <w:div w:id="499347050">
              <w:marLeft w:val="0"/>
              <w:marRight w:val="0"/>
              <w:marTop w:val="0"/>
              <w:marBottom w:val="0"/>
              <w:divBdr>
                <w:top w:val="none" w:sz="0" w:space="0" w:color="auto"/>
                <w:left w:val="none" w:sz="0" w:space="0" w:color="auto"/>
                <w:bottom w:val="none" w:sz="0" w:space="0" w:color="auto"/>
                <w:right w:val="none" w:sz="0" w:space="0" w:color="auto"/>
              </w:divBdr>
            </w:div>
            <w:div w:id="2056152047">
              <w:marLeft w:val="0"/>
              <w:marRight w:val="0"/>
              <w:marTop w:val="0"/>
              <w:marBottom w:val="0"/>
              <w:divBdr>
                <w:top w:val="none" w:sz="0" w:space="0" w:color="auto"/>
                <w:left w:val="none" w:sz="0" w:space="0" w:color="auto"/>
                <w:bottom w:val="none" w:sz="0" w:space="0" w:color="auto"/>
                <w:right w:val="none" w:sz="0" w:space="0" w:color="auto"/>
              </w:divBdr>
            </w:div>
            <w:div w:id="2046370454">
              <w:marLeft w:val="0"/>
              <w:marRight w:val="0"/>
              <w:marTop w:val="0"/>
              <w:marBottom w:val="0"/>
              <w:divBdr>
                <w:top w:val="none" w:sz="0" w:space="0" w:color="auto"/>
                <w:left w:val="none" w:sz="0" w:space="0" w:color="auto"/>
                <w:bottom w:val="none" w:sz="0" w:space="0" w:color="auto"/>
                <w:right w:val="none" w:sz="0" w:space="0" w:color="auto"/>
              </w:divBdr>
            </w:div>
            <w:div w:id="1761682337">
              <w:marLeft w:val="0"/>
              <w:marRight w:val="0"/>
              <w:marTop w:val="0"/>
              <w:marBottom w:val="0"/>
              <w:divBdr>
                <w:top w:val="none" w:sz="0" w:space="0" w:color="auto"/>
                <w:left w:val="none" w:sz="0" w:space="0" w:color="auto"/>
                <w:bottom w:val="none" w:sz="0" w:space="0" w:color="auto"/>
                <w:right w:val="none" w:sz="0" w:space="0" w:color="auto"/>
              </w:divBdr>
            </w:div>
            <w:div w:id="1712415813">
              <w:marLeft w:val="0"/>
              <w:marRight w:val="0"/>
              <w:marTop w:val="0"/>
              <w:marBottom w:val="0"/>
              <w:divBdr>
                <w:top w:val="none" w:sz="0" w:space="0" w:color="auto"/>
                <w:left w:val="none" w:sz="0" w:space="0" w:color="auto"/>
                <w:bottom w:val="none" w:sz="0" w:space="0" w:color="auto"/>
                <w:right w:val="none" w:sz="0" w:space="0" w:color="auto"/>
              </w:divBdr>
            </w:div>
            <w:div w:id="1079474980">
              <w:marLeft w:val="0"/>
              <w:marRight w:val="0"/>
              <w:marTop w:val="0"/>
              <w:marBottom w:val="0"/>
              <w:divBdr>
                <w:top w:val="none" w:sz="0" w:space="0" w:color="auto"/>
                <w:left w:val="none" w:sz="0" w:space="0" w:color="auto"/>
                <w:bottom w:val="none" w:sz="0" w:space="0" w:color="auto"/>
                <w:right w:val="none" w:sz="0" w:space="0" w:color="auto"/>
              </w:divBdr>
            </w:div>
            <w:div w:id="1014841714">
              <w:marLeft w:val="0"/>
              <w:marRight w:val="0"/>
              <w:marTop w:val="0"/>
              <w:marBottom w:val="0"/>
              <w:divBdr>
                <w:top w:val="none" w:sz="0" w:space="0" w:color="auto"/>
                <w:left w:val="none" w:sz="0" w:space="0" w:color="auto"/>
                <w:bottom w:val="none" w:sz="0" w:space="0" w:color="auto"/>
                <w:right w:val="none" w:sz="0" w:space="0" w:color="auto"/>
              </w:divBdr>
            </w:div>
            <w:div w:id="1341544383">
              <w:marLeft w:val="0"/>
              <w:marRight w:val="0"/>
              <w:marTop w:val="0"/>
              <w:marBottom w:val="0"/>
              <w:divBdr>
                <w:top w:val="none" w:sz="0" w:space="0" w:color="auto"/>
                <w:left w:val="none" w:sz="0" w:space="0" w:color="auto"/>
                <w:bottom w:val="none" w:sz="0" w:space="0" w:color="auto"/>
                <w:right w:val="none" w:sz="0" w:space="0" w:color="auto"/>
              </w:divBdr>
            </w:div>
            <w:div w:id="1808233266">
              <w:marLeft w:val="0"/>
              <w:marRight w:val="0"/>
              <w:marTop w:val="0"/>
              <w:marBottom w:val="0"/>
              <w:divBdr>
                <w:top w:val="none" w:sz="0" w:space="0" w:color="auto"/>
                <w:left w:val="none" w:sz="0" w:space="0" w:color="auto"/>
                <w:bottom w:val="none" w:sz="0" w:space="0" w:color="auto"/>
                <w:right w:val="none" w:sz="0" w:space="0" w:color="auto"/>
              </w:divBdr>
            </w:div>
            <w:div w:id="1950508210">
              <w:marLeft w:val="0"/>
              <w:marRight w:val="0"/>
              <w:marTop w:val="0"/>
              <w:marBottom w:val="0"/>
              <w:divBdr>
                <w:top w:val="none" w:sz="0" w:space="0" w:color="auto"/>
                <w:left w:val="none" w:sz="0" w:space="0" w:color="auto"/>
                <w:bottom w:val="none" w:sz="0" w:space="0" w:color="auto"/>
                <w:right w:val="none" w:sz="0" w:space="0" w:color="auto"/>
              </w:divBdr>
            </w:div>
            <w:div w:id="353463516">
              <w:marLeft w:val="0"/>
              <w:marRight w:val="0"/>
              <w:marTop w:val="0"/>
              <w:marBottom w:val="0"/>
              <w:divBdr>
                <w:top w:val="none" w:sz="0" w:space="0" w:color="auto"/>
                <w:left w:val="none" w:sz="0" w:space="0" w:color="auto"/>
                <w:bottom w:val="none" w:sz="0" w:space="0" w:color="auto"/>
                <w:right w:val="none" w:sz="0" w:space="0" w:color="auto"/>
              </w:divBdr>
            </w:div>
            <w:div w:id="1234007288">
              <w:marLeft w:val="0"/>
              <w:marRight w:val="0"/>
              <w:marTop w:val="0"/>
              <w:marBottom w:val="0"/>
              <w:divBdr>
                <w:top w:val="none" w:sz="0" w:space="0" w:color="auto"/>
                <w:left w:val="none" w:sz="0" w:space="0" w:color="auto"/>
                <w:bottom w:val="none" w:sz="0" w:space="0" w:color="auto"/>
                <w:right w:val="none" w:sz="0" w:space="0" w:color="auto"/>
              </w:divBdr>
            </w:div>
            <w:div w:id="17439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8493">
      <w:bodyDiv w:val="1"/>
      <w:marLeft w:val="0"/>
      <w:marRight w:val="0"/>
      <w:marTop w:val="0"/>
      <w:marBottom w:val="0"/>
      <w:divBdr>
        <w:top w:val="none" w:sz="0" w:space="0" w:color="auto"/>
        <w:left w:val="none" w:sz="0" w:space="0" w:color="auto"/>
        <w:bottom w:val="none" w:sz="0" w:space="0" w:color="auto"/>
        <w:right w:val="none" w:sz="0" w:space="0" w:color="auto"/>
      </w:divBdr>
      <w:divsChild>
        <w:div w:id="967203329">
          <w:marLeft w:val="0"/>
          <w:marRight w:val="0"/>
          <w:marTop w:val="0"/>
          <w:marBottom w:val="0"/>
          <w:divBdr>
            <w:top w:val="none" w:sz="0" w:space="0" w:color="auto"/>
            <w:left w:val="none" w:sz="0" w:space="0" w:color="auto"/>
            <w:bottom w:val="none" w:sz="0" w:space="0" w:color="auto"/>
            <w:right w:val="none" w:sz="0" w:space="0" w:color="auto"/>
          </w:divBdr>
          <w:divsChild>
            <w:div w:id="809633048">
              <w:marLeft w:val="0"/>
              <w:marRight w:val="0"/>
              <w:marTop w:val="0"/>
              <w:marBottom w:val="0"/>
              <w:divBdr>
                <w:top w:val="none" w:sz="0" w:space="0" w:color="auto"/>
                <w:left w:val="none" w:sz="0" w:space="0" w:color="auto"/>
                <w:bottom w:val="none" w:sz="0" w:space="0" w:color="auto"/>
                <w:right w:val="none" w:sz="0" w:space="0" w:color="auto"/>
              </w:divBdr>
            </w:div>
            <w:div w:id="1803423669">
              <w:marLeft w:val="0"/>
              <w:marRight w:val="0"/>
              <w:marTop w:val="0"/>
              <w:marBottom w:val="0"/>
              <w:divBdr>
                <w:top w:val="none" w:sz="0" w:space="0" w:color="auto"/>
                <w:left w:val="none" w:sz="0" w:space="0" w:color="auto"/>
                <w:bottom w:val="none" w:sz="0" w:space="0" w:color="auto"/>
                <w:right w:val="none" w:sz="0" w:space="0" w:color="auto"/>
              </w:divBdr>
            </w:div>
            <w:div w:id="491264955">
              <w:marLeft w:val="0"/>
              <w:marRight w:val="0"/>
              <w:marTop w:val="0"/>
              <w:marBottom w:val="0"/>
              <w:divBdr>
                <w:top w:val="none" w:sz="0" w:space="0" w:color="auto"/>
                <w:left w:val="none" w:sz="0" w:space="0" w:color="auto"/>
                <w:bottom w:val="none" w:sz="0" w:space="0" w:color="auto"/>
                <w:right w:val="none" w:sz="0" w:space="0" w:color="auto"/>
              </w:divBdr>
            </w:div>
            <w:div w:id="1573005496">
              <w:marLeft w:val="0"/>
              <w:marRight w:val="0"/>
              <w:marTop w:val="0"/>
              <w:marBottom w:val="0"/>
              <w:divBdr>
                <w:top w:val="none" w:sz="0" w:space="0" w:color="auto"/>
                <w:left w:val="none" w:sz="0" w:space="0" w:color="auto"/>
                <w:bottom w:val="none" w:sz="0" w:space="0" w:color="auto"/>
                <w:right w:val="none" w:sz="0" w:space="0" w:color="auto"/>
              </w:divBdr>
            </w:div>
            <w:div w:id="646083156">
              <w:marLeft w:val="0"/>
              <w:marRight w:val="0"/>
              <w:marTop w:val="0"/>
              <w:marBottom w:val="0"/>
              <w:divBdr>
                <w:top w:val="none" w:sz="0" w:space="0" w:color="auto"/>
                <w:left w:val="none" w:sz="0" w:space="0" w:color="auto"/>
                <w:bottom w:val="none" w:sz="0" w:space="0" w:color="auto"/>
                <w:right w:val="none" w:sz="0" w:space="0" w:color="auto"/>
              </w:divBdr>
            </w:div>
            <w:div w:id="575868074">
              <w:marLeft w:val="0"/>
              <w:marRight w:val="0"/>
              <w:marTop w:val="0"/>
              <w:marBottom w:val="0"/>
              <w:divBdr>
                <w:top w:val="none" w:sz="0" w:space="0" w:color="auto"/>
                <w:left w:val="none" w:sz="0" w:space="0" w:color="auto"/>
                <w:bottom w:val="none" w:sz="0" w:space="0" w:color="auto"/>
                <w:right w:val="none" w:sz="0" w:space="0" w:color="auto"/>
              </w:divBdr>
            </w:div>
            <w:div w:id="1323656230">
              <w:marLeft w:val="0"/>
              <w:marRight w:val="0"/>
              <w:marTop w:val="0"/>
              <w:marBottom w:val="0"/>
              <w:divBdr>
                <w:top w:val="none" w:sz="0" w:space="0" w:color="auto"/>
                <w:left w:val="none" w:sz="0" w:space="0" w:color="auto"/>
                <w:bottom w:val="none" w:sz="0" w:space="0" w:color="auto"/>
                <w:right w:val="none" w:sz="0" w:space="0" w:color="auto"/>
              </w:divBdr>
            </w:div>
            <w:div w:id="907568547">
              <w:marLeft w:val="0"/>
              <w:marRight w:val="0"/>
              <w:marTop w:val="0"/>
              <w:marBottom w:val="0"/>
              <w:divBdr>
                <w:top w:val="none" w:sz="0" w:space="0" w:color="auto"/>
                <w:left w:val="none" w:sz="0" w:space="0" w:color="auto"/>
                <w:bottom w:val="none" w:sz="0" w:space="0" w:color="auto"/>
                <w:right w:val="none" w:sz="0" w:space="0" w:color="auto"/>
              </w:divBdr>
            </w:div>
            <w:div w:id="1351644457">
              <w:marLeft w:val="0"/>
              <w:marRight w:val="0"/>
              <w:marTop w:val="0"/>
              <w:marBottom w:val="0"/>
              <w:divBdr>
                <w:top w:val="none" w:sz="0" w:space="0" w:color="auto"/>
                <w:left w:val="none" w:sz="0" w:space="0" w:color="auto"/>
                <w:bottom w:val="none" w:sz="0" w:space="0" w:color="auto"/>
                <w:right w:val="none" w:sz="0" w:space="0" w:color="auto"/>
              </w:divBdr>
            </w:div>
            <w:div w:id="1238513474">
              <w:marLeft w:val="0"/>
              <w:marRight w:val="0"/>
              <w:marTop w:val="0"/>
              <w:marBottom w:val="0"/>
              <w:divBdr>
                <w:top w:val="none" w:sz="0" w:space="0" w:color="auto"/>
                <w:left w:val="none" w:sz="0" w:space="0" w:color="auto"/>
                <w:bottom w:val="none" w:sz="0" w:space="0" w:color="auto"/>
                <w:right w:val="none" w:sz="0" w:space="0" w:color="auto"/>
              </w:divBdr>
            </w:div>
            <w:div w:id="148249657">
              <w:marLeft w:val="0"/>
              <w:marRight w:val="0"/>
              <w:marTop w:val="0"/>
              <w:marBottom w:val="0"/>
              <w:divBdr>
                <w:top w:val="none" w:sz="0" w:space="0" w:color="auto"/>
                <w:left w:val="none" w:sz="0" w:space="0" w:color="auto"/>
                <w:bottom w:val="none" w:sz="0" w:space="0" w:color="auto"/>
                <w:right w:val="none" w:sz="0" w:space="0" w:color="auto"/>
              </w:divBdr>
            </w:div>
            <w:div w:id="1471627102">
              <w:marLeft w:val="0"/>
              <w:marRight w:val="0"/>
              <w:marTop w:val="0"/>
              <w:marBottom w:val="0"/>
              <w:divBdr>
                <w:top w:val="none" w:sz="0" w:space="0" w:color="auto"/>
                <w:left w:val="none" w:sz="0" w:space="0" w:color="auto"/>
                <w:bottom w:val="none" w:sz="0" w:space="0" w:color="auto"/>
                <w:right w:val="none" w:sz="0" w:space="0" w:color="auto"/>
              </w:divBdr>
            </w:div>
            <w:div w:id="369569418">
              <w:marLeft w:val="0"/>
              <w:marRight w:val="0"/>
              <w:marTop w:val="0"/>
              <w:marBottom w:val="0"/>
              <w:divBdr>
                <w:top w:val="none" w:sz="0" w:space="0" w:color="auto"/>
                <w:left w:val="none" w:sz="0" w:space="0" w:color="auto"/>
                <w:bottom w:val="none" w:sz="0" w:space="0" w:color="auto"/>
                <w:right w:val="none" w:sz="0" w:space="0" w:color="auto"/>
              </w:divBdr>
            </w:div>
            <w:div w:id="31080094">
              <w:marLeft w:val="0"/>
              <w:marRight w:val="0"/>
              <w:marTop w:val="0"/>
              <w:marBottom w:val="0"/>
              <w:divBdr>
                <w:top w:val="none" w:sz="0" w:space="0" w:color="auto"/>
                <w:left w:val="none" w:sz="0" w:space="0" w:color="auto"/>
                <w:bottom w:val="none" w:sz="0" w:space="0" w:color="auto"/>
                <w:right w:val="none" w:sz="0" w:space="0" w:color="auto"/>
              </w:divBdr>
            </w:div>
            <w:div w:id="1252815578">
              <w:marLeft w:val="0"/>
              <w:marRight w:val="0"/>
              <w:marTop w:val="0"/>
              <w:marBottom w:val="0"/>
              <w:divBdr>
                <w:top w:val="none" w:sz="0" w:space="0" w:color="auto"/>
                <w:left w:val="none" w:sz="0" w:space="0" w:color="auto"/>
                <w:bottom w:val="none" w:sz="0" w:space="0" w:color="auto"/>
                <w:right w:val="none" w:sz="0" w:space="0" w:color="auto"/>
              </w:divBdr>
            </w:div>
            <w:div w:id="1283269087">
              <w:marLeft w:val="0"/>
              <w:marRight w:val="0"/>
              <w:marTop w:val="0"/>
              <w:marBottom w:val="0"/>
              <w:divBdr>
                <w:top w:val="none" w:sz="0" w:space="0" w:color="auto"/>
                <w:left w:val="none" w:sz="0" w:space="0" w:color="auto"/>
                <w:bottom w:val="none" w:sz="0" w:space="0" w:color="auto"/>
                <w:right w:val="none" w:sz="0" w:space="0" w:color="auto"/>
              </w:divBdr>
            </w:div>
            <w:div w:id="1898933536">
              <w:marLeft w:val="0"/>
              <w:marRight w:val="0"/>
              <w:marTop w:val="0"/>
              <w:marBottom w:val="0"/>
              <w:divBdr>
                <w:top w:val="none" w:sz="0" w:space="0" w:color="auto"/>
                <w:left w:val="none" w:sz="0" w:space="0" w:color="auto"/>
                <w:bottom w:val="none" w:sz="0" w:space="0" w:color="auto"/>
                <w:right w:val="none" w:sz="0" w:space="0" w:color="auto"/>
              </w:divBdr>
            </w:div>
            <w:div w:id="353586">
              <w:marLeft w:val="0"/>
              <w:marRight w:val="0"/>
              <w:marTop w:val="0"/>
              <w:marBottom w:val="0"/>
              <w:divBdr>
                <w:top w:val="none" w:sz="0" w:space="0" w:color="auto"/>
                <w:left w:val="none" w:sz="0" w:space="0" w:color="auto"/>
                <w:bottom w:val="none" w:sz="0" w:space="0" w:color="auto"/>
                <w:right w:val="none" w:sz="0" w:space="0" w:color="auto"/>
              </w:divBdr>
            </w:div>
            <w:div w:id="1252085731">
              <w:marLeft w:val="0"/>
              <w:marRight w:val="0"/>
              <w:marTop w:val="0"/>
              <w:marBottom w:val="0"/>
              <w:divBdr>
                <w:top w:val="none" w:sz="0" w:space="0" w:color="auto"/>
                <w:left w:val="none" w:sz="0" w:space="0" w:color="auto"/>
                <w:bottom w:val="none" w:sz="0" w:space="0" w:color="auto"/>
                <w:right w:val="none" w:sz="0" w:space="0" w:color="auto"/>
              </w:divBdr>
            </w:div>
            <w:div w:id="1591086949">
              <w:marLeft w:val="0"/>
              <w:marRight w:val="0"/>
              <w:marTop w:val="0"/>
              <w:marBottom w:val="0"/>
              <w:divBdr>
                <w:top w:val="none" w:sz="0" w:space="0" w:color="auto"/>
                <w:left w:val="none" w:sz="0" w:space="0" w:color="auto"/>
                <w:bottom w:val="none" w:sz="0" w:space="0" w:color="auto"/>
                <w:right w:val="none" w:sz="0" w:space="0" w:color="auto"/>
              </w:divBdr>
            </w:div>
            <w:div w:id="880245205">
              <w:marLeft w:val="0"/>
              <w:marRight w:val="0"/>
              <w:marTop w:val="0"/>
              <w:marBottom w:val="0"/>
              <w:divBdr>
                <w:top w:val="none" w:sz="0" w:space="0" w:color="auto"/>
                <w:left w:val="none" w:sz="0" w:space="0" w:color="auto"/>
                <w:bottom w:val="none" w:sz="0" w:space="0" w:color="auto"/>
                <w:right w:val="none" w:sz="0" w:space="0" w:color="auto"/>
              </w:divBdr>
            </w:div>
            <w:div w:id="438064844">
              <w:marLeft w:val="0"/>
              <w:marRight w:val="0"/>
              <w:marTop w:val="0"/>
              <w:marBottom w:val="0"/>
              <w:divBdr>
                <w:top w:val="none" w:sz="0" w:space="0" w:color="auto"/>
                <w:left w:val="none" w:sz="0" w:space="0" w:color="auto"/>
                <w:bottom w:val="none" w:sz="0" w:space="0" w:color="auto"/>
                <w:right w:val="none" w:sz="0" w:space="0" w:color="auto"/>
              </w:divBdr>
            </w:div>
            <w:div w:id="1852716696">
              <w:marLeft w:val="0"/>
              <w:marRight w:val="0"/>
              <w:marTop w:val="0"/>
              <w:marBottom w:val="0"/>
              <w:divBdr>
                <w:top w:val="none" w:sz="0" w:space="0" w:color="auto"/>
                <w:left w:val="none" w:sz="0" w:space="0" w:color="auto"/>
                <w:bottom w:val="none" w:sz="0" w:space="0" w:color="auto"/>
                <w:right w:val="none" w:sz="0" w:space="0" w:color="auto"/>
              </w:divBdr>
            </w:div>
            <w:div w:id="1964654749">
              <w:marLeft w:val="0"/>
              <w:marRight w:val="0"/>
              <w:marTop w:val="0"/>
              <w:marBottom w:val="0"/>
              <w:divBdr>
                <w:top w:val="none" w:sz="0" w:space="0" w:color="auto"/>
                <w:left w:val="none" w:sz="0" w:space="0" w:color="auto"/>
                <w:bottom w:val="none" w:sz="0" w:space="0" w:color="auto"/>
                <w:right w:val="none" w:sz="0" w:space="0" w:color="auto"/>
              </w:divBdr>
            </w:div>
            <w:div w:id="1416323155">
              <w:marLeft w:val="0"/>
              <w:marRight w:val="0"/>
              <w:marTop w:val="0"/>
              <w:marBottom w:val="0"/>
              <w:divBdr>
                <w:top w:val="none" w:sz="0" w:space="0" w:color="auto"/>
                <w:left w:val="none" w:sz="0" w:space="0" w:color="auto"/>
                <w:bottom w:val="none" w:sz="0" w:space="0" w:color="auto"/>
                <w:right w:val="none" w:sz="0" w:space="0" w:color="auto"/>
              </w:divBdr>
            </w:div>
            <w:div w:id="2012751657">
              <w:marLeft w:val="0"/>
              <w:marRight w:val="0"/>
              <w:marTop w:val="0"/>
              <w:marBottom w:val="0"/>
              <w:divBdr>
                <w:top w:val="none" w:sz="0" w:space="0" w:color="auto"/>
                <w:left w:val="none" w:sz="0" w:space="0" w:color="auto"/>
                <w:bottom w:val="none" w:sz="0" w:space="0" w:color="auto"/>
                <w:right w:val="none" w:sz="0" w:space="0" w:color="auto"/>
              </w:divBdr>
            </w:div>
            <w:div w:id="1829443949">
              <w:marLeft w:val="0"/>
              <w:marRight w:val="0"/>
              <w:marTop w:val="0"/>
              <w:marBottom w:val="0"/>
              <w:divBdr>
                <w:top w:val="none" w:sz="0" w:space="0" w:color="auto"/>
                <w:left w:val="none" w:sz="0" w:space="0" w:color="auto"/>
                <w:bottom w:val="none" w:sz="0" w:space="0" w:color="auto"/>
                <w:right w:val="none" w:sz="0" w:space="0" w:color="auto"/>
              </w:divBdr>
            </w:div>
            <w:div w:id="1857307610">
              <w:marLeft w:val="0"/>
              <w:marRight w:val="0"/>
              <w:marTop w:val="0"/>
              <w:marBottom w:val="0"/>
              <w:divBdr>
                <w:top w:val="none" w:sz="0" w:space="0" w:color="auto"/>
                <w:left w:val="none" w:sz="0" w:space="0" w:color="auto"/>
                <w:bottom w:val="none" w:sz="0" w:space="0" w:color="auto"/>
                <w:right w:val="none" w:sz="0" w:space="0" w:color="auto"/>
              </w:divBdr>
            </w:div>
            <w:div w:id="829374258">
              <w:marLeft w:val="0"/>
              <w:marRight w:val="0"/>
              <w:marTop w:val="0"/>
              <w:marBottom w:val="0"/>
              <w:divBdr>
                <w:top w:val="none" w:sz="0" w:space="0" w:color="auto"/>
                <w:left w:val="none" w:sz="0" w:space="0" w:color="auto"/>
                <w:bottom w:val="none" w:sz="0" w:space="0" w:color="auto"/>
                <w:right w:val="none" w:sz="0" w:space="0" w:color="auto"/>
              </w:divBdr>
            </w:div>
            <w:div w:id="1950503057">
              <w:marLeft w:val="0"/>
              <w:marRight w:val="0"/>
              <w:marTop w:val="0"/>
              <w:marBottom w:val="0"/>
              <w:divBdr>
                <w:top w:val="none" w:sz="0" w:space="0" w:color="auto"/>
                <w:left w:val="none" w:sz="0" w:space="0" w:color="auto"/>
                <w:bottom w:val="none" w:sz="0" w:space="0" w:color="auto"/>
                <w:right w:val="none" w:sz="0" w:space="0" w:color="auto"/>
              </w:divBdr>
            </w:div>
            <w:div w:id="1492022170">
              <w:marLeft w:val="0"/>
              <w:marRight w:val="0"/>
              <w:marTop w:val="0"/>
              <w:marBottom w:val="0"/>
              <w:divBdr>
                <w:top w:val="none" w:sz="0" w:space="0" w:color="auto"/>
                <w:left w:val="none" w:sz="0" w:space="0" w:color="auto"/>
                <w:bottom w:val="none" w:sz="0" w:space="0" w:color="auto"/>
                <w:right w:val="none" w:sz="0" w:space="0" w:color="auto"/>
              </w:divBdr>
            </w:div>
            <w:div w:id="179662342">
              <w:marLeft w:val="0"/>
              <w:marRight w:val="0"/>
              <w:marTop w:val="0"/>
              <w:marBottom w:val="0"/>
              <w:divBdr>
                <w:top w:val="none" w:sz="0" w:space="0" w:color="auto"/>
                <w:left w:val="none" w:sz="0" w:space="0" w:color="auto"/>
                <w:bottom w:val="none" w:sz="0" w:space="0" w:color="auto"/>
                <w:right w:val="none" w:sz="0" w:space="0" w:color="auto"/>
              </w:divBdr>
            </w:div>
            <w:div w:id="85418086">
              <w:marLeft w:val="0"/>
              <w:marRight w:val="0"/>
              <w:marTop w:val="0"/>
              <w:marBottom w:val="0"/>
              <w:divBdr>
                <w:top w:val="none" w:sz="0" w:space="0" w:color="auto"/>
                <w:left w:val="none" w:sz="0" w:space="0" w:color="auto"/>
                <w:bottom w:val="none" w:sz="0" w:space="0" w:color="auto"/>
                <w:right w:val="none" w:sz="0" w:space="0" w:color="auto"/>
              </w:divBdr>
            </w:div>
            <w:div w:id="1507328857">
              <w:marLeft w:val="0"/>
              <w:marRight w:val="0"/>
              <w:marTop w:val="0"/>
              <w:marBottom w:val="0"/>
              <w:divBdr>
                <w:top w:val="none" w:sz="0" w:space="0" w:color="auto"/>
                <w:left w:val="none" w:sz="0" w:space="0" w:color="auto"/>
                <w:bottom w:val="none" w:sz="0" w:space="0" w:color="auto"/>
                <w:right w:val="none" w:sz="0" w:space="0" w:color="auto"/>
              </w:divBdr>
            </w:div>
            <w:div w:id="2093161059">
              <w:marLeft w:val="0"/>
              <w:marRight w:val="0"/>
              <w:marTop w:val="0"/>
              <w:marBottom w:val="0"/>
              <w:divBdr>
                <w:top w:val="none" w:sz="0" w:space="0" w:color="auto"/>
                <w:left w:val="none" w:sz="0" w:space="0" w:color="auto"/>
                <w:bottom w:val="none" w:sz="0" w:space="0" w:color="auto"/>
                <w:right w:val="none" w:sz="0" w:space="0" w:color="auto"/>
              </w:divBdr>
            </w:div>
            <w:div w:id="1784836884">
              <w:marLeft w:val="0"/>
              <w:marRight w:val="0"/>
              <w:marTop w:val="0"/>
              <w:marBottom w:val="0"/>
              <w:divBdr>
                <w:top w:val="none" w:sz="0" w:space="0" w:color="auto"/>
                <w:left w:val="none" w:sz="0" w:space="0" w:color="auto"/>
                <w:bottom w:val="none" w:sz="0" w:space="0" w:color="auto"/>
                <w:right w:val="none" w:sz="0" w:space="0" w:color="auto"/>
              </w:divBdr>
            </w:div>
            <w:div w:id="2055348576">
              <w:marLeft w:val="0"/>
              <w:marRight w:val="0"/>
              <w:marTop w:val="0"/>
              <w:marBottom w:val="0"/>
              <w:divBdr>
                <w:top w:val="none" w:sz="0" w:space="0" w:color="auto"/>
                <w:left w:val="none" w:sz="0" w:space="0" w:color="auto"/>
                <w:bottom w:val="none" w:sz="0" w:space="0" w:color="auto"/>
                <w:right w:val="none" w:sz="0" w:space="0" w:color="auto"/>
              </w:divBdr>
            </w:div>
            <w:div w:id="1966112089">
              <w:marLeft w:val="0"/>
              <w:marRight w:val="0"/>
              <w:marTop w:val="0"/>
              <w:marBottom w:val="0"/>
              <w:divBdr>
                <w:top w:val="none" w:sz="0" w:space="0" w:color="auto"/>
                <w:left w:val="none" w:sz="0" w:space="0" w:color="auto"/>
                <w:bottom w:val="none" w:sz="0" w:space="0" w:color="auto"/>
                <w:right w:val="none" w:sz="0" w:space="0" w:color="auto"/>
              </w:divBdr>
            </w:div>
            <w:div w:id="1964657161">
              <w:marLeft w:val="0"/>
              <w:marRight w:val="0"/>
              <w:marTop w:val="0"/>
              <w:marBottom w:val="0"/>
              <w:divBdr>
                <w:top w:val="none" w:sz="0" w:space="0" w:color="auto"/>
                <w:left w:val="none" w:sz="0" w:space="0" w:color="auto"/>
                <w:bottom w:val="none" w:sz="0" w:space="0" w:color="auto"/>
                <w:right w:val="none" w:sz="0" w:space="0" w:color="auto"/>
              </w:divBdr>
            </w:div>
            <w:div w:id="1474979345">
              <w:marLeft w:val="0"/>
              <w:marRight w:val="0"/>
              <w:marTop w:val="0"/>
              <w:marBottom w:val="0"/>
              <w:divBdr>
                <w:top w:val="none" w:sz="0" w:space="0" w:color="auto"/>
                <w:left w:val="none" w:sz="0" w:space="0" w:color="auto"/>
                <w:bottom w:val="none" w:sz="0" w:space="0" w:color="auto"/>
                <w:right w:val="none" w:sz="0" w:space="0" w:color="auto"/>
              </w:divBdr>
            </w:div>
            <w:div w:id="1222250733">
              <w:marLeft w:val="0"/>
              <w:marRight w:val="0"/>
              <w:marTop w:val="0"/>
              <w:marBottom w:val="0"/>
              <w:divBdr>
                <w:top w:val="none" w:sz="0" w:space="0" w:color="auto"/>
                <w:left w:val="none" w:sz="0" w:space="0" w:color="auto"/>
                <w:bottom w:val="none" w:sz="0" w:space="0" w:color="auto"/>
                <w:right w:val="none" w:sz="0" w:space="0" w:color="auto"/>
              </w:divBdr>
            </w:div>
            <w:div w:id="1801725725">
              <w:marLeft w:val="0"/>
              <w:marRight w:val="0"/>
              <w:marTop w:val="0"/>
              <w:marBottom w:val="0"/>
              <w:divBdr>
                <w:top w:val="none" w:sz="0" w:space="0" w:color="auto"/>
                <w:left w:val="none" w:sz="0" w:space="0" w:color="auto"/>
                <w:bottom w:val="none" w:sz="0" w:space="0" w:color="auto"/>
                <w:right w:val="none" w:sz="0" w:space="0" w:color="auto"/>
              </w:divBdr>
            </w:div>
            <w:div w:id="402265070">
              <w:marLeft w:val="0"/>
              <w:marRight w:val="0"/>
              <w:marTop w:val="0"/>
              <w:marBottom w:val="0"/>
              <w:divBdr>
                <w:top w:val="none" w:sz="0" w:space="0" w:color="auto"/>
                <w:left w:val="none" w:sz="0" w:space="0" w:color="auto"/>
                <w:bottom w:val="none" w:sz="0" w:space="0" w:color="auto"/>
                <w:right w:val="none" w:sz="0" w:space="0" w:color="auto"/>
              </w:divBdr>
            </w:div>
            <w:div w:id="579219087">
              <w:marLeft w:val="0"/>
              <w:marRight w:val="0"/>
              <w:marTop w:val="0"/>
              <w:marBottom w:val="0"/>
              <w:divBdr>
                <w:top w:val="none" w:sz="0" w:space="0" w:color="auto"/>
                <w:left w:val="none" w:sz="0" w:space="0" w:color="auto"/>
                <w:bottom w:val="none" w:sz="0" w:space="0" w:color="auto"/>
                <w:right w:val="none" w:sz="0" w:space="0" w:color="auto"/>
              </w:divBdr>
            </w:div>
            <w:div w:id="784077287">
              <w:marLeft w:val="0"/>
              <w:marRight w:val="0"/>
              <w:marTop w:val="0"/>
              <w:marBottom w:val="0"/>
              <w:divBdr>
                <w:top w:val="none" w:sz="0" w:space="0" w:color="auto"/>
                <w:left w:val="none" w:sz="0" w:space="0" w:color="auto"/>
                <w:bottom w:val="none" w:sz="0" w:space="0" w:color="auto"/>
                <w:right w:val="none" w:sz="0" w:space="0" w:color="auto"/>
              </w:divBdr>
            </w:div>
            <w:div w:id="1538589647">
              <w:marLeft w:val="0"/>
              <w:marRight w:val="0"/>
              <w:marTop w:val="0"/>
              <w:marBottom w:val="0"/>
              <w:divBdr>
                <w:top w:val="none" w:sz="0" w:space="0" w:color="auto"/>
                <w:left w:val="none" w:sz="0" w:space="0" w:color="auto"/>
                <w:bottom w:val="none" w:sz="0" w:space="0" w:color="auto"/>
                <w:right w:val="none" w:sz="0" w:space="0" w:color="auto"/>
              </w:divBdr>
            </w:div>
            <w:div w:id="890190207">
              <w:marLeft w:val="0"/>
              <w:marRight w:val="0"/>
              <w:marTop w:val="0"/>
              <w:marBottom w:val="0"/>
              <w:divBdr>
                <w:top w:val="none" w:sz="0" w:space="0" w:color="auto"/>
                <w:left w:val="none" w:sz="0" w:space="0" w:color="auto"/>
                <w:bottom w:val="none" w:sz="0" w:space="0" w:color="auto"/>
                <w:right w:val="none" w:sz="0" w:space="0" w:color="auto"/>
              </w:divBdr>
            </w:div>
            <w:div w:id="1509557052">
              <w:marLeft w:val="0"/>
              <w:marRight w:val="0"/>
              <w:marTop w:val="0"/>
              <w:marBottom w:val="0"/>
              <w:divBdr>
                <w:top w:val="none" w:sz="0" w:space="0" w:color="auto"/>
                <w:left w:val="none" w:sz="0" w:space="0" w:color="auto"/>
                <w:bottom w:val="none" w:sz="0" w:space="0" w:color="auto"/>
                <w:right w:val="none" w:sz="0" w:space="0" w:color="auto"/>
              </w:divBdr>
            </w:div>
            <w:div w:id="211310112">
              <w:marLeft w:val="0"/>
              <w:marRight w:val="0"/>
              <w:marTop w:val="0"/>
              <w:marBottom w:val="0"/>
              <w:divBdr>
                <w:top w:val="none" w:sz="0" w:space="0" w:color="auto"/>
                <w:left w:val="none" w:sz="0" w:space="0" w:color="auto"/>
                <w:bottom w:val="none" w:sz="0" w:space="0" w:color="auto"/>
                <w:right w:val="none" w:sz="0" w:space="0" w:color="auto"/>
              </w:divBdr>
            </w:div>
            <w:div w:id="1031876170">
              <w:marLeft w:val="0"/>
              <w:marRight w:val="0"/>
              <w:marTop w:val="0"/>
              <w:marBottom w:val="0"/>
              <w:divBdr>
                <w:top w:val="none" w:sz="0" w:space="0" w:color="auto"/>
                <w:left w:val="none" w:sz="0" w:space="0" w:color="auto"/>
                <w:bottom w:val="none" w:sz="0" w:space="0" w:color="auto"/>
                <w:right w:val="none" w:sz="0" w:space="0" w:color="auto"/>
              </w:divBdr>
            </w:div>
            <w:div w:id="1898396605">
              <w:marLeft w:val="0"/>
              <w:marRight w:val="0"/>
              <w:marTop w:val="0"/>
              <w:marBottom w:val="0"/>
              <w:divBdr>
                <w:top w:val="none" w:sz="0" w:space="0" w:color="auto"/>
                <w:left w:val="none" w:sz="0" w:space="0" w:color="auto"/>
                <w:bottom w:val="none" w:sz="0" w:space="0" w:color="auto"/>
                <w:right w:val="none" w:sz="0" w:space="0" w:color="auto"/>
              </w:divBdr>
            </w:div>
            <w:div w:id="1691251856">
              <w:marLeft w:val="0"/>
              <w:marRight w:val="0"/>
              <w:marTop w:val="0"/>
              <w:marBottom w:val="0"/>
              <w:divBdr>
                <w:top w:val="none" w:sz="0" w:space="0" w:color="auto"/>
                <w:left w:val="none" w:sz="0" w:space="0" w:color="auto"/>
                <w:bottom w:val="none" w:sz="0" w:space="0" w:color="auto"/>
                <w:right w:val="none" w:sz="0" w:space="0" w:color="auto"/>
              </w:divBdr>
            </w:div>
            <w:div w:id="1952348318">
              <w:marLeft w:val="0"/>
              <w:marRight w:val="0"/>
              <w:marTop w:val="0"/>
              <w:marBottom w:val="0"/>
              <w:divBdr>
                <w:top w:val="none" w:sz="0" w:space="0" w:color="auto"/>
                <w:left w:val="none" w:sz="0" w:space="0" w:color="auto"/>
                <w:bottom w:val="none" w:sz="0" w:space="0" w:color="auto"/>
                <w:right w:val="none" w:sz="0" w:space="0" w:color="auto"/>
              </w:divBdr>
            </w:div>
            <w:div w:id="1672950516">
              <w:marLeft w:val="0"/>
              <w:marRight w:val="0"/>
              <w:marTop w:val="0"/>
              <w:marBottom w:val="0"/>
              <w:divBdr>
                <w:top w:val="none" w:sz="0" w:space="0" w:color="auto"/>
                <w:left w:val="none" w:sz="0" w:space="0" w:color="auto"/>
                <w:bottom w:val="none" w:sz="0" w:space="0" w:color="auto"/>
                <w:right w:val="none" w:sz="0" w:space="0" w:color="auto"/>
              </w:divBdr>
            </w:div>
            <w:div w:id="1645163950">
              <w:marLeft w:val="0"/>
              <w:marRight w:val="0"/>
              <w:marTop w:val="0"/>
              <w:marBottom w:val="0"/>
              <w:divBdr>
                <w:top w:val="none" w:sz="0" w:space="0" w:color="auto"/>
                <w:left w:val="none" w:sz="0" w:space="0" w:color="auto"/>
                <w:bottom w:val="none" w:sz="0" w:space="0" w:color="auto"/>
                <w:right w:val="none" w:sz="0" w:space="0" w:color="auto"/>
              </w:divBdr>
            </w:div>
            <w:div w:id="2062362135">
              <w:marLeft w:val="0"/>
              <w:marRight w:val="0"/>
              <w:marTop w:val="0"/>
              <w:marBottom w:val="0"/>
              <w:divBdr>
                <w:top w:val="none" w:sz="0" w:space="0" w:color="auto"/>
                <w:left w:val="none" w:sz="0" w:space="0" w:color="auto"/>
                <w:bottom w:val="none" w:sz="0" w:space="0" w:color="auto"/>
                <w:right w:val="none" w:sz="0" w:space="0" w:color="auto"/>
              </w:divBdr>
            </w:div>
            <w:div w:id="1716201432">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160515054">
              <w:marLeft w:val="0"/>
              <w:marRight w:val="0"/>
              <w:marTop w:val="0"/>
              <w:marBottom w:val="0"/>
              <w:divBdr>
                <w:top w:val="none" w:sz="0" w:space="0" w:color="auto"/>
                <w:left w:val="none" w:sz="0" w:space="0" w:color="auto"/>
                <w:bottom w:val="none" w:sz="0" w:space="0" w:color="auto"/>
                <w:right w:val="none" w:sz="0" w:space="0" w:color="auto"/>
              </w:divBdr>
            </w:div>
            <w:div w:id="663898934">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96946670">
              <w:marLeft w:val="0"/>
              <w:marRight w:val="0"/>
              <w:marTop w:val="0"/>
              <w:marBottom w:val="0"/>
              <w:divBdr>
                <w:top w:val="none" w:sz="0" w:space="0" w:color="auto"/>
                <w:left w:val="none" w:sz="0" w:space="0" w:color="auto"/>
                <w:bottom w:val="none" w:sz="0" w:space="0" w:color="auto"/>
                <w:right w:val="none" w:sz="0" w:space="0" w:color="auto"/>
              </w:divBdr>
            </w:div>
            <w:div w:id="1167553663">
              <w:marLeft w:val="0"/>
              <w:marRight w:val="0"/>
              <w:marTop w:val="0"/>
              <w:marBottom w:val="0"/>
              <w:divBdr>
                <w:top w:val="none" w:sz="0" w:space="0" w:color="auto"/>
                <w:left w:val="none" w:sz="0" w:space="0" w:color="auto"/>
                <w:bottom w:val="none" w:sz="0" w:space="0" w:color="auto"/>
                <w:right w:val="none" w:sz="0" w:space="0" w:color="auto"/>
              </w:divBdr>
            </w:div>
            <w:div w:id="1651641005">
              <w:marLeft w:val="0"/>
              <w:marRight w:val="0"/>
              <w:marTop w:val="0"/>
              <w:marBottom w:val="0"/>
              <w:divBdr>
                <w:top w:val="none" w:sz="0" w:space="0" w:color="auto"/>
                <w:left w:val="none" w:sz="0" w:space="0" w:color="auto"/>
                <w:bottom w:val="none" w:sz="0" w:space="0" w:color="auto"/>
                <w:right w:val="none" w:sz="0" w:space="0" w:color="auto"/>
              </w:divBdr>
            </w:div>
            <w:div w:id="447891588">
              <w:marLeft w:val="0"/>
              <w:marRight w:val="0"/>
              <w:marTop w:val="0"/>
              <w:marBottom w:val="0"/>
              <w:divBdr>
                <w:top w:val="none" w:sz="0" w:space="0" w:color="auto"/>
                <w:left w:val="none" w:sz="0" w:space="0" w:color="auto"/>
                <w:bottom w:val="none" w:sz="0" w:space="0" w:color="auto"/>
                <w:right w:val="none" w:sz="0" w:space="0" w:color="auto"/>
              </w:divBdr>
            </w:div>
            <w:div w:id="278412892">
              <w:marLeft w:val="0"/>
              <w:marRight w:val="0"/>
              <w:marTop w:val="0"/>
              <w:marBottom w:val="0"/>
              <w:divBdr>
                <w:top w:val="none" w:sz="0" w:space="0" w:color="auto"/>
                <w:left w:val="none" w:sz="0" w:space="0" w:color="auto"/>
                <w:bottom w:val="none" w:sz="0" w:space="0" w:color="auto"/>
                <w:right w:val="none" w:sz="0" w:space="0" w:color="auto"/>
              </w:divBdr>
            </w:div>
            <w:div w:id="1493252761">
              <w:marLeft w:val="0"/>
              <w:marRight w:val="0"/>
              <w:marTop w:val="0"/>
              <w:marBottom w:val="0"/>
              <w:divBdr>
                <w:top w:val="none" w:sz="0" w:space="0" w:color="auto"/>
                <w:left w:val="none" w:sz="0" w:space="0" w:color="auto"/>
                <w:bottom w:val="none" w:sz="0" w:space="0" w:color="auto"/>
                <w:right w:val="none" w:sz="0" w:space="0" w:color="auto"/>
              </w:divBdr>
            </w:div>
            <w:div w:id="293022691">
              <w:marLeft w:val="0"/>
              <w:marRight w:val="0"/>
              <w:marTop w:val="0"/>
              <w:marBottom w:val="0"/>
              <w:divBdr>
                <w:top w:val="none" w:sz="0" w:space="0" w:color="auto"/>
                <w:left w:val="none" w:sz="0" w:space="0" w:color="auto"/>
                <w:bottom w:val="none" w:sz="0" w:space="0" w:color="auto"/>
                <w:right w:val="none" w:sz="0" w:space="0" w:color="auto"/>
              </w:divBdr>
            </w:div>
            <w:div w:id="882668872">
              <w:marLeft w:val="0"/>
              <w:marRight w:val="0"/>
              <w:marTop w:val="0"/>
              <w:marBottom w:val="0"/>
              <w:divBdr>
                <w:top w:val="none" w:sz="0" w:space="0" w:color="auto"/>
                <w:left w:val="none" w:sz="0" w:space="0" w:color="auto"/>
                <w:bottom w:val="none" w:sz="0" w:space="0" w:color="auto"/>
                <w:right w:val="none" w:sz="0" w:space="0" w:color="auto"/>
              </w:divBdr>
            </w:div>
            <w:div w:id="1967000012">
              <w:marLeft w:val="0"/>
              <w:marRight w:val="0"/>
              <w:marTop w:val="0"/>
              <w:marBottom w:val="0"/>
              <w:divBdr>
                <w:top w:val="none" w:sz="0" w:space="0" w:color="auto"/>
                <w:left w:val="none" w:sz="0" w:space="0" w:color="auto"/>
                <w:bottom w:val="none" w:sz="0" w:space="0" w:color="auto"/>
                <w:right w:val="none" w:sz="0" w:space="0" w:color="auto"/>
              </w:divBdr>
            </w:div>
            <w:div w:id="1945577529">
              <w:marLeft w:val="0"/>
              <w:marRight w:val="0"/>
              <w:marTop w:val="0"/>
              <w:marBottom w:val="0"/>
              <w:divBdr>
                <w:top w:val="none" w:sz="0" w:space="0" w:color="auto"/>
                <w:left w:val="none" w:sz="0" w:space="0" w:color="auto"/>
                <w:bottom w:val="none" w:sz="0" w:space="0" w:color="auto"/>
                <w:right w:val="none" w:sz="0" w:space="0" w:color="auto"/>
              </w:divBdr>
            </w:div>
            <w:div w:id="905192188">
              <w:marLeft w:val="0"/>
              <w:marRight w:val="0"/>
              <w:marTop w:val="0"/>
              <w:marBottom w:val="0"/>
              <w:divBdr>
                <w:top w:val="none" w:sz="0" w:space="0" w:color="auto"/>
                <w:left w:val="none" w:sz="0" w:space="0" w:color="auto"/>
                <w:bottom w:val="none" w:sz="0" w:space="0" w:color="auto"/>
                <w:right w:val="none" w:sz="0" w:space="0" w:color="auto"/>
              </w:divBdr>
            </w:div>
            <w:div w:id="648365804">
              <w:marLeft w:val="0"/>
              <w:marRight w:val="0"/>
              <w:marTop w:val="0"/>
              <w:marBottom w:val="0"/>
              <w:divBdr>
                <w:top w:val="none" w:sz="0" w:space="0" w:color="auto"/>
                <w:left w:val="none" w:sz="0" w:space="0" w:color="auto"/>
                <w:bottom w:val="none" w:sz="0" w:space="0" w:color="auto"/>
                <w:right w:val="none" w:sz="0" w:space="0" w:color="auto"/>
              </w:divBdr>
            </w:div>
            <w:div w:id="1673483447">
              <w:marLeft w:val="0"/>
              <w:marRight w:val="0"/>
              <w:marTop w:val="0"/>
              <w:marBottom w:val="0"/>
              <w:divBdr>
                <w:top w:val="none" w:sz="0" w:space="0" w:color="auto"/>
                <w:left w:val="none" w:sz="0" w:space="0" w:color="auto"/>
                <w:bottom w:val="none" w:sz="0" w:space="0" w:color="auto"/>
                <w:right w:val="none" w:sz="0" w:space="0" w:color="auto"/>
              </w:divBdr>
            </w:div>
            <w:div w:id="96953848">
              <w:marLeft w:val="0"/>
              <w:marRight w:val="0"/>
              <w:marTop w:val="0"/>
              <w:marBottom w:val="0"/>
              <w:divBdr>
                <w:top w:val="none" w:sz="0" w:space="0" w:color="auto"/>
                <w:left w:val="none" w:sz="0" w:space="0" w:color="auto"/>
                <w:bottom w:val="none" w:sz="0" w:space="0" w:color="auto"/>
                <w:right w:val="none" w:sz="0" w:space="0" w:color="auto"/>
              </w:divBdr>
            </w:div>
            <w:div w:id="1963536497">
              <w:marLeft w:val="0"/>
              <w:marRight w:val="0"/>
              <w:marTop w:val="0"/>
              <w:marBottom w:val="0"/>
              <w:divBdr>
                <w:top w:val="none" w:sz="0" w:space="0" w:color="auto"/>
                <w:left w:val="none" w:sz="0" w:space="0" w:color="auto"/>
                <w:bottom w:val="none" w:sz="0" w:space="0" w:color="auto"/>
                <w:right w:val="none" w:sz="0" w:space="0" w:color="auto"/>
              </w:divBdr>
            </w:div>
            <w:div w:id="1813984026">
              <w:marLeft w:val="0"/>
              <w:marRight w:val="0"/>
              <w:marTop w:val="0"/>
              <w:marBottom w:val="0"/>
              <w:divBdr>
                <w:top w:val="none" w:sz="0" w:space="0" w:color="auto"/>
                <w:left w:val="none" w:sz="0" w:space="0" w:color="auto"/>
                <w:bottom w:val="none" w:sz="0" w:space="0" w:color="auto"/>
                <w:right w:val="none" w:sz="0" w:space="0" w:color="auto"/>
              </w:divBdr>
            </w:div>
            <w:div w:id="1941835159">
              <w:marLeft w:val="0"/>
              <w:marRight w:val="0"/>
              <w:marTop w:val="0"/>
              <w:marBottom w:val="0"/>
              <w:divBdr>
                <w:top w:val="none" w:sz="0" w:space="0" w:color="auto"/>
                <w:left w:val="none" w:sz="0" w:space="0" w:color="auto"/>
                <w:bottom w:val="none" w:sz="0" w:space="0" w:color="auto"/>
                <w:right w:val="none" w:sz="0" w:space="0" w:color="auto"/>
              </w:divBdr>
            </w:div>
            <w:div w:id="1445466894">
              <w:marLeft w:val="0"/>
              <w:marRight w:val="0"/>
              <w:marTop w:val="0"/>
              <w:marBottom w:val="0"/>
              <w:divBdr>
                <w:top w:val="none" w:sz="0" w:space="0" w:color="auto"/>
                <w:left w:val="none" w:sz="0" w:space="0" w:color="auto"/>
                <w:bottom w:val="none" w:sz="0" w:space="0" w:color="auto"/>
                <w:right w:val="none" w:sz="0" w:space="0" w:color="auto"/>
              </w:divBdr>
            </w:div>
            <w:div w:id="437413433">
              <w:marLeft w:val="0"/>
              <w:marRight w:val="0"/>
              <w:marTop w:val="0"/>
              <w:marBottom w:val="0"/>
              <w:divBdr>
                <w:top w:val="none" w:sz="0" w:space="0" w:color="auto"/>
                <w:left w:val="none" w:sz="0" w:space="0" w:color="auto"/>
                <w:bottom w:val="none" w:sz="0" w:space="0" w:color="auto"/>
                <w:right w:val="none" w:sz="0" w:space="0" w:color="auto"/>
              </w:divBdr>
            </w:div>
            <w:div w:id="753404277">
              <w:marLeft w:val="0"/>
              <w:marRight w:val="0"/>
              <w:marTop w:val="0"/>
              <w:marBottom w:val="0"/>
              <w:divBdr>
                <w:top w:val="none" w:sz="0" w:space="0" w:color="auto"/>
                <w:left w:val="none" w:sz="0" w:space="0" w:color="auto"/>
                <w:bottom w:val="none" w:sz="0" w:space="0" w:color="auto"/>
                <w:right w:val="none" w:sz="0" w:space="0" w:color="auto"/>
              </w:divBdr>
            </w:div>
            <w:div w:id="1389496820">
              <w:marLeft w:val="0"/>
              <w:marRight w:val="0"/>
              <w:marTop w:val="0"/>
              <w:marBottom w:val="0"/>
              <w:divBdr>
                <w:top w:val="none" w:sz="0" w:space="0" w:color="auto"/>
                <w:left w:val="none" w:sz="0" w:space="0" w:color="auto"/>
                <w:bottom w:val="none" w:sz="0" w:space="0" w:color="auto"/>
                <w:right w:val="none" w:sz="0" w:space="0" w:color="auto"/>
              </w:divBdr>
            </w:div>
            <w:div w:id="1436052997">
              <w:marLeft w:val="0"/>
              <w:marRight w:val="0"/>
              <w:marTop w:val="0"/>
              <w:marBottom w:val="0"/>
              <w:divBdr>
                <w:top w:val="none" w:sz="0" w:space="0" w:color="auto"/>
                <w:left w:val="none" w:sz="0" w:space="0" w:color="auto"/>
                <w:bottom w:val="none" w:sz="0" w:space="0" w:color="auto"/>
                <w:right w:val="none" w:sz="0" w:space="0" w:color="auto"/>
              </w:divBdr>
            </w:div>
            <w:div w:id="1304580133">
              <w:marLeft w:val="0"/>
              <w:marRight w:val="0"/>
              <w:marTop w:val="0"/>
              <w:marBottom w:val="0"/>
              <w:divBdr>
                <w:top w:val="none" w:sz="0" w:space="0" w:color="auto"/>
                <w:left w:val="none" w:sz="0" w:space="0" w:color="auto"/>
                <w:bottom w:val="none" w:sz="0" w:space="0" w:color="auto"/>
                <w:right w:val="none" w:sz="0" w:space="0" w:color="auto"/>
              </w:divBdr>
            </w:div>
            <w:div w:id="1160661069">
              <w:marLeft w:val="0"/>
              <w:marRight w:val="0"/>
              <w:marTop w:val="0"/>
              <w:marBottom w:val="0"/>
              <w:divBdr>
                <w:top w:val="none" w:sz="0" w:space="0" w:color="auto"/>
                <w:left w:val="none" w:sz="0" w:space="0" w:color="auto"/>
                <w:bottom w:val="none" w:sz="0" w:space="0" w:color="auto"/>
                <w:right w:val="none" w:sz="0" w:space="0" w:color="auto"/>
              </w:divBdr>
            </w:div>
            <w:div w:id="1450972138">
              <w:marLeft w:val="0"/>
              <w:marRight w:val="0"/>
              <w:marTop w:val="0"/>
              <w:marBottom w:val="0"/>
              <w:divBdr>
                <w:top w:val="none" w:sz="0" w:space="0" w:color="auto"/>
                <w:left w:val="none" w:sz="0" w:space="0" w:color="auto"/>
                <w:bottom w:val="none" w:sz="0" w:space="0" w:color="auto"/>
                <w:right w:val="none" w:sz="0" w:space="0" w:color="auto"/>
              </w:divBdr>
            </w:div>
            <w:div w:id="1936787392">
              <w:marLeft w:val="0"/>
              <w:marRight w:val="0"/>
              <w:marTop w:val="0"/>
              <w:marBottom w:val="0"/>
              <w:divBdr>
                <w:top w:val="none" w:sz="0" w:space="0" w:color="auto"/>
                <w:left w:val="none" w:sz="0" w:space="0" w:color="auto"/>
                <w:bottom w:val="none" w:sz="0" w:space="0" w:color="auto"/>
                <w:right w:val="none" w:sz="0" w:space="0" w:color="auto"/>
              </w:divBdr>
            </w:div>
            <w:div w:id="1638216793">
              <w:marLeft w:val="0"/>
              <w:marRight w:val="0"/>
              <w:marTop w:val="0"/>
              <w:marBottom w:val="0"/>
              <w:divBdr>
                <w:top w:val="none" w:sz="0" w:space="0" w:color="auto"/>
                <w:left w:val="none" w:sz="0" w:space="0" w:color="auto"/>
                <w:bottom w:val="none" w:sz="0" w:space="0" w:color="auto"/>
                <w:right w:val="none" w:sz="0" w:space="0" w:color="auto"/>
              </w:divBdr>
            </w:div>
            <w:div w:id="1210453985">
              <w:marLeft w:val="0"/>
              <w:marRight w:val="0"/>
              <w:marTop w:val="0"/>
              <w:marBottom w:val="0"/>
              <w:divBdr>
                <w:top w:val="none" w:sz="0" w:space="0" w:color="auto"/>
                <w:left w:val="none" w:sz="0" w:space="0" w:color="auto"/>
                <w:bottom w:val="none" w:sz="0" w:space="0" w:color="auto"/>
                <w:right w:val="none" w:sz="0" w:space="0" w:color="auto"/>
              </w:divBdr>
            </w:div>
            <w:div w:id="1054502247">
              <w:marLeft w:val="0"/>
              <w:marRight w:val="0"/>
              <w:marTop w:val="0"/>
              <w:marBottom w:val="0"/>
              <w:divBdr>
                <w:top w:val="none" w:sz="0" w:space="0" w:color="auto"/>
                <w:left w:val="none" w:sz="0" w:space="0" w:color="auto"/>
                <w:bottom w:val="none" w:sz="0" w:space="0" w:color="auto"/>
                <w:right w:val="none" w:sz="0" w:space="0" w:color="auto"/>
              </w:divBdr>
            </w:div>
            <w:div w:id="587883829">
              <w:marLeft w:val="0"/>
              <w:marRight w:val="0"/>
              <w:marTop w:val="0"/>
              <w:marBottom w:val="0"/>
              <w:divBdr>
                <w:top w:val="none" w:sz="0" w:space="0" w:color="auto"/>
                <w:left w:val="none" w:sz="0" w:space="0" w:color="auto"/>
                <w:bottom w:val="none" w:sz="0" w:space="0" w:color="auto"/>
                <w:right w:val="none" w:sz="0" w:space="0" w:color="auto"/>
              </w:divBdr>
            </w:div>
            <w:div w:id="928274185">
              <w:marLeft w:val="0"/>
              <w:marRight w:val="0"/>
              <w:marTop w:val="0"/>
              <w:marBottom w:val="0"/>
              <w:divBdr>
                <w:top w:val="none" w:sz="0" w:space="0" w:color="auto"/>
                <w:left w:val="none" w:sz="0" w:space="0" w:color="auto"/>
                <w:bottom w:val="none" w:sz="0" w:space="0" w:color="auto"/>
                <w:right w:val="none" w:sz="0" w:space="0" w:color="auto"/>
              </w:divBdr>
            </w:div>
            <w:div w:id="160507950">
              <w:marLeft w:val="0"/>
              <w:marRight w:val="0"/>
              <w:marTop w:val="0"/>
              <w:marBottom w:val="0"/>
              <w:divBdr>
                <w:top w:val="none" w:sz="0" w:space="0" w:color="auto"/>
                <w:left w:val="none" w:sz="0" w:space="0" w:color="auto"/>
                <w:bottom w:val="none" w:sz="0" w:space="0" w:color="auto"/>
                <w:right w:val="none" w:sz="0" w:space="0" w:color="auto"/>
              </w:divBdr>
            </w:div>
            <w:div w:id="1971129221">
              <w:marLeft w:val="0"/>
              <w:marRight w:val="0"/>
              <w:marTop w:val="0"/>
              <w:marBottom w:val="0"/>
              <w:divBdr>
                <w:top w:val="none" w:sz="0" w:space="0" w:color="auto"/>
                <w:left w:val="none" w:sz="0" w:space="0" w:color="auto"/>
                <w:bottom w:val="none" w:sz="0" w:space="0" w:color="auto"/>
                <w:right w:val="none" w:sz="0" w:space="0" w:color="auto"/>
              </w:divBdr>
            </w:div>
            <w:div w:id="1870680565">
              <w:marLeft w:val="0"/>
              <w:marRight w:val="0"/>
              <w:marTop w:val="0"/>
              <w:marBottom w:val="0"/>
              <w:divBdr>
                <w:top w:val="none" w:sz="0" w:space="0" w:color="auto"/>
                <w:left w:val="none" w:sz="0" w:space="0" w:color="auto"/>
                <w:bottom w:val="none" w:sz="0" w:space="0" w:color="auto"/>
                <w:right w:val="none" w:sz="0" w:space="0" w:color="auto"/>
              </w:divBdr>
            </w:div>
            <w:div w:id="1312831520">
              <w:marLeft w:val="0"/>
              <w:marRight w:val="0"/>
              <w:marTop w:val="0"/>
              <w:marBottom w:val="0"/>
              <w:divBdr>
                <w:top w:val="none" w:sz="0" w:space="0" w:color="auto"/>
                <w:left w:val="none" w:sz="0" w:space="0" w:color="auto"/>
                <w:bottom w:val="none" w:sz="0" w:space="0" w:color="auto"/>
                <w:right w:val="none" w:sz="0" w:space="0" w:color="auto"/>
              </w:divBdr>
            </w:div>
            <w:div w:id="1269895653">
              <w:marLeft w:val="0"/>
              <w:marRight w:val="0"/>
              <w:marTop w:val="0"/>
              <w:marBottom w:val="0"/>
              <w:divBdr>
                <w:top w:val="none" w:sz="0" w:space="0" w:color="auto"/>
                <w:left w:val="none" w:sz="0" w:space="0" w:color="auto"/>
                <w:bottom w:val="none" w:sz="0" w:space="0" w:color="auto"/>
                <w:right w:val="none" w:sz="0" w:space="0" w:color="auto"/>
              </w:divBdr>
            </w:div>
            <w:div w:id="499083592">
              <w:marLeft w:val="0"/>
              <w:marRight w:val="0"/>
              <w:marTop w:val="0"/>
              <w:marBottom w:val="0"/>
              <w:divBdr>
                <w:top w:val="none" w:sz="0" w:space="0" w:color="auto"/>
                <w:left w:val="none" w:sz="0" w:space="0" w:color="auto"/>
                <w:bottom w:val="none" w:sz="0" w:space="0" w:color="auto"/>
                <w:right w:val="none" w:sz="0" w:space="0" w:color="auto"/>
              </w:divBdr>
            </w:div>
            <w:div w:id="388501483">
              <w:marLeft w:val="0"/>
              <w:marRight w:val="0"/>
              <w:marTop w:val="0"/>
              <w:marBottom w:val="0"/>
              <w:divBdr>
                <w:top w:val="none" w:sz="0" w:space="0" w:color="auto"/>
                <w:left w:val="none" w:sz="0" w:space="0" w:color="auto"/>
                <w:bottom w:val="none" w:sz="0" w:space="0" w:color="auto"/>
                <w:right w:val="none" w:sz="0" w:space="0" w:color="auto"/>
              </w:divBdr>
            </w:div>
            <w:div w:id="1137991456">
              <w:marLeft w:val="0"/>
              <w:marRight w:val="0"/>
              <w:marTop w:val="0"/>
              <w:marBottom w:val="0"/>
              <w:divBdr>
                <w:top w:val="none" w:sz="0" w:space="0" w:color="auto"/>
                <w:left w:val="none" w:sz="0" w:space="0" w:color="auto"/>
                <w:bottom w:val="none" w:sz="0" w:space="0" w:color="auto"/>
                <w:right w:val="none" w:sz="0" w:space="0" w:color="auto"/>
              </w:divBdr>
            </w:div>
            <w:div w:id="1783645530">
              <w:marLeft w:val="0"/>
              <w:marRight w:val="0"/>
              <w:marTop w:val="0"/>
              <w:marBottom w:val="0"/>
              <w:divBdr>
                <w:top w:val="none" w:sz="0" w:space="0" w:color="auto"/>
                <w:left w:val="none" w:sz="0" w:space="0" w:color="auto"/>
                <w:bottom w:val="none" w:sz="0" w:space="0" w:color="auto"/>
                <w:right w:val="none" w:sz="0" w:space="0" w:color="auto"/>
              </w:divBdr>
            </w:div>
            <w:div w:id="735279018">
              <w:marLeft w:val="0"/>
              <w:marRight w:val="0"/>
              <w:marTop w:val="0"/>
              <w:marBottom w:val="0"/>
              <w:divBdr>
                <w:top w:val="none" w:sz="0" w:space="0" w:color="auto"/>
                <w:left w:val="none" w:sz="0" w:space="0" w:color="auto"/>
                <w:bottom w:val="none" w:sz="0" w:space="0" w:color="auto"/>
                <w:right w:val="none" w:sz="0" w:space="0" w:color="auto"/>
              </w:divBdr>
            </w:div>
            <w:div w:id="1747919850">
              <w:marLeft w:val="0"/>
              <w:marRight w:val="0"/>
              <w:marTop w:val="0"/>
              <w:marBottom w:val="0"/>
              <w:divBdr>
                <w:top w:val="none" w:sz="0" w:space="0" w:color="auto"/>
                <w:left w:val="none" w:sz="0" w:space="0" w:color="auto"/>
                <w:bottom w:val="none" w:sz="0" w:space="0" w:color="auto"/>
                <w:right w:val="none" w:sz="0" w:space="0" w:color="auto"/>
              </w:divBdr>
            </w:div>
            <w:div w:id="1811434176">
              <w:marLeft w:val="0"/>
              <w:marRight w:val="0"/>
              <w:marTop w:val="0"/>
              <w:marBottom w:val="0"/>
              <w:divBdr>
                <w:top w:val="none" w:sz="0" w:space="0" w:color="auto"/>
                <w:left w:val="none" w:sz="0" w:space="0" w:color="auto"/>
                <w:bottom w:val="none" w:sz="0" w:space="0" w:color="auto"/>
                <w:right w:val="none" w:sz="0" w:space="0" w:color="auto"/>
              </w:divBdr>
            </w:div>
            <w:div w:id="1285229233">
              <w:marLeft w:val="0"/>
              <w:marRight w:val="0"/>
              <w:marTop w:val="0"/>
              <w:marBottom w:val="0"/>
              <w:divBdr>
                <w:top w:val="none" w:sz="0" w:space="0" w:color="auto"/>
                <w:left w:val="none" w:sz="0" w:space="0" w:color="auto"/>
                <w:bottom w:val="none" w:sz="0" w:space="0" w:color="auto"/>
                <w:right w:val="none" w:sz="0" w:space="0" w:color="auto"/>
              </w:divBdr>
            </w:div>
            <w:div w:id="631206613">
              <w:marLeft w:val="0"/>
              <w:marRight w:val="0"/>
              <w:marTop w:val="0"/>
              <w:marBottom w:val="0"/>
              <w:divBdr>
                <w:top w:val="none" w:sz="0" w:space="0" w:color="auto"/>
                <w:left w:val="none" w:sz="0" w:space="0" w:color="auto"/>
                <w:bottom w:val="none" w:sz="0" w:space="0" w:color="auto"/>
                <w:right w:val="none" w:sz="0" w:space="0" w:color="auto"/>
              </w:divBdr>
            </w:div>
            <w:div w:id="1923248878">
              <w:marLeft w:val="0"/>
              <w:marRight w:val="0"/>
              <w:marTop w:val="0"/>
              <w:marBottom w:val="0"/>
              <w:divBdr>
                <w:top w:val="none" w:sz="0" w:space="0" w:color="auto"/>
                <w:left w:val="none" w:sz="0" w:space="0" w:color="auto"/>
                <w:bottom w:val="none" w:sz="0" w:space="0" w:color="auto"/>
                <w:right w:val="none" w:sz="0" w:space="0" w:color="auto"/>
              </w:divBdr>
            </w:div>
            <w:div w:id="1373647432">
              <w:marLeft w:val="0"/>
              <w:marRight w:val="0"/>
              <w:marTop w:val="0"/>
              <w:marBottom w:val="0"/>
              <w:divBdr>
                <w:top w:val="none" w:sz="0" w:space="0" w:color="auto"/>
                <w:left w:val="none" w:sz="0" w:space="0" w:color="auto"/>
                <w:bottom w:val="none" w:sz="0" w:space="0" w:color="auto"/>
                <w:right w:val="none" w:sz="0" w:space="0" w:color="auto"/>
              </w:divBdr>
            </w:div>
            <w:div w:id="2025546697">
              <w:marLeft w:val="0"/>
              <w:marRight w:val="0"/>
              <w:marTop w:val="0"/>
              <w:marBottom w:val="0"/>
              <w:divBdr>
                <w:top w:val="none" w:sz="0" w:space="0" w:color="auto"/>
                <w:left w:val="none" w:sz="0" w:space="0" w:color="auto"/>
                <w:bottom w:val="none" w:sz="0" w:space="0" w:color="auto"/>
                <w:right w:val="none" w:sz="0" w:space="0" w:color="auto"/>
              </w:divBdr>
            </w:div>
            <w:div w:id="1266771525">
              <w:marLeft w:val="0"/>
              <w:marRight w:val="0"/>
              <w:marTop w:val="0"/>
              <w:marBottom w:val="0"/>
              <w:divBdr>
                <w:top w:val="none" w:sz="0" w:space="0" w:color="auto"/>
                <w:left w:val="none" w:sz="0" w:space="0" w:color="auto"/>
                <w:bottom w:val="none" w:sz="0" w:space="0" w:color="auto"/>
                <w:right w:val="none" w:sz="0" w:space="0" w:color="auto"/>
              </w:divBdr>
            </w:div>
            <w:div w:id="363674038">
              <w:marLeft w:val="0"/>
              <w:marRight w:val="0"/>
              <w:marTop w:val="0"/>
              <w:marBottom w:val="0"/>
              <w:divBdr>
                <w:top w:val="none" w:sz="0" w:space="0" w:color="auto"/>
                <w:left w:val="none" w:sz="0" w:space="0" w:color="auto"/>
                <w:bottom w:val="none" w:sz="0" w:space="0" w:color="auto"/>
                <w:right w:val="none" w:sz="0" w:space="0" w:color="auto"/>
              </w:divBdr>
            </w:div>
            <w:div w:id="428738316">
              <w:marLeft w:val="0"/>
              <w:marRight w:val="0"/>
              <w:marTop w:val="0"/>
              <w:marBottom w:val="0"/>
              <w:divBdr>
                <w:top w:val="none" w:sz="0" w:space="0" w:color="auto"/>
                <w:left w:val="none" w:sz="0" w:space="0" w:color="auto"/>
                <w:bottom w:val="none" w:sz="0" w:space="0" w:color="auto"/>
                <w:right w:val="none" w:sz="0" w:space="0" w:color="auto"/>
              </w:divBdr>
            </w:div>
            <w:div w:id="1424957518">
              <w:marLeft w:val="0"/>
              <w:marRight w:val="0"/>
              <w:marTop w:val="0"/>
              <w:marBottom w:val="0"/>
              <w:divBdr>
                <w:top w:val="none" w:sz="0" w:space="0" w:color="auto"/>
                <w:left w:val="none" w:sz="0" w:space="0" w:color="auto"/>
                <w:bottom w:val="none" w:sz="0" w:space="0" w:color="auto"/>
                <w:right w:val="none" w:sz="0" w:space="0" w:color="auto"/>
              </w:divBdr>
            </w:div>
            <w:div w:id="1347709550">
              <w:marLeft w:val="0"/>
              <w:marRight w:val="0"/>
              <w:marTop w:val="0"/>
              <w:marBottom w:val="0"/>
              <w:divBdr>
                <w:top w:val="none" w:sz="0" w:space="0" w:color="auto"/>
                <w:left w:val="none" w:sz="0" w:space="0" w:color="auto"/>
                <w:bottom w:val="none" w:sz="0" w:space="0" w:color="auto"/>
                <w:right w:val="none" w:sz="0" w:space="0" w:color="auto"/>
              </w:divBdr>
            </w:div>
            <w:div w:id="415712867">
              <w:marLeft w:val="0"/>
              <w:marRight w:val="0"/>
              <w:marTop w:val="0"/>
              <w:marBottom w:val="0"/>
              <w:divBdr>
                <w:top w:val="none" w:sz="0" w:space="0" w:color="auto"/>
                <w:left w:val="none" w:sz="0" w:space="0" w:color="auto"/>
                <w:bottom w:val="none" w:sz="0" w:space="0" w:color="auto"/>
                <w:right w:val="none" w:sz="0" w:space="0" w:color="auto"/>
              </w:divBdr>
            </w:div>
            <w:div w:id="1391928731">
              <w:marLeft w:val="0"/>
              <w:marRight w:val="0"/>
              <w:marTop w:val="0"/>
              <w:marBottom w:val="0"/>
              <w:divBdr>
                <w:top w:val="none" w:sz="0" w:space="0" w:color="auto"/>
                <w:left w:val="none" w:sz="0" w:space="0" w:color="auto"/>
                <w:bottom w:val="none" w:sz="0" w:space="0" w:color="auto"/>
                <w:right w:val="none" w:sz="0" w:space="0" w:color="auto"/>
              </w:divBdr>
            </w:div>
            <w:div w:id="744032170">
              <w:marLeft w:val="0"/>
              <w:marRight w:val="0"/>
              <w:marTop w:val="0"/>
              <w:marBottom w:val="0"/>
              <w:divBdr>
                <w:top w:val="none" w:sz="0" w:space="0" w:color="auto"/>
                <w:left w:val="none" w:sz="0" w:space="0" w:color="auto"/>
                <w:bottom w:val="none" w:sz="0" w:space="0" w:color="auto"/>
                <w:right w:val="none" w:sz="0" w:space="0" w:color="auto"/>
              </w:divBdr>
            </w:div>
            <w:div w:id="104617442">
              <w:marLeft w:val="0"/>
              <w:marRight w:val="0"/>
              <w:marTop w:val="0"/>
              <w:marBottom w:val="0"/>
              <w:divBdr>
                <w:top w:val="none" w:sz="0" w:space="0" w:color="auto"/>
                <w:left w:val="none" w:sz="0" w:space="0" w:color="auto"/>
                <w:bottom w:val="none" w:sz="0" w:space="0" w:color="auto"/>
                <w:right w:val="none" w:sz="0" w:space="0" w:color="auto"/>
              </w:divBdr>
            </w:div>
            <w:div w:id="1691182827">
              <w:marLeft w:val="0"/>
              <w:marRight w:val="0"/>
              <w:marTop w:val="0"/>
              <w:marBottom w:val="0"/>
              <w:divBdr>
                <w:top w:val="none" w:sz="0" w:space="0" w:color="auto"/>
                <w:left w:val="none" w:sz="0" w:space="0" w:color="auto"/>
                <w:bottom w:val="none" w:sz="0" w:space="0" w:color="auto"/>
                <w:right w:val="none" w:sz="0" w:space="0" w:color="auto"/>
              </w:divBdr>
            </w:div>
            <w:div w:id="2066416355">
              <w:marLeft w:val="0"/>
              <w:marRight w:val="0"/>
              <w:marTop w:val="0"/>
              <w:marBottom w:val="0"/>
              <w:divBdr>
                <w:top w:val="none" w:sz="0" w:space="0" w:color="auto"/>
                <w:left w:val="none" w:sz="0" w:space="0" w:color="auto"/>
                <w:bottom w:val="none" w:sz="0" w:space="0" w:color="auto"/>
                <w:right w:val="none" w:sz="0" w:space="0" w:color="auto"/>
              </w:divBdr>
            </w:div>
            <w:div w:id="1031372321">
              <w:marLeft w:val="0"/>
              <w:marRight w:val="0"/>
              <w:marTop w:val="0"/>
              <w:marBottom w:val="0"/>
              <w:divBdr>
                <w:top w:val="none" w:sz="0" w:space="0" w:color="auto"/>
                <w:left w:val="none" w:sz="0" w:space="0" w:color="auto"/>
                <w:bottom w:val="none" w:sz="0" w:space="0" w:color="auto"/>
                <w:right w:val="none" w:sz="0" w:space="0" w:color="auto"/>
              </w:divBdr>
            </w:div>
            <w:div w:id="2003192836">
              <w:marLeft w:val="0"/>
              <w:marRight w:val="0"/>
              <w:marTop w:val="0"/>
              <w:marBottom w:val="0"/>
              <w:divBdr>
                <w:top w:val="none" w:sz="0" w:space="0" w:color="auto"/>
                <w:left w:val="none" w:sz="0" w:space="0" w:color="auto"/>
                <w:bottom w:val="none" w:sz="0" w:space="0" w:color="auto"/>
                <w:right w:val="none" w:sz="0" w:space="0" w:color="auto"/>
              </w:divBdr>
            </w:div>
            <w:div w:id="1288122416">
              <w:marLeft w:val="0"/>
              <w:marRight w:val="0"/>
              <w:marTop w:val="0"/>
              <w:marBottom w:val="0"/>
              <w:divBdr>
                <w:top w:val="none" w:sz="0" w:space="0" w:color="auto"/>
                <w:left w:val="none" w:sz="0" w:space="0" w:color="auto"/>
                <w:bottom w:val="none" w:sz="0" w:space="0" w:color="auto"/>
                <w:right w:val="none" w:sz="0" w:space="0" w:color="auto"/>
              </w:divBdr>
            </w:div>
            <w:div w:id="992173054">
              <w:marLeft w:val="0"/>
              <w:marRight w:val="0"/>
              <w:marTop w:val="0"/>
              <w:marBottom w:val="0"/>
              <w:divBdr>
                <w:top w:val="none" w:sz="0" w:space="0" w:color="auto"/>
                <w:left w:val="none" w:sz="0" w:space="0" w:color="auto"/>
                <w:bottom w:val="none" w:sz="0" w:space="0" w:color="auto"/>
                <w:right w:val="none" w:sz="0" w:space="0" w:color="auto"/>
              </w:divBdr>
            </w:div>
            <w:div w:id="1102185391">
              <w:marLeft w:val="0"/>
              <w:marRight w:val="0"/>
              <w:marTop w:val="0"/>
              <w:marBottom w:val="0"/>
              <w:divBdr>
                <w:top w:val="none" w:sz="0" w:space="0" w:color="auto"/>
                <w:left w:val="none" w:sz="0" w:space="0" w:color="auto"/>
                <w:bottom w:val="none" w:sz="0" w:space="0" w:color="auto"/>
                <w:right w:val="none" w:sz="0" w:space="0" w:color="auto"/>
              </w:divBdr>
            </w:div>
            <w:div w:id="1333527114">
              <w:marLeft w:val="0"/>
              <w:marRight w:val="0"/>
              <w:marTop w:val="0"/>
              <w:marBottom w:val="0"/>
              <w:divBdr>
                <w:top w:val="none" w:sz="0" w:space="0" w:color="auto"/>
                <w:left w:val="none" w:sz="0" w:space="0" w:color="auto"/>
                <w:bottom w:val="none" w:sz="0" w:space="0" w:color="auto"/>
                <w:right w:val="none" w:sz="0" w:space="0" w:color="auto"/>
              </w:divBdr>
            </w:div>
            <w:div w:id="1186476675">
              <w:marLeft w:val="0"/>
              <w:marRight w:val="0"/>
              <w:marTop w:val="0"/>
              <w:marBottom w:val="0"/>
              <w:divBdr>
                <w:top w:val="none" w:sz="0" w:space="0" w:color="auto"/>
                <w:left w:val="none" w:sz="0" w:space="0" w:color="auto"/>
                <w:bottom w:val="none" w:sz="0" w:space="0" w:color="auto"/>
                <w:right w:val="none" w:sz="0" w:space="0" w:color="auto"/>
              </w:divBdr>
            </w:div>
            <w:div w:id="1498494604">
              <w:marLeft w:val="0"/>
              <w:marRight w:val="0"/>
              <w:marTop w:val="0"/>
              <w:marBottom w:val="0"/>
              <w:divBdr>
                <w:top w:val="none" w:sz="0" w:space="0" w:color="auto"/>
                <w:left w:val="none" w:sz="0" w:space="0" w:color="auto"/>
                <w:bottom w:val="none" w:sz="0" w:space="0" w:color="auto"/>
                <w:right w:val="none" w:sz="0" w:space="0" w:color="auto"/>
              </w:divBdr>
            </w:div>
            <w:div w:id="1051077947">
              <w:marLeft w:val="0"/>
              <w:marRight w:val="0"/>
              <w:marTop w:val="0"/>
              <w:marBottom w:val="0"/>
              <w:divBdr>
                <w:top w:val="none" w:sz="0" w:space="0" w:color="auto"/>
                <w:left w:val="none" w:sz="0" w:space="0" w:color="auto"/>
                <w:bottom w:val="none" w:sz="0" w:space="0" w:color="auto"/>
                <w:right w:val="none" w:sz="0" w:space="0" w:color="auto"/>
              </w:divBdr>
            </w:div>
            <w:div w:id="946425722">
              <w:marLeft w:val="0"/>
              <w:marRight w:val="0"/>
              <w:marTop w:val="0"/>
              <w:marBottom w:val="0"/>
              <w:divBdr>
                <w:top w:val="none" w:sz="0" w:space="0" w:color="auto"/>
                <w:left w:val="none" w:sz="0" w:space="0" w:color="auto"/>
                <w:bottom w:val="none" w:sz="0" w:space="0" w:color="auto"/>
                <w:right w:val="none" w:sz="0" w:space="0" w:color="auto"/>
              </w:divBdr>
            </w:div>
            <w:div w:id="742526546">
              <w:marLeft w:val="0"/>
              <w:marRight w:val="0"/>
              <w:marTop w:val="0"/>
              <w:marBottom w:val="0"/>
              <w:divBdr>
                <w:top w:val="none" w:sz="0" w:space="0" w:color="auto"/>
                <w:left w:val="none" w:sz="0" w:space="0" w:color="auto"/>
                <w:bottom w:val="none" w:sz="0" w:space="0" w:color="auto"/>
                <w:right w:val="none" w:sz="0" w:space="0" w:color="auto"/>
              </w:divBdr>
            </w:div>
            <w:div w:id="1493335490">
              <w:marLeft w:val="0"/>
              <w:marRight w:val="0"/>
              <w:marTop w:val="0"/>
              <w:marBottom w:val="0"/>
              <w:divBdr>
                <w:top w:val="none" w:sz="0" w:space="0" w:color="auto"/>
                <w:left w:val="none" w:sz="0" w:space="0" w:color="auto"/>
                <w:bottom w:val="none" w:sz="0" w:space="0" w:color="auto"/>
                <w:right w:val="none" w:sz="0" w:space="0" w:color="auto"/>
              </w:divBdr>
            </w:div>
            <w:div w:id="641620205">
              <w:marLeft w:val="0"/>
              <w:marRight w:val="0"/>
              <w:marTop w:val="0"/>
              <w:marBottom w:val="0"/>
              <w:divBdr>
                <w:top w:val="none" w:sz="0" w:space="0" w:color="auto"/>
                <w:left w:val="none" w:sz="0" w:space="0" w:color="auto"/>
                <w:bottom w:val="none" w:sz="0" w:space="0" w:color="auto"/>
                <w:right w:val="none" w:sz="0" w:space="0" w:color="auto"/>
              </w:divBdr>
            </w:div>
            <w:div w:id="310403369">
              <w:marLeft w:val="0"/>
              <w:marRight w:val="0"/>
              <w:marTop w:val="0"/>
              <w:marBottom w:val="0"/>
              <w:divBdr>
                <w:top w:val="none" w:sz="0" w:space="0" w:color="auto"/>
                <w:left w:val="none" w:sz="0" w:space="0" w:color="auto"/>
                <w:bottom w:val="none" w:sz="0" w:space="0" w:color="auto"/>
                <w:right w:val="none" w:sz="0" w:space="0" w:color="auto"/>
              </w:divBdr>
            </w:div>
            <w:div w:id="2134785526">
              <w:marLeft w:val="0"/>
              <w:marRight w:val="0"/>
              <w:marTop w:val="0"/>
              <w:marBottom w:val="0"/>
              <w:divBdr>
                <w:top w:val="none" w:sz="0" w:space="0" w:color="auto"/>
                <w:left w:val="none" w:sz="0" w:space="0" w:color="auto"/>
                <w:bottom w:val="none" w:sz="0" w:space="0" w:color="auto"/>
                <w:right w:val="none" w:sz="0" w:space="0" w:color="auto"/>
              </w:divBdr>
            </w:div>
            <w:div w:id="689767004">
              <w:marLeft w:val="0"/>
              <w:marRight w:val="0"/>
              <w:marTop w:val="0"/>
              <w:marBottom w:val="0"/>
              <w:divBdr>
                <w:top w:val="none" w:sz="0" w:space="0" w:color="auto"/>
                <w:left w:val="none" w:sz="0" w:space="0" w:color="auto"/>
                <w:bottom w:val="none" w:sz="0" w:space="0" w:color="auto"/>
                <w:right w:val="none" w:sz="0" w:space="0" w:color="auto"/>
              </w:divBdr>
            </w:div>
            <w:div w:id="2029719242">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129933551">
              <w:marLeft w:val="0"/>
              <w:marRight w:val="0"/>
              <w:marTop w:val="0"/>
              <w:marBottom w:val="0"/>
              <w:divBdr>
                <w:top w:val="none" w:sz="0" w:space="0" w:color="auto"/>
                <w:left w:val="none" w:sz="0" w:space="0" w:color="auto"/>
                <w:bottom w:val="none" w:sz="0" w:space="0" w:color="auto"/>
                <w:right w:val="none" w:sz="0" w:space="0" w:color="auto"/>
              </w:divBdr>
            </w:div>
            <w:div w:id="102313298">
              <w:marLeft w:val="0"/>
              <w:marRight w:val="0"/>
              <w:marTop w:val="0"/>
              <w:marBottom w:val="0"/>
              <w:divBdr>
                <w:top w:val="none" w:sz="0" w:space="0" w:color="auto"/>
                <w:left w:val="none" w:sz="0" w:space="0" w:color="auto"/>
                <w:bottom w:val="none" w:sz="0" w:space="0" w:color="auto"/>
                <w:right w:val="none" w:sz="0" w:space="0" w:color="auto"/>
              </w:divBdr>
            </w:div>
            <w:div w:id="1065252204">
              <w:marLeft w:val="0"/>
              <w:marRight w:val="0"/>
              <w:marTop w:val="0"/>
              <w:marBottom w:val="0"/>
              <w:divBdr>
                <w:top w:val="none" w:sz="0" w:space="0" w:color="auto"/>
                <w:left w:val="none" w:sz="0" w:space="0" w:color="auto"/>
                <w:bottom w:val="none" w:sz="0" w:space="0" w:color="auto"/>
                <w:right w:val="none" w:sz="0" w:space="0" w:color="auto"/>
              </w:divBdr>
            </w:div>
            <w:div w:id="1694266107">
              <w:marLeft w:val="0"/>
              <w:marRight w:val="0"/>
              <w:marTop w:val="0"/>
              <w:marBottom w:val="0"/>
              <w:divBdr>
                <w:top w:val="none" w:sz="0" w:space="0" w:color="auto"/>
                <w:left w:val="none" w:sz="0" w:space="0" w:color="auto"/>
                <w:bottom w:val="none" w:sz="0" w:space="0" w:color="auto"/>
                <w:right w:val="none" w:sz="0" w:space="0" w:color="auto"/>
              </w:divBdr>
            </w:div>
            <w:div w:id="746809943">
              <w:marLeft w:val="0"/>
              <w:marRight w:val="0"/>
              <w:marTop w:val="0"/>
              <w:marBottom w:val="0"/>
              <w:divBdr>
                <w:top w:val="none" w:sz="0" w:space="0" w:color="auto"/>
                <w:left w:val="none" w:sz="0" w:space="0" w:color="auto"/>
                <w:bottom w:val="none" w:sz="0" w:space="0" w:color="auto"/>
                <w:right w:val="none" w:sz="0" w:space="0" w:color="auto"/>
              </w:divBdr>
            </w:div>
            <w:div w:id="589848870">
              <w:marLeft w:val="0"/>
              <w:marRight w:val="0"/>
              <w:marTop w:val="0"/>
              <w:marBottom w:val="0"/>
              <w:divBdr>
                <w:top w:val="none" w:sz="0" w:space="0" w:color="auto"/>
                <w:left w:val="none" w:sz="0" w:space="0" w:color="auto"/>
                <w:bottom w:val="none" w:sz="0" w:space="0" w:color="auto"/>
                <w:right w:val="none" w:sz="0" w:space="0" w:color="auto"/>
              </w:divBdr>
            </w:div>
            <w:div w:id="476998778">
              <w:marLeft w:val="0"/>
              <w:marRight w:val="0"/>
              <w:marTop w:val="0"/>
              <w:marBottom w:val="0"/>
              <w:divBdr>
                <w:top w:val="none" w:sz="0" w:space="0" w:color="auto"/>
                <w:left w:val="none" w:sz="0" w:space="0" w:color="auto"/>
                <w:bottom w:val="none" w:sz="0" w:space="0" w:color="auto"/>
                <w:right w:val="none" w:sz="0" w:space="0" w:color="auto"/>
              </w:divBdr>
            </w:div>
            <w:div w:id="857431843">
              <w:marLeft w:val="0"/>
              <w:marRight w:val="0"/>
              <w:marTop w:val="0"/>
              <w:marBottom w:val="0"/>
              <w:divBdr>
                <w:top w:val="none" w:sz="0" w:space="0" w:color="auto"/>
                <w:left w:val="none" w:sz="0" w:space="0" w:color="auto"/>
                <w:bottom w:val="none" w:sz="0" w:space="0" w:color="auto"/>
                <w:right w:val="none" w:sz="0" w:space="0" w:color="auto"/>
              </w:divBdr>
            </w:div>
            <w:div w:id="1744909961">
              <w:marLeft w:val="0"/>
              <w:marRight w:val="0"/>
              <w:marTop w:val="0"/>
              <w:marBottom w:val="0"/>
              <w:divBdr>
                <w:top w:val="none" w:sz="0" w:space="0" w:color="auto"/>
                <w:left w:val="none" w:sz="0" w:space="0" w:color="auto"/>
                <w:bottom w:val="none" w:sz="0" w:space="0" w:color="auto"/>
                <w:right w:val="none" w:sz="0" w:space="0" w:color="auto"/>
              </w:divBdr>
            </w:div>
            <w:div w:id="1099908839">
              <w:marLeft w:val="0"/>
              <w:marRight w:val="0"/>
              <w:marTop w:val="0"/>
              <w:marBottom w:val="0"/>
              <w:divBdr>
                <w:top w:val="none" w:sz="0" w:space="0" w:color="auto"/>
                <w:left w:val="none" w:sz="0" w:space="0" w:color="auto"/>
                <w:bottom w:val="none" w:sz="0" w:space="0" w:color="auto"/>
                <w:right w:val="none" w:sz="0" w:space="0" w:color="auto"/>
              </w:divBdr>
            </w:div>
            <w:div w:id="521479822">
              <w:marLeft w:val="0"/>
              <w:marRight w:val="0"/>
              <w:marTop w:val="0"/>
              <w:marBottom w:val="0"/>
              <w:divBdr>
                <w:top w:val="none" w:sz="0" w:space="0" w:color="auto"/>
                <w:left w:val="none" w:sz="0" w:space="0" w:color="auto"/>
                <w:bottom w:val="none" w:sz="0" w:space="0" w:color="auto"/>
                <w:right w:val="none" w:sz="0" w:space="0" w:color="auto"/>
              </w:divBdr>
            </w:div>
            <w:div w:id="464200181">
              <w:marLeft w:val="0"/>
              <w:marRight w:val="0"/>
              <w:marTop w:val="0"/>
              <w:marBottom w:val="0"/>
              <w:divBdr>
                <w:top w:val="none" w:sz="0" w:space="0" w:color="auto"/>
                <w:left w:val="none" w:sz="0" w:space="0" w:color="auto"/>
                <w:bottom w:val="none" w:sz="0" w:space="0" w:color="auto"/>
                <w:right w:val="none" w:sz="0" w:space="0" w:color="auto"/>
              </w:divBdr>
            </w:div>
            <w:div w:id="1365254530">
              <w:marLeft w:val="0"/>
              <w:marRight w:val="0"/>
              <w:marTop w:val="0"/>
              <w:marBottom w:val="0"/>
              <w:divBdr>
                <w:top w:val="none" w:sz="0" w:space="0" w:color="auto"/>
                <w:left w:val="none" w:sz="0" w:space="0" w:color="auto"/>
                <w:bottom w:val="none" w:sz="0" w:space="0" w:color="auto"/>
                <w:right w:val="none" w:sz="0" w:space="0" w:color="auto"/>
              </w:divBdr>
            </w:div>
            <w:div w:id="349795715">
              <w:marLeft w:val="0"/>
              <w:marRight w:val="0"/>
              <w:marTop w:val="0"/>
              <w:marBottom w:val="0"/>
              <w:divBdr>
                <w:top w:val="none" w:sz="0" w:space="0" w:color="auto"/>
                <w:left w:val="none" w:sz="0" w:space="0" w:color="auto"/>
                <w:bottom w:val="none" w:sz="0" w:space="0" w:color="auto"/>
                <w:right w:val="none" w:sz="0" w:space="0" w:color="auto"/>
              </w:divBdr>
            </w:div>
            <w:div w:id="1577662118">
              <w:marLeft w:val="0"/>
              <w:marRight w:val="0"/>
              <w:marTop w:val="0"/>
              <w:marBottom w:val="0"/>
              <w:divBdr>
                <w:top w:val="none" w:sz="0" w:space="0" w:color="auto"/>
                <w:left w:val="none" w:sz="0" w:space="0" w:color="auto"/>
                <w:bottom w:val="none" w:sz="0" w:space="0" w:color="auto"/>
                <w:right w:val="none" w:sz="0" w:space="0" w:color="auto"/>
              </w:divBdr>
            </w:div>
            <w:div w:id="608660947">
              <w:marLeft w:val="0"/>
              <w:marRight w:val="0"/>
              <w:marTop w:val="0"/>
              <w:marBottom w:val="0"/>
              <w:divBdr>
                <w:top w:val="none" w:sz="0" w:space="0" w:color="auto"/>
                <w:left w:val="none" w:sz="0" w:space="0" w:color="auto"/>
                <w:bottom w:val="none" w:sz="0" w:space="0" w:color="auto"/>
                <w:right w:val="none" w:sz="0" w:space="0" w:color="auto"/>
              </w:divBdr>
            </w:div>
            <w:div w:id="1800028946">
              <w:marLeft w:val="0"/>
              <w:marRight w:val="0"/>
              <w:marTop w:val="0"/>
              <w:marBottom w:val="0"/>
              <w:divBdr>
                <w:top w:val="none" w:sz="0" w:space="0" w:color="auto"/>
                <w:left w:val="none" w:sz="0" w:space="0" w:color="auto"/>
                <w:bottom w:val="none" w:sz="0" w:space="0" w:color="auto"/>
                <w:right w:val="none" w:sz="0" w:space="0" w:color="auto"/>
              </w:divBdr>
            </w:div>
            <w:div w:id="4965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511">
      <w:bodyDiv w:val="1"/>
      <w:marLeft w:val="0"/>
      <w:marRight w:val="0"/>
      <w:marTop w:val="0"/>
      <w:marBottom w:val="0"/>
      <w:divBdr>
        <w:top w:val="none" w:sz="0" w:space="0" w:color="auto"/>
        <w:left w:val="none" w:sz="0" w:space="0" w:color="auto"/>
        <w:bottom w:val="none" w:sz="0" w:space="0" w:color="auto"/>
        <w:right w:val="none" w:sz="0" w:space="0" w:color="auto"/>
      </w:divBdr>
    </w:div>
    <w:div w:id="163593060">
      <w:bodyDiv w:val="1"/>
      <w:marLeft w:val="0"/>
      <w:marRight w:val="0"/>
      <w:marTop w:val="0"/>
      <w:marBottom w:val="0"/>
      <w:divBdr>
        <w:top w:val="none" w:sz="0" w:space="0" w:color="auto"/>
        <w:left w:val="none" w:sz="0" w:space="0" w:color="auto"/>
        <w:bottom w:val="none" w:sz="0" w:space="0" w:color="auto"/>
        <w:right w:val="none" w:sz="0" w:space="0" w:color="auto"/>
      </w:divBdr>
      <w:divsChild>
        <w:div w:id="1434402253">
          <w:marLeft w:val="0"/>
          <w:marRight w:val="0"/>
          <w:marTop w:val="0"/>
          <w:marBottom w:val="0"/>
          <w:divBdr>
            <w:top w:val="none" w:sz="0" w:space="0" w:color="auto"/>
            <w:left w:val="none" w:sz="0" w:space="0" w:color="auto"/>
            <w:bottom w:val="none" w:sz="0" w:space="0" w:color="auto"/>
            <w:right w:val="none" w:sz="0" w:space="0" w:color="auto"/>
          </w:divBdr>
          <w:divsChild>
            <w:div w:id="410664384">
              <w:marLeft w:val="0"/>
              <w:marRight w:val="0"/>
              <w:marTop w:val="0"/>
              <w:marBottom w:val="0"/>
              <w:divBdr>
                <w:top w:val="none" w:sz="0" w:space="0" w:color="auto"/>
                <w:left w:val="none" w:sz="0" w:space="0" w:color="auto"/>
                <w:bottom w:val="none" w:sz="0" w:space="0" w:color="auto"/>
                <w:right w:val="none" w:sz="0" w:space="0" w:color="auto"/>
              </w:divBdr>
            </w:div>
            <w:div w:id="463353639">
              <w:marLeft w:val="0"/>
              <w:marRight w:val="0"/>
              <w:marTop w:val="0"/>
              <w:marBottom w:val="0"/>
              <w:divBdr>
                <w:top w:val="none" w:sz="0" w:space="0" w:color="auto"/>
                <w:left w:val="none" w:sz="0" w:space="0" w:color="auto"/>
                <w:bottom w:val="none" w:sz="0" w:space="0" w:color="auto"/>
                <w:right w:val="none" w:sz="0" w:space="0" w:color="auto"/>
              </w:divBdr>
            </w:div>
            <w:div w:id="1879276460">
              <w:marLeft w:val="0"/>
              <w:marRight w:val="0"/>
              <w:marTop w:val="0"/>
              <w:marBottom w:val="0"/>
              <w:divBdr>
                <w:top w:val="none" w:sz="0" w:space="0" w:color="auto"/>
                <w:left w:val="none" w:sz="0" w:space="0" w:color="auto"/>
                <w:bottom w:val="none" w:sz="0" w:space="0" w:color="auto"/>
                <w:right w:val="none" w:sz="0" w:space="0" w:color="auto"/>
              </w:divBdr>
            </w:div>
            <w:div w:id="591206524">
              <w:marLeft w:val="0"/>
              <w:marRight w:val="0"/>
              <w:marTop w:val="0"/>
              <w:marBottom w:val="0"/>
              <w:divBdr>
                <w:top w:val="none" w:sz="0" w:space="0" w:color="auto"/>
                <w:left w:val="none" w:sz="0" w:space="0" w:color="auto"/>
                <w:bottom w:val="none" w:sz="0" w:space="0" w:color="auto"/>
                <w:right w:val="none" w:sz="0" w:space="0" w:color="auto"/>
              </w:divBdr>
            </w:div>
            <w:div w:id="1428236998">
              <w:marLeft w:val="0"/>
              <w:marRight w:val="0"/>
              <w:marTop w:val="0"/>
              <w:marBottom w:val="0"/>
              <w:divBdr>
                <w:top w:val="none" w:sz="0" w:space="0" w:color="auto"/>
                <w:left w:val="none" w:sz="0" w:space="0" w:color="auto"/>
                <w:bottom w:val="none" w:sz="0" w:space="0" w:color="auto"/>
                <w:right w:val="none" w:sz="0" w:space="0" w:color="auto"/>
              </w:divBdr>
            </w:div>
            <w:div w:id="111173064">
              <w:marLeft w:val="0"/>
              <w:marRight w:val="0"/>
              <w:marTop w:val="0"/>
              <w:marBottom w:val="0"/>
              <w:divBdr>
                <w:top w:val="none" w:sz="0" w:space="0" w:color="auto"/>
                <w:left w:val="none" w:sz="0" w:space="0" w:color="auto"/>
                <w:bottom w:val="none" w:sz="0" w:space="0" w:color="auto"/>
                <w:right w:val="none" w:sz="0" w:space="0" w:color="auto"/>
              </w:divBdr>
            </w:div>
            <w:div w:id="1919556755">
              <w:marLeft w:val="0"/>
              <w:marRight w:val="0"/>
              <w:marTop w:val="0"/>
              <w:marBottom w:val="0"/>
              <w:divBdr>
                <w:top w:val="none" w:sz="0" w:space="0" w:color="auto"/>
                <w:left w:val="none" w:sz="0" w:space="0" w:color="auto"/>
                <w:bottom w:val="none" w:sz="0" w:space="0" w:color="auto"/>
                <w:right w:val="none" w:sz="0" w:space="0" w:color="auto"/>
              </w:divBdr>
            </w:div>
            <w:div w:id="1314093706">
              <w:marLeft w:val="0"/>
              <w:marRight w:val="0"/>
              <w:marTop w:val="0"/>
              <w:marBottom w:val="0"/>
              <w:divBdr>
                <w:top w:val="none" w:sz="0" w:space="0" w:color="auto"/>
                <w:left w:val="none" w:sz="0" w:space="0" w:color="auto"/>
                <w:bottom w:val="none" w:sz="0" w:space="0" w:color="auto"/>
                <w:right w:val="none" w:sz="0" w:space="0" w:color="auto"/>
              </w:divBdr>
            </w:div>
            <w:div w:id="572396885">
              <w:marLeft w:val="0"/>
              <w:marRight w:val="0"/>
              <w:marTop w:val="0"/>
              <w:marBottom w:val="0"/>
              <w:divBdr>
                <w:top w:val="none" w:sz="0" w:space="0" w:color="auto"/>
                <w:left w:val="none" w:sz="0" w:space="0" w:color="auto"/>
                <w:bottom w:val="none" w:sz="0" w:space="0" w:color="auto"/>
                <w:right w:val="none" w:sz="0" w:space="0" w:color="auto"/>
              </w:divBdr>
            </w:div>
            <w:div w:id="2009209539">
              <w:marLeft w:val="0"/>
              <w:marRight w:val="0"/>
              <w:marTop w:val="0"/>
              <w:marBottom w:val="0"/>
              <w:divBdr>
                <w:top w:val="none" w:sz="0" w:space="0" w:color="auto"/>
                <w:left w:val="none" w:sz="0" w:space="0" w:color="auto"/>
                <w:bottom w:val="none" w:sz="0" w:space="0" w:color="auto"/>
                <w:right w:val="none" w:sz="0" w:space="0" w:color="auto"/>
              </w:divBdr>
            </w:div>
            <w:div w:id="1028608601">
              <w:marLeft w:val="0"/>
              <w:marRight w:val="0"/>
              <w:marTop w:val="0"/>
              <w:marBottom w:val="0"/>
              <w:divBdr>
                <w:top w:val="none" w:sz="0" w:space="0" w:color="auto"/>
                <w:left w:val="none" w:sz="0" w:space="0" w:color="auto"/>
                <w:bottom w:val="none" w:sz="0" w:space="0" w:color="auto"/>
                <w:right w:val="none" w:sz="0" w:space="0" w:color="auto"/>
              </w:divBdr>
            </w:div>
            <w:div w:id="1236429205">
              <w:marLeft w:val="0"/>
              <w:marRight w:val="0"/>
              <w:marTop w:val="0"/>
              <w:marBottom w:val="0"/>
              <w:divBdr>
                <w:top w:val="none" w:sz="0" w:space="0" w:color="auto"/>
                <w:left w:val="none" w:sz="0" w:space="0" w:color="auto"/>
                <w:bottom w:val="none" w:sz="0" w:space="0" w:color="auto"/>
                <w:right w:val="none" w:sz="0" w:space="0" w:color="auto"/>
              </w:divBdr>
            </w:div>
            <w:div w:id="510531268">
              <w:marLeft w:val="0"/>
              <w:marRight w:val="0"/>
              <w:marTop w:val="0"/>
              <w:marBottom w:val="0"/>
              <w:divBdr>
                <w:top w:val="none" w:sz="0" w:space="0" w:color="auto"/>
                <w:left w:val="none" w:sz="0" w:space="0" w:color="auto"/>
                <w:bottom w:val="none" w:sz="0" w:space="0" w:color="auto"/>
                <w:right w:val="none" w:sz="0" w:space="0" w:color="auto"/>
              </w:divBdr>
            </w:div>
            <w:div w:id="1497839143">
              <w:marLeft w:val="0"/>
              <w:marRight w:val="0"/>
              <w:marTop w:val="0"/>
              <w:marBottom w:val="0"/>
              <w:divBdr>
                <w:top w:val="none" w:sz="0" w:space="0" w:color="auto"/>
                <w:left w:val="none" w:sz="0" w:space="0" w:color="auto"/>
                <w:bottom w:val="none" w:sz="0" w:space="0" w:color="auto"/>
                <w:right w:val="none" w:sz="0" w:space="0" w:color="auto"/>
              </w:divBdr>
            </w:div>
            <w:div w:id="103622341">
              <w:marLeft w:val="0"/>
              <w:marRight w:val="0"/>
              <w:marTop w:val="0"/>
              <w:marBottom w:val="0"/>
              <w:divBdr>
                <w:top w:val="none" w:sz="0" w:space="0" w:color="auto"/>
                <w:left w:val="none" w:sz="0" w:space="0" w:color="auto"/>
                <w:bottom w:val="none" w:sz="0" w:space="0" w:color="auto"/>
                <w:right w:val="none" w:sz="0" w:space="0" w:color="auto"/>
              </w:divBdr>
            </w:div>
            <w:div w:id="1752967625">
              <w:marLeft w:val="0"/>
              <w:marRight w:val="0"/>
              <w:marTop w:val="0"/>
              <w:marBottom w:val="0"/>
              <w:divBdr>
                <w:top w:val="none" w:sz="0" w:space="0" w:color="auto"/>
                <w:left w:val="none" w:sz="0" w:space="0" w:color="auto"/>
                <w:bottom w:val="none" w:sz="0" w:space="0" w:color="auto"/>
                <w:right w:val="none" w:sz="0" w:space="0" w:color="auto"/>
              </w:divBdr>
            </w:div>
            <w:div w:id="643513355">
              <w:marLeft w:val="0"/>
              <w:marRight w:val="0"/>
              <w:marTop w:val="0"/>
              <w:marBottom w:val="0"/>
              <w:divBdr>
                <w:top w:val="none" w:sz="0" w:space="0" w:color="auto"/>
                <w:left w:val="none" w:sz="0" w:space="0" w:color="auto"/>
                <w:bottom w:val="none" w:sz="0" w:space="0" w:color="auto"/>
                <w:right w:val="none" w:sz="0" w:space="0" w:color="auto"/>
              </w:divBdr>
            </w:div>
            <w:div w:id="363678681">
              <w:marLeft w:val="0"/>
              <w:marRight w:val="0"/>
              <w:marTop w:val="0"/>
              <w:marBottom w:val="0"/>
              <w:divBdr>
                <w:top w:val="none" w:sz="0" w:space="0" w:color="auto"/>
                <w:left w:val="none" w:sz="0" w:space="0" w:color="auto"/>
                <w:bottom w:val="none" w:sz="0" w:space="0" w:color="auto"/>
                <w:right w:val="none" w:sz="0" w:space="0" w:color="auto"/>
              </w:divBdr>
            </w:div>
            <w:div w:id="1473912224">
              <w:marLeft w:val="0"/>
              <w:marRight w:val="0"/>
              <w:marTop w:val="0"/>
              <w:marBottom w:val="0"/>
              <w:divBdr>
                <w:top w:val="none" w:sz="0" w:space="0" w:color="auto"/>
                <w:left w:val="none" w:sz="0" w:space="0" w:color="auto"/>
                <w:bottom w:val="none" w:sz="0" w:space="0" w:color="auto"/>
                <w:right w:val="none" w:sz="0" w:space="0" w:color="auto"/>
              </w:divBdr>
            </w:div>
            <w:div w:id="466319299">
              <w:marLeft w:val="0"/>
              <w:marRight w:val="0"/>
              <w:marTop w:val="0"/>
              <w:marBottom w:val="0"/>
              <w:divBdr>
                <w:top w:val="none" w:sz="0" w:space="0" w:color="auto"/>
                <w:left w:val="none" w:sz="0" w:space="0" w:color="auto"/>
                <w:bottom w:val="none" w:sz="0" w:space="0" w:color="auto"/>
                <w:right w:val="none" w:sz="0" w:space="0" w:color="auto"/>
              </w:divBdr>
            </w:div>
            <w:div w:id="212429177">
              <w:marLeft w:val="0"/>
              <w:marRight w:val="0"/>
              <w:marTop w:val="0"/>
              <w:marBottom w:val="0"/>
              <w:divBdr>
                <w:top w:val="none" w:sz="0" w:space="0" w:color="auto"/>
                <w:left w:val="none" w:sz="0" w:space="0" w:color="auto"/>
                <w:bottom w:val="none" w:sz="0" w:space="0" w:color="auto"/>
                <w:right w:val="none" w:sz="0" w:space="0" w:color="auto"/>
              </w:divBdr>
            </w:div>
            <w:div w:id="1972784202">
              <w:marLeft w:val="0"/>
              <w:marRight w:val="0"/>
              <w:marTop w:val="0"/>
              <w:marBottom w:val="0"/>
              <w:divBdr>
                <w:top w:val="none" w:sz="0" w:space="0" w:color="auto"/>
                <w:left w:val="none" w:sz="0" w:space="0" w:color="auto"/>
                <w:bottom w:val="none" w:sz="0" w:space="0" w:color="auto"/>
                <w:right w:val="none" w:sz="0" w:space="0" w:color="auto"/>
              </w:divBdr>
            </w:div>
            <w:div w:id="1552839795">
              <w:marLeft w:val="0"/>
              <w:marRight w:val="0"/>
              <w:marTop w:val="0"/>
              <w:marBottom w:val="0"/>
              <w:divBdr>
                <w:top w:val="none" w:sz="0" w:space="0" w:color="auto"/>
                <w:left w:val="none" w:sz="0" w:space="0" w:color="auto"/>
                <w:bottom w:val="none" w:sz="0" w:space="0" w:color="auto"/>
                <w:right w:val="none" w:sz="0" w:space="0" w:color="auto"/>
              </w:divBdr>
            </w:div>
            <w:div w:id="2067870015">
              <w:marLeft w:val="0"/>
              <w:marRight w:val="0"/>
              <w:marTop w:val="0"/>
              <w:marBottom w:val="0"/>
              <w:divBdr>
                <w:top w:val="none" w:sz="0" w:space="0" w:color="auto"/>
                <w:left w:val="none" w:sz="0" w:space="0" w:color="auto"/>
                <w:bottom w:val="none" w:sz="0" w:space="0" w:color="auto"/>
                <w:right w:val="none" w:sz="0" w:space="0" w:color="auto"/>
              </w:divBdr>
            </w:div>
            <w:div w:id="1401251215">
              <w:marLeft w:val="0"/>
              <w:marRight w:val="0"/>
              <w:marTop w:val="0"/>
              <w:marBottom w:val="0"/>
              <w:divBdr>
                <w:top w:val="none" w:sz="0" w:space="0" w:color="auto"/>
                <w:left w:val="none" w:sz="0" w:space="0" w:color="auto"/>
                <w:bottom w:val="none" w:sz="0" w:space="0" w:color="auto"/>
                <w:right w:val="none" w:sz="0" w:space="0" w:color="auto"/>
              </w:divBdr>
            </w:div>
            <w:div w:id="1246721369">
              <w:marLeft w:val="0"/>
              <w:marRight w:val="0"/>
              <w:marTop w:val="0"/>
              <w:marBottom w:val="0"/>
              <w:divBdr>
                <w:top w:val="none" w:sz="0" w:space="0" w:color="auto"/>
                <w:left w:val="none" w:sz="0" w:space="0" w:color="auto"/>
                <w:bottom w:val="none" w:sz="0" w:space="0" w:color="auto"/>
                <w:right w:val="none" w:sz="0" w:space="0" w:color="auto"/>
              </w:divBdr>
            </w:div>
            <w:div w:id="1964538616">
              <w:marLeft w:val="0"/>
              <w:marRight w:val="0"/>
              <w:marTop w:val="0"/>
              <w:marBottom w:val="0"/>
              <w:divBdr>
                <w:top w:val="none" w:sz="0" w:space="0" w:color="auto"/>
                <w:left w:val="none" w:sz="0" w:space="0" w:color="auto"/>
                <w:bottom w:val="none" w:sz="0" w:space="0" w:color="auto"/>
                <w:right w:val="none" w:sz="0" w:space="0" w:color="auto"/>
              </w:divBdr>
            </w:div>
            <w:div w:id="622611592">
              <w:marLeft w:val="0"/>
              <w:marRight w:val="0"/>
              <w:marTop w:val="0"/>
              <w:marBottom w:val="0"/>
              <w:divBdr>
                <w:top w:val="none" w:sz="0" w:space="0" w:color="auto"/>
                <w:left w:val="none" w:sz="0" w:space="0" w:color="auto"/>
                <w:bottom w:val="none" w:sz="0" w:space="0" w:color="auto"/>
                <w:right w:val="none" w:sz="0" w:space="0" w:color="auto"/>
              </w:divBdr>
            </w:div>
            <w:div w:id="594441785">
              <w:marLeft w:val="0"/>
              <w:marRight w:val="0"/>
              <w:marTop w:val="0"/>
              <w:marBottom w:val="0"/>
              <w:divBdr>
                <w:top w:val="none" w:sz="0" w:space="0" w:color="auto"/>
                <w:left w:val="none" w:sz="0" w:space="0" w:color="auto"/>
                <w:bottom w:val="none" w:sz="0" w:space="0" w:color="auto"/>
                <w:right w:val="none" w:sz="0" w:space="0" w:color="auto"/>
              </w:divBdr>
            </w:div>
            <w:div w:id="293368856">
              <w:marLeft w:val="0"/>
              <w:marRight w:val="0"/>
              <w:marTop w:val="0"/>
              <w:marBottom w:val="0"/>
              <w:divBdr>
                <w:top w:val="none" w:sz="0" w:space="0" w:color="auto"/>
                <w:left w:val="none" w:sz="0" w:space="0" w:color="auto"/>
                <w:bottom w:val="none" w:sz="0" w:space="0" w:color="auto"/>
                <w:right w:val="none" w:sz="0" w:space="0" w:color="auto"/>
              </w:divBdr>
            </w:div>
            <w:div w:id="1508711841">
              <w:marLeft w:val="0"/>
              <w:marRight w:val="0"/>
              <w:marTop w:val="0"/>
              <w:marBottom w:val="0"/>
              <w:divBdr>
                <w:top w:val="none" w:sz="0" w:space="0" w:color="auto"/>
                <w:left w:val="none" w:sz="0" w:space="0" w:color="auto"/>
                <w:bottom w:val="none" w:sz="0" w:space="0" w:color="auto"/>
                <w:right w:val="none" w:sz="0" w:space="0" w:color="auto"/>
              </w:divBdr>
            </w:div>
            <w:div w:id="1228880250">
              <w:marLeft w:val="0"/>
              <w:marRight w:val="0"/>
              <w:marTop w:val="0"/>
              <w:marBottom w:val="0"/>
              <w:divBdr>
                <w:top w:val="none" w:sz="0" w:space="0" w:color="auto"/>
                <w:left w:val="none" w:sz="0" w:space="0" w:color="auto"/>
                <w:bottom w:val="none" w:sz="0" w:space="0" w:color="auto"/>
                <w:right w:val="none" w:sz="0" w:space="0" w:color="auto"/>
              </w:divBdr>
            </w:div>
            <w:div w:id="144784915">
              <w:marLeft w:val="0"/>
              <w:marRight w:val="0"/>
              <w:marTop w:val="0"/>
              <w:marBottom w:val="0"/>
              <w:divBdr>
                <w:top w:val="none" w:sz="0" w:space="0" w:color="auto"/>
                <w:left w:val="none" w:sz="0" w:space="0" w:color="auto"/>
                <w:bottom w:val="none" w:sz="0" w:space="0" w:color="auto"/>
                <w:right w:val="none" w:sz="0" w:space="0" w:color="auto"/>
              </w:divBdr>
            </w:div>
            <w:div w:id="1759712598">
              <w:marLeft w:val="0"/>
              <w:marRight w:val="0"/>
              <w:marTop w:val="0"/>
              <w:marBottom w:val="0"/>
              <w:divBdr>
                <w:top w:val="none" w:sz="0" w:space="0" w:color="auto"/>
                <w:left w:val="none" w:sz="0" w:space="0" w:color="auto"/>
                <w:bottom w:val="none" w:sz="0" w:space="0" w:color="auto"/>
                <w:right w:val="none" w:sz="0" w:space="0" w:color="auto"/>
              </w:divBdr>
            </w:div>
            <w:div w:id="235362561">
              <w:marLeft w:val="0"/>
              <w:marRight w:val="0"/>
              <w:marTop w:val="0"/>
              <w:marBottom w:val="0"/>
              <w:divBdr>
                <w:top w:val="none" w:sz="0" w:space="0" w:color="auto"/>
                <w:left w:val="none" w:sz="0" w:space="0" w:color="auto"/>
                <w:bottom w:val="none" w:sz="0" w:space="0" w:color="auto"/>
                <w:right w:val="none" w:sz="0" w:space="0" w:color="auto"/>
              </w:divBdr>
            </w:div>
            <w:div w:id="475075149">
              <w:marLeft w:val="0"/>
              <w:marRight w:val="0"/>
              <w:marTop w:val="0"/>
              <w:marBottom w:val="0"/>
              <w:divBdr>
                <w:top w:val="none" w:sz="0" w:space="0" w:color="auto"/>
                <w:left w:val="none" w:sz="0" w:space="0" w:color="auto"/>
                <w:bottom w:val="none" w:sz="0" w:space="0" w:color="auto"/>
                <w:right w:val="none" w:sz="0" w:space="0" w:color="auto"/>
              </w:divBdr>
            </w:div>
            <w:div w:id="446047411">
              <w:marLeft w:val="0"/>
              <w:marRight w:val="0"/>
              <w:marTop w:val="0"/>
              <w:marBottom w:val="0"/>
              <w:divBdr>
                <w:top w:val="none" w:sz="0" w:space="0" w:color="auto"/>
                <w:left w:val="none" w:sz="0" w:space="0" w:color="auto"/>
                <w:bottom w:val="none" w:sz="0" w:space="0" w:color="auto"/>
                <w:right w:val="none" w:sz="0" w:space="0" w:color="auto"/>
              </w:divBdr>
            </w:div>
            <w:div w:id="88695276">
              <w:marLeft w:val="0"/>
              <w:marRight w:val="0"/>
              <w:marTop w:val="0"/>
              <w:marBottom w:val="0"/>
              <w:divBdr>
                <w:top w:val="none" w:sz="0" w:space="0" w:color="auto"/>
                <w:left w:val="none" w:sz="0" w:space="0" w:color="auto"/>
                <w:bottom w:val="none" w:sz="0" w:space="0" w:color="auto"/>
                <w:right w:val="none" w:sz="0" w:space="0" w:color="auto"/>
              </w:divBdr>
            </w:div>
            <w:div w:id="1195079079">
              <w:marLeft w:val="0"/>
              <w:marRight w:val="0"/>
              <w:marTop w:val="0"/>
              <w:marBottom w:val="0"/>
              <w:divBdr>
                <w:top w:val="none" w:sz="0" w:space="0" w:color="auto"/>
                <w:left w:val="none" w:sz="0" w:space="0" w:color="auto"/>
                <w:bottom w:val="none" w:sz="0" w:space="0" w:color="auto"/>
                <w:right w:val="none" w:sz="0" w:space="0" w:color="auto"/>
              </w:divBdr>
            </w:div>
            <w:div w:id="1010840356">
              <w:marLeft w:val="0"/>
              <w:marRight w:val="0"/>
              <w:marTop w:val="0"/>
              <w:marBottom w:val="0"/>
              <w:divBdr>
                <w:top w:val="none" w:sz="0" w:space="0" w:color="auto"/>
                <w:left w:val="none" w:sz="0" w:space="0" w:color="auto"/>
                <w:bottom w:val="none" w:sz="0" w:space="0" w:color="auto"/>
                <w:right w:val="none" w:sz="0" w:space="0" w:color="auto"/>
              </w:divBdr>
            </w:div>
            <w:div w:id="2109881530">
              <w:marLeft w:val="0"/>
              <w:marRight w:val="0"/>
              <w:marTop w:val="0"/>
              <w:marBottom w:val="0"/>
              <w:divBdr>
                <w:top w:val="none" w:sz="0" w:space="0" w:color="auto"/>
                <w:left w:val="none" w:sz="0" w:space="0" w:color="auto"/>
                <w:bottom w:val="none" w:sz="0" w:space="0" w:color="auto"/>
                <w:right w:val="none" w:sz="0" w:space="0" w:color="auto"/>
              </w:divBdr>
            </w:div>
            <w:div w:id="980188916">
              <w:marLeft w:val="0"/>
              <w:marRight w:val="0"/>
              <w:marTop w:val="0"/>
              <w:marBottom w:val="0"/>
              <w:divBdr>
                <w:top w:val="none" w:sz="0" w:space="0" w:color="auto"/>
                <w:left w:val="none" w:sz="0" w:space="0" w:color="auto"/>
                <w:bottom w:val="none" w:sz="0" w:space="0" w:color="auto"/>
                <w:right w:val="none" w:sz="0" w:space="0" w:color="auto"/>
              </w:divBdr>
            </w:div>
            <w:div w:id="1963000052">
              <w:marLeft w:val="0"/>
              <w:marRight w:val="0"/>
              <w:marTop w:val="0"/>
              <w:marBottom w:val="0"/>
              <w:divBdr>
                <w:top w:val="none" w:sz="0" w:space="0" w:color="auto"/>
                <w:left w:val="none" w:sz="0" w:space="0" w:color="auto"/>
                <w:bottom w:val="none" w:sz="0" w:space="0" w:color="auto"/>
                <w:right w:val="none" w:sz="0" w:space="0" w:color="auto"/>
              </w:divBdr>
            </w:div>
            <w:div w:id="511265342">
              <w:marLeft w:val="0"/>
              <w:marRight w:val="0"/>
              <w:marTop w:val="0"/>
              <w:marBottom w:val="0"/>
              <w:divBdr>
                <w:top w:val="none" w:sz="0" w:space="0" w:color="auto"/>
                <w:left w:val="none" w:sz="0" w:space="0" w:color="auto"/>
                <w:bottom w:val="none" w:sz="0" w:space="0" w:color="auto"/>
                <w:right w:val="none" w:sz="0" w:space="0" w:color="auto"/>
              </w:divBdr>
            </w:div>
            <w:div w:id="1275357905">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302855826">
              <w:marLeft w:val="0"/>
              <w:marRight w:val="0"/>
              <w:marTop w:val="0"/>
              <w:marBottom w:val="0"/>
              <w:divBdr>
                <w:top w:val="none" w:sz="0" w:space="0" w:color="auto"/>
                <w:left w:val="none" w:sz="0" w:space="0" w:color="auto"/>
                <w:bottom w:val="none" w:sz="0" w:space="0" w:color="auto"/>
                <w:right w:val="none" w:sz="0" w:space="0" w:color="auto"/>
              </w:divBdr>
            </w:div>
            <w:div w:id="72897999">
              <w:marLeft w:val="0"/>
              <w:marRight w:val="0"/>
              <w:marTop w:val="0"/>
              <w:marBottom w:val="0"/>
              <w:divBdr>
                <w:top w:val="none" w:sz="0" w:space="0" w:color="auto"/>
                <w:left w:val="none" w:sz="0" w:space="0" w:color="auto"/>
                <w:bottom w:val="none" w:sz="0" w:space="0" w:color="auto"/>
                <w:right w:val="none" w:sz="0" w:space="0" w:color="auto"/>
              </w:divBdr>
            </w:div>
            <w:div w:id="393238522">
              <w:marLeft w:val="0"/>
              <w:marRight w:val="0"/>
              <w:marTop w:val="0"/>
              <w:marBottom w:val="0"/>
              <w:divBdr>
                <w:top w:val="none" w:sz="0" w:space="0" w:color="auto"/>
                <w:left w:val="none" w:sz="0" w:space="0" w:color="auto"/>
                <w:bottom w:val="none" w:sz="0" w:space="0" w:color="auto"/>
                <w:right w:val="none" w:sz="0" w:space="0" w:color="auto"/>
              </w:divBdr>
            </w:div>
            <w:div w:id="719944033">
              <w:marLeft w:val="0"/>
              <w:marRight w:val="0"/>
              <w:marTop w:val="0"/>
              <w:marBottom w:val="0"/>
              <w:divBdr>
                <w:top w:val="none" w:sz="0" w:space="0" w:color="auto"/>
                <w:left w:val="none" w:sz="0" w:space="0" w:color="auto"/>
                <w:bottom w:val="none" w:sz="0" w:space="0" w:color="auto"/>
                <w:right w:val="none" w:sz="0" w:space="0" w:color="auto"/>
              </w:divBdr>
            </w:div>
            <w:div w:id="876157865">
              <w:marLeft w:val="0"/>
              <w:marRight w:val="0"/>
              <w:marTop w:val="0"/>
              <w:marBottom w:val="0"/>
              <w:divBdr>
                <w:top w:val="none" w:sz="0" w:space="0" w:color="auto"/>
                <w:left w:val="none" w:sz="0" w:space="0" w:color="auto"/>
                <w:bottom w:val="none" w:sz="0" w:space="0" w:color="auto"/>
                <w:right w:val="none" w:sz="0" w:space="0" w:color="auto"/>
              </w:divBdr>
            </w:div>
            <w:div w:id="834800117">
              <w:marLeft w:val="0"/>
              <w:marRight w:val="0"/>
              <w:marTop w:val="0"/>
              <w:marBottom w:val="0"/>
              <w:divBdr>
                <w:top w:val="none" w:sz="0" w:space="0" w:color="auto"/>
                <w:left w:val="none" w:sz="0" w:space="0" w:color="auto"/>
                <w:bottom w:val="none" w:sz="0" w:space="0" w:color="auto"/>
                <w:right w:val="none" w:sz="0" w:space="0" w:color="auto"/>
              </w:divBdr>
            </w:div>
            <w:div w:id="2033338547">
              <w:marLeft w:val="0"/>
              <w:marRight w:val="0"/>
              <w:marTop w:val="0"/>
              <w:marBottom w:val="0"/>
              <w:divBdr>
                <w:top w:val="none" w:sz="0" w:space="0" w:color="auto"/>
                <w:left w:val="none" w:sz="0" w:space="0" w:color="auto"/>
                <w:bottom w:val="none" w:sz="0" w:space="0" w:color="auto"/>
                <w:right w:val="none" w:sz="0" w:space="0" w:color="auto"/>
              </w:divBdr>
            </w:div>
            <w:div w:id="605188156">
              <w:marLeft w:val="0"/>
              <w:marRight w:val="0"/>
              <w:marTop w:val="0"/>
              <w:marBottom w:val="0"/>
              <w:divBdr>
                <w:top w:val="none" w:sz="0" w:space="0" w:color="auto"/>
                <w:left w:val="none" w:sz="0" w:space="0" w:color="auto"/>
                <w:bottom w:val="none" w:sz="0" w:space="0" w:color="auto"/>
                <w:right w:val="none" w:sz="0" w:space="0" w:color="auto"/>
              </w:divBdr>
            </w:div>
            <w:div w:id="1182743268">
              <w:marLeft w:val="0"/>
              <w:marRight w:val="0"/>
              <w:marTop w:val="0"/>
              <w:marBottom w:val="0"/>
              <w:divBdr>
                <w:top w:val="none" w:sz="0" w:space="0" w:color="auto"/>
                <w:left w:val="none" w:sz="0" w:space="0" w:color="auto"/>
                <w:bottom w:val="none" w:sz="0" w:space="0" w:color="auto"/>
                <w:right w:val="none" w:sz="0" w:space="0" w:color="auto"/>
              </w:divBdr>
            </w:div>
            <w:div w:id="1497501807">
              <w:marLeft w:val="0"/>
              <w:marRight w:val="0"/>
              <w:marTop w:val="0"/>
              <w:marBottom w:val="0"/>
              <w:divBdr>
                <w:top w:val="none" w:sz="0" w:space="0" w:color="auto"/>
                <w:left w:val="none" w:sz="0" w:space="0" w:color="auto"/>
                <w:bottom w:val="none" w:sz="0" w:space="0" w:color="auto"/>
                <w:right w:val="none" w:sz="0" w:space="0" w:color="auto"/>
              </w:divBdr>
            </w:div>
            <w:div w:id="220405633">
              <w:marLeft w:val="0"/>
              <w:marRight w:val="0"/>
              <w:marTop w:val="0"/>
              <w:marBottom w:val="0"/>
              <w:divBdr>
                <w:top w:val="none" w:sz="0" w:space="0" w:color="auto"/>
                <w:left w:val="none" w:sz="0" w:space="0" w:color="auto"/>
                <w:bottom w:val="none" w:sz="0" w:space="0" w:color="auto"/>
                <w:right w:val="none" w:sz="0" w:space="0" w:color="auto"/>
              </w:divBdr>
            </w:div>
            <w:div w:id="500581082">
              <w:marLeft w:val="0"/>
              <w:marRight w:val="0"/>
              <w:marTop w:val="0"/>
              <w:marBottom w:val="0"/>
              <w:divBdr>
                <w:top w:val="none" w:sz="0" w:space="0" w:color="auto"/>
                <w:left w:val="none" w:sz="0" w:space="0" w:color="auto"/>
                <w:bottom w:val="none" w:sz="0" w:space="0" w:color="auto"/>
                <w:right w:val="none" w:sz="0" w:space="0" w:color="auto"/>
              </w:divBdr>
            </w:div>
            <w:div w:id="1316642455">
              <w:marLeft w:val="0"/>
              <w:marRight w:val="0"/>
              <w:marTop w:val="0"/>
              <w:marBottom w:val="0"/>
              <w:divBdr>
                <w:top w:val="none" w:sz="0" w:space="0" w:color="auto"/>
                <w:left w:val="none" w:sz="0" w:space="0" w:color="auto"/>
                <w:bottom w:val="none" w:sz="0" w:space="0" w:color="auto"/>
                <w:right w:val="none" w:sz="0" w:space="0" w:color="auto"/>
              </w:divBdr>
            </w:div>
            <w:div w:id="1489637779">
              <w:marLeft w:val="0"/>
              <w:marRight w:val="0"/>
              <w:marTop w:val="0"/>
              <w:marBottom w:val="0"/>
              <w:divBdr>
                <w:top w:val="none" w:sz="0" w:space="0" w:color="auto"/>
                <w:left w:val="none" w:sz="0" w:space="0" w:color="auto"/>
                <w:bottom w:val="none" w:sz="0" w:space="0" w:color="auto"/>
                <w:right w:val="none" w:sz="0" w:space="0" w:color="auto"/>
              </w:divBdr>
            </w:div>
            <w:div w:id="1262227253">
              <w:marLeft w:val="0"/>
              <w:marRight w:val="0"/>
              <w:marTop w:val="0"/>
              <w:marBottom w:val="0"/>
              <w:divBdr>
                <w:top w:val="none" w:sz="0" w:space="0" w:color="auto"/>
                <w:left w:val="none" w:sz="0" w:space="0" w:color="auto"/>
                <w:bottom w:val="none" w:sz="0" w:space="0" w:color="auto"/>
                <w:right w:val="none" w:sz="0" w:space="0" w:color="auto"/>
              </w:divBdr>
            </w:div>
            <w:div w:id="1699546393">
              <w:marLeft w:val="0"/>
              <w:marRight w:val="0"/>
              <w:marTop w:val="0"/>
              <w:marBottom w:val="0"/>
              <w:divBdr>
                <w:top w:val="none" w:sz="0" w:space="0" w:color="auto"/>
                <w:left w:val="none" w:sz="0" w:space="0" w:color="auto"/>
                <w:bottom w:val="none" w:sz="0" w:space="0" w:color="auto"/>
                <w:right w:val="none" w:sz="0" w:space="0" w:color="auto"/>
              </w:divBdr>
            </w:div>
            <w:div w:id="286549657">
              <w:marLeft w:val="0"/>
              <w:marRight w:val="0"/>
              <w:marTop w:val="0"/>
              <w:marBottom w:val="0"/>
              <w:divBdr>
                <w:top w:val="none" w:sz="0" w:space="0" w:color="auto"/>
                <w:left w:val="none" w:sz="0" w:space="0" w:color="auto"/>
                <w:bottom w:val="none" w:sz="0" w:space="0" w:color="auto"/>
                <w:right w:val="none" w:sz="0" w:space="0" w:color="auto"/>
              </w:divBdr>
            </w:div>
            <w:div w:id="520752194">
              <w:marLeft w:val="0"/>
              <w:marRight w:val="0"/>
              <w:marTop w:val="0"/>
              <w:marBottom w:val="0"/>
              <w:divBdr>
                <w:top w:val="none" w:sz="0" w:space="0" w:color="auto"/>
                <w:left w:val="none" w:sz="0" w:space="0" w:color="auto"/>
                <w:bottom w:val="none" w:sz="0" w:space="0" w:color="auto"/>
                <w:right w:val="none" w:sz="0" w:space="0" w:color="auto"/>
              </w:divBdr>
            </w:div>
            <w:div w:id="1237933962">
              <w:marLeft w:val="0"/>
              <w:marRight w:val="0"/>
              <w:marTop w:val="0"/>
              <w:marBottom w:val="0"/>
              <w:divBdr>
                <w:top w:val="none" w:sz="0" w:space="0" w:color="auto"/>
                <w:left w:val="none" w:sz="0" w:space="0" w:color="auto"/>
                <w:bottom w:val="none" w:sz="0" w:space="0" w:color="auto"/>
                <w:right w:val="none" w:sz="0" w:space="0" w:color="auto"/>
              </w:divBdr>
            </w:div>
            <w:div w:id="1162544164">
              <w:marLeft w:val="0"/>
              <w:marRight w:val="0"/>
              <w:marTop w:val="0"/>
              <w:marBottom w:val="0"/>
              <w:divBdr>
                <w:top w:val="none" w:sz="0" w:space="0" w:color="auto"/>
                <w:left w:val="none" w:sz="0" w:space="0" w:color="auto"/>
                <w:bottom w:val="none" w:sz="0" w:space="0" w:color="auto"/>
                <w:right w:val="none" w:sz="0" w:space="0" w:color="auto"/>
              </w:divBdr>
            </w:div>
            <w:div w:id="1906991718">
              <w:marLeft w:val="0"/>
              <w:marRight w:val="0"/>
              <w:marTop w:val="0"/>
              <w:marBottom w:val="0"/>
              <w:divBdr>
                <w:top w:val="none" w:sz="0" w:space="0" w:color="auto"/>
                <w:left w:val="none" w:sz="0" w:space="0" w:color="auto"/>
                <w:bottom w:val="none" w:sz="0" w:space="0" w:color="auto"/>
                <w:right w:val="none" w:sz="0" w:space="0" w:color="auto"/>
              </w:divBdr>
            </w:div>
            <w:div w:id="248119597">
              <w:marLeft w:val="0"/>
              <w:marRight w:val="0"/>
              <w:marTop w:val="0"/>
              <w:marBottom w:val="0"/>
              <w:divBdr>
                <w:top w:val="none" w:sz="0" w:space="0" w:color="auto"/>
                <w:left w:val="none" w:sz="0" w:space="0" w:color="auto"/>
                <w:bottom w:val="none" w:sz="0" w:space="0" w:color="auto"/>
                <w:right w:val="none" w:sz="0" w:space="0" w:color="auto"/>
              </w:divBdr>
            </w:div>
            <w:div w:id="689719599">
              <w:marLeft w:val="0"/>
              <w:marRight w:val="0"/>
              <w:marTop w:val="0"/>
              <w:marBottom w:val="0"/>
              <w:divBdr>
                <w:top w:val="none" w:sz="0" w:space="0" w:color="auto"/>
                <w:left w:val="none" w:sz="0" w:space="0" w:color="auto"/>
                <w:bottom w:val="none" w:sz="0" w:space="0" w:color="auto"/>
                <w:right w:val="none" w:sz="0" w:space="0" w:color="auto"/>
              </w:divBdr>
            </w:div>
            <w:div w:id="991104930">
              <w:marLeft w:val="0"/>
              <w:marRight w:val="0"/>
              <w:marTop w:val="0"/>
              <w:marBottom w:val="0"/>
              <w:divBdr>
                <w:top w:val="none" w:sz="0" w:space="0" w:color="auto"/>
                <w:left w:val="none" w:sz="0" w:space="0" w:color="auto"/>
                <w:bottom w:val="none" w:sz="0" w:space="0" w:color="auto"/>
                <w:right w:val="none" w:sz="0" w:space="0" w:color="auto"/>
              </w:divBdr>
            </w:div>
            <w:div w:id="1055347662">
              <w:marLeft w:val="0"/>
              <w:marRight w:val="0"/>
              <w:marTop w:val="0"/>
              <w:marBottom w:val="0"/>
              <w:divBdr>
                <w:top w:val="none" w:sz="0" w:space="0" w:color="auto"/>
                <w:left w:val="none" w:sz="0" w:space="0" w:color="auto"/>
                <w:bottom w:val="none" w:sz="0" w:space="0" w:color="auto"/>
                <w:right w:val="none" w:sz="0" w:space="0" w:color="auto"/>
              </w:divBdr>
            </w:div>
            <w:div w:id="861284784">
              <w:marLeft w:val="0"/>
              <w:marRight w:val="0"/>
              <w:marTop w:val="0"/>
              <w:marBottom w:val="0"/>
              <w:divBdr>
                <w:top w:val="none" w:sz="0" w:space="0" w:color="auto"/>
                <w:left w:val="none" w:sz="0" w:space="0" w:color="auto"/>
                <w:bottom w:val="none" w:sz="0" w:space="0" w:color="auto"/>
                <w:right w:val="none" w:sz="0" w:space="0" w:color="auto"/>
              </w:divBdr>
            </w:div>
            <w:div w:id="1513568029">
              <w:marLeft w:val="0"/>
              <w:marRight w:val="0"/>
              <w:marTop w:val="0"/>
              <w:marBottom w:val="0"/>
              <w:divBdr>
                <w:top w:val="none" w:sz="0" w:space="0" w:color="auto"/>
                <w:left w:val="none" w:sz="0" w:space="0" w:color="auto"/>
                <w:bottom w:val="none" w:sz="0" w:space="0" w:color="auto"/>
                <w:right w:val="none" w:sz="0" w:space="0" w:color="auto"/>
              </w:divBdr>
            </w:div>
            <w:div w:id="1952204454">
              <w:marLeft w:val="0"/>
              <w:marRight w:val="0"/>
              <w:marTop w:val="0"/>
              <w:marBottom w:val="0"/>
              <w:divBdr>
                <w:top w:val="none" w:sz="0" w:space="0" w:color="auto"/>
                <w:left w:val="none" w:sz="0" w:space="0" w:color="auto"/>
                <w:bottom w:val="none" w:sz="0" w:space="0" w:color="auto"/>
                <w:right w:val="none" w:sz="0" w:space="0" w:color="auto"/>
              </w:divBdr>
            </w:div>
            <w:div w:id="1796101640">
              <w:marLeft w:val="0"/>
              <w:marRight w:val="0"/>
              <w:marTop w:val="0"/>
              <w:marBottom w:val="0"/>
              <w:divBdr>
                <w:top w:val="none" w:sz="0" w:space="0" w:color="auto"/>
                <w:left w:val="none" w:sz="0" w:space="0" w:color="auto"/>
                <w:bottom w:val="none" w:sz="0" w:space="0" w:color="auto"/>
                <w:right w:val="none" w:sz="0" w:space="0" w:color="auto"/>
              </w:divBdr>
            </w:div>
            <w:div w:id="68818910">
              <w:marLeft w:val="0"/>
              <w:marRight w:val="0"/>
              <w:marTop w:val="0"/>
              <w:marBottom w:val="0"/>
              <w:divBdr>
                <w:top w:val="none" w:sz="0" w:space="0" w:color="auto"/>
                <w:left w:val="none" w:sz="0" w:space="0" w:color="auto"/>
                <w:bottom w:val="none" w:sz="0" w:space="0" w:color="auto"/>
                <w:right w:val="none" w:sz="0" w:space="0" w:color="auto"/>
              </w:divBdr>
            </w:div>
            <w:div w:id="661812979">
              <w:marLeft w:val="0"/>
              <w:marRight w:val="0"/>
              <w:marTop w:val="0"/>
              <w:marBottom w:val="0"/>
              <w:divBdr>
                <w:top w:val="none" w:sz="0" w:space="0" w:color="auto"/>
                <w:left w:val="none" w:sz="0" w:space="0" w:color="auto"/>
                <w:bottom w:val="none" w:sz="0" w:space="0" w:color="auto"/>
                <w:right w:val="none" w:sz="0" w:space="0" w:color="auto"/>
              </w:divBdr>
            </w:div>
            <w:div w:id="1703242676">
              <w:marLeft w:val="0"/>
              <w:marRight w:val="0"/>
              <w:marTop w:val="0"/>
              <w:marBottom w:val="0"/>
              <w:divBdr>
                <w:top w:val="none" w:sz="0" w:space="0" w:color="auto"/>
                <w:left w:val="none" w:sz="0" w:space="0" w:color="auto"/>
                <w:bottom w:val="none" w:sz="0" w:space="0" w:color="auto"/>
                <w:right w:val="none" w:sz="0" w:space="0" w:color="auto"/>
              </w:divBdr>
            </w:div>
            <w:div w:id="2007590631">
              <w:marLeft w:val="0"/>
              <w:marRight w:val="0"/>
              <w:marTop w:val="0"/>
              <w:marBottom w:val="0"/>
              <w:divBdr>
                <w:top w:val="none" w:sz="0" w:space="0" w:color="auto"/>
                <w:left w:val="none" w:sz="0" w:space="0" w:color="auto"/>
                <w:bottom w:val="none" w:sz="0" w:space="0" w:color="auto"/>
                <w:right w:val="none" w:sz="0" w:space="0" w:color="auto"/>
              </w:divBdr>
            </w:div>
            <w:div w:id="1125344757">
              <w:marLeft w:val="0"/>
              <w:marRight w:val="0"/>
              <w:marTop w:val="0"/>
              <w:marBottom w:val="0"/>
              <w:divBdr>
                <w:top w:val="none" w:sz="0" w:space="0" w:color="auto"/>
                <w:left w:val="none" w:sz="0" w:space="0" w:color="auto"/>
                <w:bottom w:val="none" w:sz="0" w:space="0" w:color="auto"/>
                <w:right w:val="none" w:sz="0" w:space="0" w:color="auto"/>
              </w:divBdr>
            </w:div>
            <w:div w:id="511530812">
              <w:marLeft w:val="0"/>
              <w:marRight w:val="0"/>
              <w:marTop w:val="0"/>
              <w:marBottom w:val="0"/>
              <w:divBdr>
                <w:top w:val="none" w:sz="0" w:space="0" w:color="auto"/>
                <w:left w:val="none" w:sz="0" w:space="0" w:color="auto"/>
                <w:bottom w:val="none" w:sz="0" w:space="0" w:color="auto"/>
                <w:right w:val="none" w:sz="0" w:space="0" w:color="auto"/>
              </w:divBdr>
            </w:div>
            <w:div w:id="865480905">
              <w:marLeft w:val="0"/>
              <w:marRight w:val="0"/>
              <w:marTop w:val="0"/>
              <w:marBottom w:val="0"/>
              <w:divBdr>
                <w:top w:val="none" w:sz="0" w:space="0" w:color="auto"/>
                <w:left w:val="none" w:sz="0" w:space="0" w:color="auto"/>
                <w:bottom w:val="none" w:sz="0" w:space="0" w:color="auto"/>
                <w:right w:val="none" w:sz="0" w:space="0" w:color="auto"/>
              </w:divBdr>
            </w:div>
            <w:div w:id="927075999">
              <w:marLeft w:val="0"/>
              <w:marRight w:val="0"/>
              <w:marTop w:val="0"/>
              <w:marBottom w:val="0"/>
              <w:divBdr>
                <w:top w:val="none" w:sz="0" w:space="0" w:color="auto"/>
                <w:left w:val="none" w:sz="0" w:space="0" w:color="auto"/>
                <w:bottom w:val="none" w:sz="0" w:space="0" w:color="auto"/>
                <w:right w:val="none" w:sz="0" w:space="0" w:color="auto"/>
              </w:divBdr>
            </w:div>
            <w:div w:id="1891069682">
              <w:marLeft w:val="0"/>
              <w:marRight w:val="0"/>
              <w:marTop w:val="0"/>
              <w:marBottom w:val="0"/>
              <w:divBdr>
                <w:top w:val="none" w:sz="0" w:space="0" w:color="auto"/>
                <w:left w:val="none" w:sz="0" w:space="0" w:color="auto"/>
                <w:bottom w:val="none" w:sz="0" w:space="0" w:color="auto"/>
                <w:right w:val="none" w:sz="0" w:space="0" w:color="auto"/>
              </w:divBdr>
            </w:div>
            <w:div w:id="1982494009">
              <w:marLeft w:val="0"/>
              <w:marRight w:val="0"/>
              <w:marTop w:val="0"/>
              <w:marBottom w:val="0"/>
              <w:divBdr>
                <w:top w:val="none" w:sz="0" w:space="0" w:color="auto"/>
                <w:left w:val="none" w:sz="0" w:space="0" w:color="auto"/>
                <w:bottom w:val="none" w:sz="0" w:space="0" w:color="auto"/>
                <w:right w:val="none" w:sz="0" w:space="0" w:color="auto"/>
              </w:divBdr>
            </w:div>
            <w:div w:id="764960126">
              <w:marLeft w:val="0"/>
              <w:marRight w:val="0"/>
              <w:marTop w:val="0"/>
              <w:marBottom w:val="0"/>
              <w:divBdr>
                <w:top w:val="none" w:sz="0" w:space="0" w:color="auto"/>
                <w:left w:val="none" w:sz="0" w:space="0" w:color="auto"/>
                <w:bottom w:val="none" w:sz="0" w:space="0" w:color="auto"/>
                <w:right w:val="none" w:sz="0" w:space="0" w:color="auto"/>
              </w:divBdr>
            </w:div>
            <w:div w:id="1545681121">
              <w:marLeft w:val="0"/>
              <w:marRight w:val="0"/>
              <w:marTop w:val="0"/>
              <w:marBottom w:val="0"/>
              <w:divBdr>
                <w:top w:val="none" w:sz="0" w:space="0" w:color="auto"/>
                <w:left w:val="none" w:sz="0" w:space="0" w:color="auto"/>
                <w:bottom w:val="none" w:sz="0" w:space="0" w:color="auto"/>
                <w:right w:val="none" w:sz="0" w:space="0" w:color="auto"/>
              </w:divBdr>
            </w:div>
            <w:div w:id="996111269">
              <w:marLeft w:val="0"/>
              <w:marRight w:val="0"/>
              <w:marTop w:val="0"/>
              <w:marBottom w:val="0"/>
              <w:divBdr>
                <w:top w:val="none" w:sz="0" w:space="0" w:color="auto"/>
                <w:left w:val="none" w:sz="0" w:space="0" w:color="auto"/>
                <w:bottom w:val="none" w:sz="0" w:space="0" w:color="auto"/>
                <w:right w:val="none" w:sz="0" w:space="0" w:color="auto"/>
              </w:divBdr>
            </w:div>
            <w:div w:id="861821126">
              <w:marLeft w:val="0"/>
              <w:marRight w:val="0"/>
              <w:marTop w:val="0"/>
              <w:marBottom w:val="0"/>
              <w:divBdr>
                <w:top w:val="none" w:sz="0" w:space="0" w:color="auto"/>
                <w:left w:val="none" w:sz="0" w:space="0" w:color="auto"/>
                <w:bottom w:val="none" w:sz="0" w:space="0" w:color="auto"/>
                <w:right w:val="none" w:sz="0" w:space="0" w:color="auto"/>
              </w:divBdr>
            </w:div>
            <w:div w:id="1324895673">
              <w:marLeft w:val="0"/>
              <w:marRight w:val="0"/>
              <w:marTop w:val="0"/>
              <w:marBottom w:val="0"/>
              <w:divBdr>
                <w:top w:val="none" w:sz="0" w:space="0" w:color="auto"/>
                <w:left w:val="none" w:sz="0" w:space="0" w:color="auto"/>
                <w:bottom w:val="none" w:sz="0" w:space="0" w:color="auto"/>
                <w:right w:val="none" w:sz="0" w:space="0" w:color="auto"/>
              </w:divBdr>
            </w:div>
            <w:div w:id="1272662001">
              <w:marLeft w:val="0"/>
              <w:marRight w:val="0"/>
              <w:marTop w:val="0"/>
              <w:marBottom w:val="0"/>
              <w:divBdr>
                <w:top w:val="none" w:sz="0" w:space="0" w:color="auto"/>
                <w:left w:val="none" w:sz="0" w:space="0" w:color="auto"/>
                <w:bottom w:val="none" w:sz="0" w:space="0" w:color="auto"/>
                <w:right w:val="none" w:sz="0" w:space="0" w:color="auto"/>
              </w:divBdr>
            </w:div>
            <w:div w:id="2108455406">
              <w:marLeft w:val="0"/>
              <w:marRight w:val="0"/>
              <w:marTop w:val="0"/>
              <w:marBottom w:val="0"/>
              <w:divBdr>
                <w:top w:val="none" w:sz="0" w:space="0" w:color="auto"/>
                <w:left w:val="none" w:sz="0" w:space="0" w:color="auto"/>
                <w:bottom w:val="none" w:sz="0" w:space="0" w:color="auto"/>
                <w:right w:val="none" w:sz="0" w:space="0" w:color="auto"/>
              </w:divBdr>
            </w:div>
            <w:div w:id="1088766539">
              <w:marLeft w:val="0"/>
              <w:marRight w:val="0"/>
              <w:marTop w:val="0"/>
              <w:marBottom w:val="0"/>
              <w:divBdr>
                <w:top w:val="none" w:sz="0" w:space="0" w:color="auto"/>
                <w:left w:val="none" w:sz="0" w:space="0" w:color="auto"/>
                <w:bottom w:val="none" w:sz="0" w:space="0" w:color="auto"/>
                <w:right w:val="none" w:sz="0" w:space="0" w:color="auto"/>
              </w:divBdr>
            </w:div>
            <w:div w:id="1119910453">
              <w:marLeft w:val="0"/>
              <w:marRight w:val="0"/>
              <w:marTop w:val="0"/>
              <w:marBottom w:val="0"/>
              <w:divBdr>
                <w:top w:val="none" w:sz="0" w:space="0" w:color="auto"/>
                <w:left w:val="none" w:sz="0" w:space="0" w:color="auto"/>
                <w:bottom w:val="none" w:sz="0" w:space="0" w:color="auto"/>
                <w:right w:val="none" w:sz="0" w:space="0" w:color="auto"/>
              </w:divBdr>
            </w:div>
            <w:div w:id="1605454990">
              <w:marLeft w:val="0"/>
              <w:marRight w:val="0"/>
              <w:marTop w:val="0"/>
              <w:marBottom w:val="0"/>
              <w:divBdr>
                <w:top w:val="none" w:sz="0" w:space="0" w:color="auto"/>
                <w:left w:val="none" w:sz="0" w:space="0" w:color="auto"/>
                <w:bottom w:val="none" w:sz="0" w:space="0" w:color="auto"/>
                <w:right w:val="none" w:sz="0" w:space="0" w:color="auto"/>
              </w:divBdr>
            </w:div>
            <w:div w:id="106700496">
              <w:marLeft w:val="0"/>
              <w:marRight w:val="0"/>
              <w:marTop w:val="0"/>
              <w:marBottom w:val="0"/>
              <w:divBdr>
                <w:top w:val="none" w:sz="0" w:space="0" w:color="auto"/>
                <w:left w:val="none" w:sz="0" w:space="0" w:color="auto"/>
                <w:bottom w:val="none" w:sz="0" w:space="0" w:color="auto"/>
                <w:right w:val="none" w:sz="0" w:space="0" w:color="auto"/>
              </w:divBdr>
            </w:div>
            <w:div w:id="355891684">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71047734">
              <w:marLeft w:val="0"/>
              <w:marRight w:val="0"/>
              <w:marTop w:val="0"/>
              <w:marBottom w:val="0"/>
              <w:divBdr>
                <w:top w:val="none" w:sz="0" w:space="0" w:color="auto"/>
                <w:left w:val="none" w:sz="0" w:space="0" w:color="auto"/>
                <w:bottom w:val="none" w:sz="0" w:space="0" w:color="auto"/>
                <w:right w:val="none" w:sz="0" w:space="0" w:color="auto"/>
              </w:divBdr>
            </w:div>
            <w:div w:id="183909954">
              <w:marLeft w:val="0"/>
              <w:marRight w:val="0"/>
              <w:marTop w:val="0"/>
              <w:marBottom w:val="0"/>
              <w:divBdr>
                <w:top w:val="none" w:sz="0" w:space="0" w:color="auto"/>
                <w:left w:val="none" w:sz="0" w:space="0" w:color="auto"/>
                <w:bottom w:val="none" w:sz="0" w:space="0" w:color="auto"/>
                <w:right w:val="none" w:sz="0" w:space="0" w:color="auto"/>
              </w:divBdr>
            </w:div>
            <w:div w:id="266734409">
              <w:marLeft w:val="0"/>
              <w:marRight w:val="0"/>
              <w:marTop w:val="0"/>
              <w:marBottom w:val="0"/>
              <w:divBdr>
                <w:top w:val="none" w:sz="0" w:space="0" w:color="auto"/>
                <w:left w:val="none" w:sz="0" w:space="0" w:color="auto"/>
                <w:bottom w:val="none" w:sz="0" w:space="0" w:color="auto"/>
                <w:right w:val="none" w:sz="0" w:space="0" w:color="auto"/>
              </w:divBdr>
            </w:div>
            <w:div w:id="1966739283">
              <w:marLeft w:val="0"/>
              <w:marRight w:val="0"/>
              <w:marTop w:val="0"/>
              <w:marBottom w:val="0"/>
              <w:divBdr>
                <w:top w:val="none" w:sz="0" w:space="0" w:color="auto"/>
                <w:left w:val="none" w:sz="0" w:space="0" w:color="auto"/>
                <w:bottom w:val="none" w:sz="0" w:space="0" w:color="auto"/>
                <w:right w:val="none" w:sz="0" w:space="0" w:color="auto"/>
              </w:divBdr>
            </w:div>
            <w:div w:id="2019306186">
              <w:marLeft w:val="0"/>
              <w:marRight w:val="0"/>
              <w:marTop w:val="0"/>
              <w:marBottom w:val="0"/>
              <w:divBdr>
                <w:top w:val="none" w:sz="0" w:space="0" w:color="auto"/>
                <w:left w:val="none" w:sz="0" w:space="0" w:color="auto"/>
                <w:bottom w:val="none" w:sz="0" w:space="0" w:color="auto"/>
                <w:right w:val="none" w:sz="0" w:space="0" w:color="auto"/>
              </w:divBdr>
            </w:div>
            <w:div w:id="331880522">
              <w:marLeft w:val="0"/>
              <w:marRight w:val="0"/>
              <w:marTop w:val="0"/>
              <w:marBottom w:val="0"/>
              <w:divBdr>
                <w:top w:val="none" w:sz="0" w:space="0" w:color="auto"/>
                <w:left w:val="none" w:sz="0" w:space="0" w:color="auto"/>
                <w:bottom w:val="none" w:sz="0" w:space="0" w:color="auto"/>
                <w:right w:val="none" w:sz="0" w:space="0" w:color="auto"/>
              </w:divBdr>
            </w:div>
            <w:div w:id="1771008702">
              <w:marLeft w:val="0"/>
              <w:marRight w:val="0"/>
              <w:marTop w:val="0"/>
              <w:marBottom w:val="0"/>
              <w:divBdr>
                <w:top w:val="none" w:sz="0" w:space="0" w:color="auto"/>
                <w:left w:val="none" w:sz="0" w:space="0" w:color="auto"/>
                <w:bottom w:val="none" w:sz="0" w:space="0" w:color="auto"/>
                <w:right w:val="none" w:sz="0" w:space="0" w:color="auto"/>
              </w:divBdr>
            </w:div>
            <w:div w:id="267351708">
              <w:marLeft w:val="0"/>
              <w:marRight w:val="0"/>
              <w:marTop w:val="0"/>
              <w:marBottom w:val="0"/>
              <w:divBdr>
                <w:top w:val="none" w:sz="0" w:space="0" w:color="auto"/>
                <w:left w:val="none" w:sz="0" w:space="0" w:color="auto"/>
                <w:bottom w:val="none" w:sz="0" w:space="0" w:color="auto"/>
                <w:right w:val="none" w:sz="0" w:space="0" w:color="auto"/>
              </w:divBdr>
            </w:div>
            <w:div w:id="1694919197">
              <w:marLeft w:val="0"/>
              <w:marRight w:val="0"/>
              <w:marTop w:val="0"/>
              <w:marBottom w:val="0"/>
              <w:divBdr>
                <w:top w:val="none" w:sz="0" w:space="0" w:color="auto"/>
                <w:left w:val="none" w:sz="0" w:space="0" w:color="auto"/>
                <w:bottom w:val="none" w:sz="0" w:space="0" w:color="auto"/>
                <w:right w:val="none" w:sz="0" w:space="0" w:color="auto"/>
              </w:divBdr>
            </w:div>
            <w:div w:id="1921063343">
              <w:marLeft w:val="0"/>
              <w:marRight w:val="0"/>
              <w:marTop w:val="0"/>
              <w:marBottom w:val="0"/>
              <w:divBdr>
                <w:top w:val="none" w:sz="0" w:space="0" w:color="auto"/>
                <w:left w:val="none" w:sz="0" w:space="0" w:color="auto"/>
                <w:bottom w:val="none" w:sz="0" w:space="0" w:color="auto"/>
                <w:right w:val="none" w:sz="0" w:space="0" w:color="auto"/>
              </w:divBdr>
            </w:div>
            <w:div w:id="1887328796">
              <w:marLeft w:val="0"/>
              <w:marRight w:val="0"/>
              <w:marTop w:val="0"/>
              <w:marBottom w:val="0"/>
              <w:divBdr>
                <w:top w:val="none" w:sz="0" w:space="0" w:color="auto"/>
                <w:left w:val="none" w:sz="0" w:space="0" w:color="auto"/>
                <w:bottom w:val="none" w:sz="0" w:space="0" w:color="auto"/>
                <w:right w:val="none" w:sz="0" w:space="0" w:color="auto"/>
              </w:divBdr>
            </w:div>
            <w:div w:id="325213313">
              <w:marLeft w:val="0"/>
              <w:marRight w:val="0"/>
              <w:marTop w:val="0"/>
              <w:marBottom w:val="0"/>
              <w:divBdr>
                <w:top w:val="none" w:sz="0" w:space="0" w:color="auto"/>
                <w:left w:val="none" w:sz="0" w:space="0" w:color="auto"/>
                <w:bottom w:val="none" w:sz="0" w:space="0" w:color="auto"/>
                <w:right w:val="none" w:sz="0" w:space="0" w:color="auto"/>
              </w:divBdr>
            </w:div>
            <w:div w:id="1428192359">
              <w:marLeft w:val="0"/>
              <w:marRight w:val="0"/>
              <w:marTop w:val="0"/>
              <w:marBottom w:val="0"/>
              <w:divBdr>
                <w:top w:val="none" w:sz="0" w:space="0" w:color="auto"/>
                <w:left w:val="none" w:sz="0" w:space="0" w:color="auto"/>
                <w:bottom w:val="none" w:sz="0" w:space="0" w:color="auto"/>
                <w:right w:val="none" w:sz="0" w:space="0" w:color="auto"/>
              </w:divBdr>
            </w:div>
            <w:div w:id="872770530">
              <w:marLeft w:val="0"/>
              <w:marRight w:val="0"/>
              <w:marTop w:val="0"/>
              <w:marBottom w:val="0"/>
              <w:divBdr>
                <w:top w:val="none" w:sz="0" w:space="0" w:color="auto"/>
                <w:left w:val="none" w:sz="0" w:space="0" w:color="auto"/>
                <w:bottom w:val="none" w:sz="0" w:space="0" w:color="auto"/>
                <w:right w:val="none" w:sz="0" w:space="0" w:color="auto"/>
              </w:divBdr>
            </w:div>
            <w:div w:id="1435980032">
              <w:marLeft w:val="0"/>
              <w:marRight w:val="0"/>
              <w:marTop w:val="0"/>
              <w:marBottom w:val="0"/>
              <w:divBdr>
                <w:top w:val="none" w:sz="0" w:space="0" w:color="auto"/>
                <w:left w:val="none" w:sz="0" w:space="0" w:color="auto"/>
                <w:bottom w:val="none" w:sz="0" w:space="0" w:color="auto"/>
                <w:right w:val="none" w:sz="0" w:space="0" w:color="auto"/>
              </w:divBdr>
            </w:div>
            <w:div w:id="230047728">
              <w:marLeft w:val="0"/>
              <w:marRight w:val="0"/>
              <w:marTop w:val="0"/>
              <w:marBottom w:val="0"/>
              <w:divBdr>
                <w:top w:val="none" w:sz="0" w:space="0" w:color="auto"/>
                <w:left w:val="none" w:sz="0" w:space="0" w:color="auto"/>
                <w:bottom w:val="none" w:sz="0" w:space="0" w:color="auto"/>
                <w:right w:val="none" w:sz="0" w:space="0" w:color="auto"/>
              </w:divBdr>
            </w:div>
            <w:div w:id="2012827740">
              <w:marLeft w:val="0"/>
              <w:marRight w:val="0"/>
              <w:marTop w:val="0"/>
              <w:marBottom w:val="0"/>
              <w:divBdr>
                <w:top w:val="none" w:sz="0" w:space="0" w:color="auto"/>
                <w:left w:val="none" w:sz="0" w:space="0" w:color="auto"/>
                <w:bottom w:val="none" w:sz="0" w:space="0" w:color="auto"/>
                <w:right w:val="none" w:sz="0" w:space="0" w:color="auto"/>
              </w:divBdr>
            </w:div>
            <w:div w:id="69277661">
              <w:marLeft w:val="0"/>
              <w:marRight w:val="0"/>
              <w:marTop w:val="0"/>
              <w:marBottom w:val="0"/>
              <w:divBdr>
                <w:top w:val="none" w:sz="0" w:space="0" w:color="auto"/>
                <w:left w:val="none" w:sz="0" w:space="0" w:color="auto"/>
                <w:bottom w:val="none" w:sz="0" w:space="0" w:color="auto"/>
                <w:right w:val="none" w:sz="0" w:space="0" w:color="auto"/>
              </w:divBdr>
            </w:div>
            <w:div w:id="2036104788">
              <w:marLeft w:val="0"/>
              <w:marRight w:val="0"/>
              <w:marTop w:val="0"/>
              <w:marBottom w:val="0"/>
              <w:divBdr>
                <w:top w:val="none" w:sz="0" w:space="0" w:color="auto"/>
                <w:left w:val="none" w:sz="0" w:space="0" w:color="auto"/>
                <w:bottom w:val="none" w:sz="0" w:space="0" w:color="auto"/>
                <w:right w:val="none" w:sz="0" w:space="0" w:color="auto"/>
              </w:divBdr>
            </w:div>
            <w:div w:id="455879936">
              <w:marLeft w:val="0"/>
              <w:marRight w:val="0"/>
              <w:marTop w:val="0"/>
              <w:marBottom w:val="0"/>
              <w:divBdr>
                <w:top w:val="none" w:sz="0" w:space="0" w:color="auto"/>
                <w:left w:val="none" w:sz="0" w:space="0" w:color="auto"/>
                <w:bottom w:val="none" w:sz="0" w:space="0" w:color="auto"/>
                <w:right w:val="none" w:sz="0" w:space="0" w:color="auto"/>
              </w:divBdr>
            </w:div>
            <w:div w:id="2096781050">
              <w:marLeft w:val="0"/>
              <w:marRight w:val="0"/>
              <w:marTop w:val="0"/>
              <w:marBottom w:val="0"/>
              <w:divBdr>
                <w:top w:val="none" w:sz="0" w:space="0" w:color="auto"/>
                <w:left w:val="none" w:sz="0" w:space="0" w:color="auto"/>
                <w:bottom w:val="none" w:sz="0" w:space="0" w:color="auto"/>
                <w:right w:val="none" w:sz="0" w:space="0" w:color="auto"/>
              </w:divBdr>
            </w:div>
            <w:div w:id="1513298620">
              <w:marLeft w:val="0"/>
              <w:marRight w:val="0"/>
              <w:marTop w:val="0"/>
              <w:marBottom w:val="0"/>
              <w:divBdr>
                <w:top w:val="none" w:sz="0" w:space="0" w:color="auto"/>
                <w:left w:val="none" w:sz="0" w:space="0" w:color="auto"/>
                <w:bottom w:val="none" w:sz="0" w:space="0" w:color="auto"/>
                <w:right w:val="none" w:sz="0" w:space="0" w:color="auto"/>
              </w:divBdr>
            </w:div>
            <w:div w:id="948972362">
              <w:marLeft w:val="0"/>
              <w:marRight w:val="0"/>
              <w:marTop w:val="0"/>
              <w:marBottom w:val="0"/>
              <w:divBdr>
                <w:top w:val="none" w:sz="0" w:space="0" w:color="auto"/>
                <w:left w:val="none" w:sz="0" w:space="0" w:color="auto"/>
                <w:bottom w:val="none" w:sz="0" w:space="0" w:color="auto"/>
                <w:right w:val="none" w:sz="0" w:space="0" w:color="auto"/>
              </w:divBdr>
            </w:div>
            <w:div w:id="985622907">
              <w:marLeft w:val="0"/>
              <w:marRight w:val="0"/>
              <w:marTop w:val="0"/>
              <w:marBottom w:val="0"/>
              <w:divBdr>
                <w:top w:val="none" w:sz="0" w:space="0" w:color="auto"/>
                <w:left w:val="none" w:sz="0" w:space="0" w:color="auto"/>
                <w:bottom w:val="none" w:sz="0" w:space="0" w:color="auto"/>
                <w:right w:val="none" w:sz="0" w:space="0" w:color="auto"/>
              </w:divBdr>
            </w:div>
            <w:div w:id="918909554">
              <w:marLeft w:val="0"/>
              <w:marRight w:val="0"/>
              <w:marTop w:val="0"/>
              <w:marBottom w:val="0"/>
              <w:divBdr>
                <w:top w:val="none" w:sz="0" w:space="0" w:color="auto"/>
                <w:left w:val="none" w:sz="0" w:space="0" w:color="auto"/>
                <w:bottom w:val="none" w:sz="0" w:space="0" w:color="auto"/>
                <w:right w:val="none" w:sz="0" w:space="0" w:color="auto"/>
              </w:divBdr>
            </w:div>
            <w:div w:id="385226891">
              <w:marLeft w:val="0"/>
              <w:marRight w:val="0"/>
              <w:marTop w:val="0"/>
              <w:marBottom w:val="0"/>
              <w:divBdr>
                <w:top w:val="none" w:sz="0" w:space="0" w:color="auto"/>
                <w:left w:val="none" w:sz="0" w:space="0" w:color="auto"/>
                <w:bottom w:val="none" w:sz="0" w:space="0" w:color="auto"/>
                <w:right w:val="none" w:sz="0" w:space="0" w:color="auto"/>
              </w:divBdr>
            </w:div>
            <w:div w:id="692876907">
              <w:marLeft w:val="0"/>
              <w:marRight w:val="0"/>
              <w:marTop w:val="0"/>
              <w:marBottom w:val="0"/>
              <w:divBdr>
                <w:top w:val="none" w:sz="0" w:space="0" w:color="auto"/>
                <w:left w:val="none" w:sz="0" w:space="0" w:color="auto"/>
                <w:bottom w:val="none" w:sz="0" w:space="0" w:color="auto"/>
                <w:right w:val="none" w:sz="0" w:space="0" w:color="auto"/>
              </w:divBdr>
            </w:div>
            <w:div w:id="288363573">
              <w:marLeft w:val="0"/>
              <w:marRight w:val="0"/>
              <w:marTop w:val="0"/>
              <w:marBottom w:val="0"/>
              <w:divBdr>
                <w:top w:val="none" w:sz="0" w:space="0" w:color="auto"/>
                <w:left w:val="none" w:sz="0" w:space="0" w:color="auto"/>
                <w:bottom w:val="none" w:sz="0" w:space="0" w:color="auto"/>
                <w:right w:val="none" w:sz="0" w:space="0" w:color="auto"/>
              </w:divBdr>
            </w:div>
            <w:div w:id="1248543266">
              <w:marLeft w:val="0"/>
              <w:marRight w:val="0"/>
              <w:marTop w:val="0"/>
              <w:marBottom w:val="0"/>
              <w:divBdr>
                <w:top w:val="none" w:sz="0" w:space="0" w:color="auto"/>
                <w:left w:val="none" w:sz="0" w:space="0" w:color="auto"/>
                <w:bottom w:val="none" w:sz="0" w:space="0" w:color="auto"/>
                <w:right w:val="none" w:sz="0" w:space="0" w:color="auto"/>
              </w:divBdr>
            </w:div>
            <w:div w:id="828523872">
              <w:marLeft w:val="0"/>
              <w:marRight w:val="0"/>
              <w:marTop w:val="0"/>
              <w:marBottom w:val="0"/>
              <w:divBdr>
                <w:top w:val="none" w:sz="0" w:space="0" w:color="auto"/>
                <w:left w:val="none" w:sz="0" w:space="0" w:color="auto"/>
                <w:bottom w:val="none" w:sz="0" w:space="0" w:color="auto"/>
                <w:right w:val="none" w:sz="0" w:space="0" w:color="auto"/>
              </w:divBdr>
            </w:div>
            <w:div w:id="19744743">
              <w:marLeft w:val="0"/>
              <w:marRight w:val="0"/>
              <w:marTop w:val="0"/>
              <w:marBottom w:val="0"/>
              <w:divBdr>
                <w:top w:val="none" w:sz="0" w:space="0" w:color="auto"/>
                <w:left w:val="none" w:sz="0" w:space="0" w:color="auto"/>
                <w:bottom w:val="none" w:sz="0" w:space="0" w:color="auto"/>
                <w:right w:val="none" w:sz="0" w:space="0" w:color="auto"/>
              </w:divBdr>
            </w:div>
            <w:div w:id="36897653">
              <w:marLeft w:val="0"/>
              <w:marRight w:val="0"/>
              <w:marTop w:val="0"/>
              <w:marBottom w:val="0"/>
              <w:divBdr>
                <w:top w:val="none" w:sz="0" w:space="0" w:color="auto"/>
                <w:left w:val="none" w:sz="0" w:space="0" w:color="auto"/>
                <w:bottom w:val="none" w:sz="0" w:space="0" w:color="auto"/>
                <w:right w:val="none" w:sz="0" w:space="0" w:color="auto"/>
              </w:divBdr>
            </w:div>
            <w:div w:id="637494293">
              <w:marLeft w:val="0"/>
              <w:marRight w:val="0"/>
              <w:marTop w:val="0"/>
              <w:marBottom w:val="0"/>
              <w:divBdr>
                <w:top w:val="none" w:sz="0" w:space="0" w:color="auto"/>
                <w:left w:val="none" w:sz="0" w:space="0" w:color="auto"/>
                <w:bottom w:val="none" w:sz="0" w:space="0" w:color="auto"/>
                <w:right w:val="none" w:sz="0" w:space="0" w:color="auto"/>
              </w:divBdr>
            </w:div>
            <w:div w:id="741827785">
              <w:marLeft w:val="0"/>
              <w:marRight w:val="0"/>
              <w:marTop w:val="0"/>
              <w:marBottom w:val="0"/>
              <w:divBdr>
                <w:top w:val="none" w:sz="0" w:space="0" w:color="auto"/>
                <w:left w:val="none" w:sz="0" w:space="0" w:color="auto"/>
                <w:bottom w:val="none" w:sz="0" w:space="0" w:color="auto"/>
                <w:right w:val="none" w:sz="0" w:space="0" w:color="auto"/>
              </w:divBdr>
            </w:div>
            <w:div w:id="297150086">
              <w:marLeft w:val="0"/>
              <w:marRight w:val="0"/>
              <w:marTop w:val="0"/>
              <w:marBottom w:val="0"/>
              <w:divBdr>
                <w:top w:val="none" w:sz="0" w:space="0" w:color="auto"/>
                <w:left w:val="none" w:sz="0" w:space="0" w:color="auto"/>
                <w:bottom w:val="none" w:sz="0" w:space="0" w:color="auto"/>
                <w:right w:val="none" w:sz="0" w:space="0" w:color="auto"/>
              </w:divBdr>
            </w:div>
            <w:div w:id="51661537">
              <w:marLeft w:val="0"/>
              <w:marRight w:val="0"/>
              <w:marTop w:val="0"/>
              <w:marBottom w:val="0"/>
              <w:divBdr>
                <w:top w:val="none" w:sz="0" w:space="0" w:color="auto"/>
                <w:left w:val="none" w:sz="0" w:space="0" w:color="auto"/>
                <w:bottom w:val="none" w:sz="0" w:space="0" w:color="auto"/>
                <w:right w:val="none" w:sz="0" w:space="0" w:color="auto"/>
              </w:divBdr>
            </w:div>
            <w:div w:id="1255748859">
              <w:marLeft w:val="0"/>
              <w:marRight w:val="0"/>
              <w:marTop w:val="0"/>
              <w:marBottom w:val="0"/>
              <w:divBdr>
                <w:top w:val="none" w:sz="0" w:space="0" w:color="auto"/>
                <w:left w:val="none" w:sz="0" w:space="0" w:color="auto"/>
                <w:bottom w:val="none" w:sz="0" w:space="0" w:color="auto"/>
                <w:right w:val="none" w:sz="0" w:space="0" w:color="auto"/>
              </w:divBdr>
            </w:div>
            <w:div w:id="125052671">
              <w:marLeft w:val="0"/>
              <w:marRight w:val="0"/>
              <w:marTop w:val="0"/>
              <w:marBottom w:val="0"/>
              <w:divBdr>
                <w:top w:val="none" w:sz="0" w:space="0" w:color="auto"/>
                <w:left w:val="none" w:sz="0" w:space="0" w:color="auto"/>
                <w:bottom w:val="none" w:sz="0" w:space="0" w:color="auto"/>
                <w:right w:val="none" w:sz="0" w:space="0" w:color="auto"/>
              </w:divBdr>
            </w:div>
            <w:div w:id="6262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17">
      <w:bodyDiv w:val="1"/>
      <w:marLeft w:val="0"/>
      <w:marRight w:val="0"/>
      <w:marTop w:val="0"/>
      <w:marBottom w:val="0"/>
      <w:divBdr>
        <w:top w:val="none" w:sz="0" w:space="0" w:color="auto"/>
        <w:left w:val="none" w:sz="0" w:space="0" w:color="auto"/>
        <w:bottom w:val="none" w:sz="0" w:space="0" w:color="auto"/>
        <w:right w:val="none" w:sz="0" w:space="0" w:color="auto"/>
      </w:divBdr>
      <w:divsChild>
        <w:div w:id="648440997">
          <w:marLeft w:val="0"/>
          <w:marRight w:val="0"/>
          <w:marTop w:val="0"/>
          <w:marBottom w:val="0"/>
          <w:divBdr>
            <w:top w:val="none" w:sz="0" w:space="0" w:color="auto"/>
            <w:left w:val="none" w:sz="0" w:space="0" w:color="auto"/>
            <w:bottom w:val="none" w:sz="0" w:space="0" w:color="auto"/>
            <w:right w:val="none" w:sz="0" w:space="0" w:color="auto"/>
          </w:divBdr>
          <w:divsChild>
            <w:div w:id="56781440">
              <w:marLeft w:val="0"/>
              <w:marRight w:val="0"/>
              <w:marTop w:val="0"/>
              <w:marBottom w:val="0"/>
              <w:divBdr>
                <w:top w:val="none" w:sz="0" w:space="0" w:color="auto"/>
                <w:left w:val="none" w:sz="0" w:space="0" w:color="auto"/>
                <w:bottom w:val="none" w:sz="0" w:space="0" w:color="auto"/>
                <w:right w:val="none" w:sz="0" w:space="0" w:color="auto"/>
              </w:divBdr>
            </w:div>
            <w:div w:id="1180269288">
              <w:marLeft w:val="0"/>
              <w:marRight w:val="0"/>
              <w:marTop w:val="0"/>
              <w:marBottom w:val="0"/>
              <w:divBdr>
                <w:top w:val="none" w:sz="0" w:space="0" w:color="auto"/>
                <w:left w:val="none" w:sz="0" w:space="0" w:color="auto"/>
                <w:bottom w:val="none" w:sz="0" w:space="0" w:color="auto"/>
                <w:right w:val="none" w:sz="0" w:space="0" w:color="auto"/>
              </w:divBdr>
            </w:div>
            <w:div w:id="1004819097">
              <w:marLeft w:val="0"/>
              <w:marRight w:val="0"/>
              <w:marTop w:val="0"/>
              <w:marBottom w:val="0"/>
              <w:divBdr>
                <w:top w:val="none" w:sz="0" w:space="0" w:color="auto"/>
                <w:left w:val="none" w:sz="0" w:space="0" w:color="auto"/>
                <w:bottom w:val="none" w:sz="0" w:space="0" w:color="auto"/>
                <w:right w:val="none" w:sz="0" w:space="0" w:color="auto"/>
              </w:divBdr>
            </w:div>
            <w:div w:id="1731296546">
              <w:marLeft w:val="0"/>
              <w:marRight w:val="0"/>
              <w:marTop w:val="0"/>
              <w:marBottom w:val="0"/>
              <w:divBdr>
                <w:top w:val="none" w:sz="0" w:space="0" w:color="auto"/>
                <w:left w:val="none" w:sz="0" w:space="0" w:color="auto"/>
                <w:bottom w:val="none" w:sz="0" w:space="0" w:color="auto"/>
                <w:right w:val="none" w:sz="0" w:space="0" w:color="auto"/>
              </w:divBdr>
            </w:div>
            <w:div w:id="744953027">
              <w:marLeft w:val="0"/>
              <w:marRight w:val="0"/>
              <w:marTop w:val="0"/>
              <w:marBottom w:val="0"/>
              <w:divBdr>
                <w:top w:val="none" w:sz="0" w:space="0" w:color="auto"/>
                <w:left w:val="none" w:sz="0" w:space="0" w:color="auto"/>
                <w:bottom w:val="none" w:sz="0" w:space="0" w:color="auto"/>
                <w:right w:val="none" w:sz="0" w:space="0" w:color="auto"/>
              </w:divBdr>
            </w:div>
            <w:div w:id="2012833051">
              <w:marLeft w:val="0"/>
              <w:marRight w:val="0"/>
              <w:marTop w:val="0"/>
              <w:marBottom w:val="0"/>
              <w:divBdr>
                <w:top w:val="none" w:sz="0" w:space="0" w:color="auto"/>
                <w:left w:val="none" w:sz="0" w:space="0" w:color="auto"/>
                <w:bottom w:val="none" w:sz="0" w:space="0" w:color="auto"/>
                <w:right w:val="none" w:sz="0" w:space="0" w:color="auto"/>
              </w:divBdr>
            </w:div>
            <w:div w:id="1814563412">
              <w:marLeft w:val="0"/>
              <w:marRight w:val="0"/>
              <w:marTop w:val="0"/>
              <w:marBottom w:val="0"/>
              <w:divBdr>
                <w:top w:val="none" w:sz="0" w:space="0" w:color="auto"/>
                <w:left w:val="none" w:sz="0" w:space="0" w:color="auto"/>
                <w:bottom w:val="none" w:sz="0" w:space="0" w:color="auto"/>
                <w:right w:val="none" w:sz="0" w:space="0" w:color="auto"/>
              </w:divBdr>
            </w:div>
            <w:div w:id="898858794">
              <w:marLeft w:val="0"/>
              <w:marRight w:val="0"/>
              <w:marTop w:val="0"/>
              <w:marBottom w:val="0"/>
              <w:divBdr>
                <w:top w:val="none" w:sz="0" w:space="0" w:color="auto"/>
                <w:left w:val="none" w:sz="0" w:space="0" w:color="auto"/>
                <w:bottom w:val="none" w:sz="0" w:space="0" w:color="auto"/>
                <w:right w:val="none" w:sz="0" w:space="0" w:color="auto"/>
              </w:divBdr>
            </w:div>
            <w:div w:id="515315288">
              <w:marLeft w:val="0"/>
              <w:marRight w:val="0"/>
              <w:marTop w:val="0"/>
              <w:marBottom w:val="0"/>
              <w:divBdr>
                <w:top w:val="none" w:sz="0" w:space="0" w:color="auto"/>
                <w:left w:val="none" w:sz="0" w:space="0" w:color="auto"/>
                <w:bottom w:val="none" w:sz="0" w:space="0" w:color="auto"/>
                <w:right w:val="none" w:sz="0" w:space="0" w:color="auto"/>
              </w:divBdr>
            </w:div>
            <w:div w:id="1271745931">
              <w:marLeft w:val="0"/>
              <w:marRight w:val="0"/>
              <w:marTop w:val="0"/>
              <w:marBottom w:val="0"/>
              <w:divBdr>
                <w:top w:val="none" w:sz="0" w:space="0" w:color="auto"/>
                <w:left w:val="none" w:sz="0" w:space="0" w:color="auto"/>
                <w:bottom w:val="none" w:sz="0" w:space="0" w:color="auto"/>
                <w:right w:val="none" w:sz="0" w:space="0" w:color="auto"/>
              </w:divBdr>
            </w:div>
            <w:div w:id="1704943693">
              <w:marLeft w:val="0"/>
              <w:marRight w:val="0"/>
              <w:marTop w:val="0"/>
              <w:marBottom w:val="0"/>
              <w:divBdr>
                <w:top w:val="none" w:sz="0" w:space="0" w:color="auto"/>
                <w:left w:val="none" w:sz="0" w:space="0" w:color="auto"/>
                <w:bottom w:val="none" w:sz="0" w:space="0" w:color="auto"/>
                <w:right w:val="none" w:sz="0" w:space="0" w:color="auto"/>
              </w:divBdr>
            </w:div>
            <w:div w:id="153110363">
              <w:marLeft w:val="0"/>
              <w:marRight w:val="0"/>
              <w:marTop w:val="0"/>
              <w:marBottom w:val="0"/>
              <w:divBdr>
                <w:top w:val="none" w:sz="0" w:space="0" w:color="auto"/>
                <w:left w:val="none" w:sz="0" w:space="0" w:color="auto"/>
                <w:bottom w:val="none" w:sz="0" w:space="0" w:color="auto"/>
                <w:right w:val="none" w:sz="0" w:space="0" w:color="auto"/>
              </w:divBdr>
            </w:div>
            <w:div w:id="440731673">
              <w:marLeft w:val="0"/>
              <w:marRight w:val="0"/>
              <w:marTop w:val="0"/>
              <w:marBottom w:val="0"/>
              <w:divBdr>
                <w:top w:val="none" w:sz="0" w:space="0" w:color="auto"/>
                <w:left w:val="none" w:sz="0" w:space="0" w:color="auto"/>
                <w:bottom w:val="none" w:sz="0" w:space="0" w:color="auto"/>
                <w:right w:val="none" w:sz="0" w:space="0" w:color="auto"/>
              </w:divBdr>
            </w:div>
            <w:div w:id="994723933">
              <w:marLeft w:val="0"/>
              <w:marRight w:val="0"/>
              <w:marTop w:val="0"/>
              <w:marBottom w:val="0"/>
              <w:divBdr>
                <w:top w:val="none" w:sz="0" w:space="0" w:color="auto"/>
                <w:left w:val="none" w:sz="0" w:space="0" w:color="auto"/>
                <w:bottom w:val="none" w:sz="0" w:space="0" w:color="auto"/>
                <w:right w:val="none" w:sz="0" w:space="0" w:color="auto"/>
              </w:divBdr>
            </w:div>
            <w:div w:id="632564753">
              <w:marLeft w:val="0"/>
              <w:marRight w:val="0"/>
              <w:marTop w:val="0"/>
              <w:marBottom w:val="0"/>
              <w:divBdr>
                <w:top w:val="none" w:sz="0" w:space="0" w:color="auto"/>
                <w:left w:val="none" w:sz="0" w:space="0" w:color="auto"/>
                <w:bottom w:val="none" w:sz="0" w:space="0" w:color="auto"/>
                <w:right w:val="none" w:sz="0" w:space="0" w:color="auto"/>
              </w:divBdr>
            </w:div>
            <w:div w:id="781656145">
              <w:marLeft w:val="0"/>
              <w:marRight w:val="0"/>
              <w:marTop w:val="0"/>
              <w:marBottom w:val="0"/>
              <w:divBdr>
                <w:top w:val="none" w:sz="0" w:space="0" w:color="auto"/>
                <w:left w:val="none" w:sz="0" w:space="0" w:color="auto"/>
                <w:bottom w:val="none" w:sz="0" w:space="0" w:color="auto"/>
                <w:right w:val="none" w:sz="0" w:space="0" w:color="auto"/>
              </w:divBdr>
            </w:div>
            <w:div w:id="1571773165">
              <w:marLeft w:val="0"/>
              <w:marRight w:val="0"/>
              <w:marTop w:val="0"/>
              <w:marBottom w:val="0"/>
              <w:divBdr>
                <w:top w:val="none" w:sz="0" w:space="0" w:color="auto"/>
                <w:left w:val="none" w:sz="0" w:space="0" w:color="auto"/>
                <w:bottom w:val="none" w:sz="0" w:space="0" w:color="auto"/>
                <w:right w:val="none" w:sz="0" w:space="0" w:color="auto"/>
              </w:divBdr>
            </w:div>
            <w:div w:id="1591083244">
              <w:marLeft w:val="0"/>
              <w:marRight w:val="0"/>
              <w:marTop w:val="0"/>
              <w:marBottom w:val="0"/>
              <w:divBdr>
                <w:top w:val="none" w:sz="0" w:space="0" w:color="auto"/>
                <w:left w:val="none" w:sz="0" w:space="0" w:color="auto"/>
                <w:bottom w:val="none" w:sz="0" w:space="0" w:color="auto"/>
                <w:right w:val="none" w:sz="0" w:space="0" w:color="auto"/>
              </w:divBdr>
            </w:div>
            <w:div w:id="1720664902">
              <w:marLeft w:val="0"/>
              <w:marRight w:val="0"/>
              <w:marTop w:val="0"/>
              <w:marBottom w:val="0"/>
              <w:divBdr>
                <w:top w:val="none" w:sz="0" w:space="0" w:color="auto"/>
                <w:left w:val="none" w:sz="0" w:space="0" w:color="auto"/>
                <w:bottom w:val="none" w:sz="0" w:space="0" w:color="auto"/>
                <w:right w:val="none" w:sz="0" w:space="0" w:color="auto"/>
              </w:divBdr>
            </w:div>
            <w:div w:id="1703050739">
              <w:marLeft w:val="0"/>
              <w:marRight w:val="0"/>
              <w:marTop w:val="0"/>
              <w:marBottom w:val="0"/>
              <w:divBdr>
                <w:top w:val="none" w:sz="0" w:space="0" w:color="auto"/>
                <w:left w:val="none" w:sz="0" w:space="0" w:color="auto"/>
                <w:bottom w:val="none" w:sz="0" w:space="0" w:color="auto"/>
                <w:right w:val="none" w:sz="0" w:space="0" w:color="auto"/>
              </w:divBdr>
            </w:div>
            <w:div w:id="262810762">
              <w:marLeft w:val="0"/>
              <w:marRight w:val="0"/>
              <w:marTop w:val="0"/>
              <w:marBottom w:val="0"/>
              <w:divBdr>
                <w:top w:val="none" w:sz="0" w:space="0" w:color="auto"/>
                <w:left w:val="none" w:sz="0" w:space="0" w:color="auto"/>
                <w:bottom w:val="none" w:sz="0" w:space="0" w:color="auto"/>
                <w:right w:val="none" w:sz="0" w:space="0" w:color="auto"/>
              </w:divBdr>
            </w:div>
            <w:div w:id="1364402129">
              <w:marLeft w:val="0"/>
              <w:marRight w:val="0"/>
              <w:marTop w:val="0"/>
              <w:marBottom w:val="0"/>
              <w:divBdr>
                <w:top w:val="none" w:sz="0" w:space="0" w:color="auto"/>
                <w:left w:val="none" w:sz="0" w:space="0" w:color="auto"/>
                <w:bottom w:val="none" w:sz="0" w:space="0" w:color="auto"/>
                <w:right w:val="none" w:sz="0" w:space="0" w:color="auto"/>
              </w:divBdr>
            </w:div>
            <w:div w:id="523203745">
              <w:marLeft w:val="0"/>
              <w:marRight w:val="0"/>
              <w:marTop w:val="0"/>
              <w:marBottom w:val="0"/>
              <w:divBdr>
                <w:top w:val="none" w:sz="0" w:space="0" w:color="auto"/>
                <w:left w:val="none" w:sz="0" w:space="0" w:color="auto"/>
                <w:bottom w:val="none" w:sz="0" w:space="0" w:color="auto"/>
                <w:right w:val="none" w:sz="0" w:space="0" w:color="auto"/>
              </w:divBdr>
            </w:div>
            <w:div w:id="1618371593">
              <w:marLeft w:val="0"/>
              <w:marRight w:val="0"/>
              <w:marTop w:val="0"/>
              <w:marBottom w:val="0"/>
              <w:divBdr>
                <w:top w:val="none" w:sz="0" w:space="0" w:color="auto"/>
                <w:left w:val="none" w:sz="0" w:space="0" w:color="auto"/>
                <w:bottom w:val="none" w:sz="0" w:space="0" w:color="auto"/>
                <w:right w:val="none" w:sz="0" w:space="0" w:color="auto"/>
              </w:divBdr>
            </w:div>
            <w:div w:id="1399133423">
              <w:marLeft w:val="0"/>
              <w:marRight w:val="0"/>
              <w:marTop w:val="0"/>
              <w:marBottom w:val="0"/>
              <w:divBdr>
                <w:top w:val="none" w:sz="0" w:space="0" w:color="auto"/>
                <w:left w:val="none" w:sz="0" w:space="0" w:color="auto"/>
                <w:bottom w:val="none" w:sz="0" w:space="0" w:color="auto"/>
                <w:right w:val="none" w:sz="0" w:space="0" w:color="auto"/>
              </w:divBdr>
            </w:div>
            <w:div w:id="399712710">
              <w:marLeft w:val="0"/>
              <w:marRight w:val="0"/>
              <w:marTop w:val="0"/>
              <w:marBottom w:val="0"/>
              <w:divBdr>
                <w:top w:val="none" w:sz="0" w:space="0" w:color="auto"/>
                <w:left w:val="none" w:sz="0" w:space="0" w:color="auto"/>
                <w:bottom w:val="none" w:sz="0" w:space="0" w:color="auto"/>
                <w:right w:val="none" w:sz="0" w:space="0" w:color="auto"/>
              </w:divBdr>
            </w:div>
            <w:div w:id="1045906683">
              <w:marLeft w:val="0"/>
              <w:marRight w:val="0"/>
              <w:marTop w:val="0"/>
              <w:marBottom w:val="0"/>
              <w:divBdr>
                <w:top w:val="none" w:sz="0" w:space="0" w:color="auto"/>
                <w:left w:val="none" w:sz="0" w:space="0" w:color="auto"/>
                <w:bottom w:val="none" w:sz="0" w:space="0" w:color="auto"/>
                <w:right w:val="none" w:sz="0" w:space="0" w:color="auto"/>
              </w:divBdr>
            </w:div>
            <w:div w:id="2067291306">
              <w:marLeft w:val="0"/>
              <w:marRight w:val="0"/>
              <w:marTop w:val="0"/>
              <w:marBottom w:val="0"/>
              <w:divBdr>
                <w:top w:val="none" w:sz="0" w:space="0" w:color="auto"/>
                <w:left w:val="none" w:sz="0" w:space="0" w:color="auto"/>
                <w:bottom w:val="none" w:sz="0" w:space="0" w:color="auto"/>
                <w:right w:val="none" w:sz="0" w:space="0" w:color="auto"/>
              </w:divBdr>
            </w:div>
            <w:div w:id="5911381">
              <w:marLeft w:val="0"/>
              <w:marRight w:val="0"/>
              <w:marTop w:val="0"/>
              <w:marBottom w:val="0"/>
              <w:divBdr>
                <w:top w:val="none" w:sz="0" w:space="0" w:color="auto"/>
                <w:left w:val="none" w:sz="0" w:space="0" w:color="auto"/>
                <w:bottom w:val="none" w:sz="0" w:space="0" w:color="auto"/>
                <w:right w:val="none" w:sz="0" w:space="0" w:color="auto"/>
              </w:divBdr>
            </w:div>
            <w:div w:id="1794135594">
              <w:marLeft w:val="0"/>
              <w:marRight w:val="0"/>
              <w:marTop w:val="0"/>
              <w:marBottom w:val="0"/>
              <w:divBdr>
                <w:top w:val="none" w:sz="0" w:space="0" w:color="auto"/>
                <w:left w:val="none" w:sz="0" w:space="0" w:color="auto"/>
                <w:bottom w:val="none" w:sz="0" w:space="0" w:color="auto"/>
                <w:right w:val="none" w:sz="0" w:space="0" w:color="auto"/>
              </w:divBdr>
            </w:div>
            <w:div w:id="444006725">
              <w:marLeft w:val="0"/>
              <w:marRight w:val="0"/>
              <w:marTop w:val="0"/>
              <w:marBottom w:val="0"/>
              <w:divBdr>
                <w:top w:val="none" w:sz="0" w:space="0" w:color="auto"/>
                <w:left w:val="none" w:sz="0" w:space="0" w:color="auto"/>
                <w:bottom w:val="none" w:sz="0" w:space="0" w:color="auto"/>
                <w:right w:val="none" w:sz="0" w:space="0" w:color="auto"/>
              </w:divBdr>
            </w:div>
            <w:div w:id="829830076">
              <w:marLeft w:val="0"/>
              <w:marRight w:val="0"/>
              <w:marTop w:val="0"/>
              <w:marBottom w:val="0"/>
              <w:divBdr>
                <w:top w:val="none" w:sz="0" w:space="0" w:color="auto"/>
                <w:left w:val="none" w:sz="0" w:space="0" w:color="auto"/>
                <w:bottom w:val="none" w:sz="0" w:space="0" w:color="auto"/>
                <w:right w:val="none" w:sz="0" w:space="0" w:color="auto"/>
              </w:divBdr>
            </w:div>
            <w:div w:id="1522163407">
              <w:marLeft w:val="0"/>
              <w:marRight w:val="0"/>
              <w:marTop w:val="0"/>
              <w:marBottom w:val="0"/>
              <w:divBdr>
                <w:top w:val="none" w:sz="0" w:space="0" w:color="auto"/>
                <w:left w:val="none" w:sz="0" w:space="0" w:color="auto"/>
                <w:bottom w:val="none" w:sz="0" w:space="0" w:color="auto"/>
                <w:right w:val="none" w:sz="0" w:space="0" w:color="auto"/>
              </w:divBdr>
            </w:div>
            <w:div w:id="1171020356">
              <w:marLeft w:val="0"/>
              <w:marRight w:val="0"/>
              <w:marTop w:val="0"/>
              <w:marBottom w:val="0"/>
              <w:divBdr>
                <w:top w:val="none" w:sz="0" w:space="0" w:color="auto"/>
                <w:left w:val="none" w:sz="0" w:space="0" w:color="auto"/>
                <w:bottom w:val="none" w:sz="0" w:space="0" w:color="auto"/>
                <w:right w:val="none" w:sz="0" w:space="0" w:color="auto"/>
              </w:divBdr>
            </w:div>
            <w:div w:id="405542576">
              <w:marLeft w:val="0"/>
              <w:marRight w:val="0"/>
              <w:marTop w:val="0"/>
              <w:marBottom w:val="0"/>
              <w:divBdr>
                <w:top w:val="none" w:sz="0" w:space="0" w:color="auto"/>
                <w:left w:val="none" w:sz="0" w:space="0" w:color="auto"/>
                <w:bottom w:val="none" w:sz="0" w:space="0" w:color="auto"/>
                <w:right w:val="none" w:sz="0" w:space="0" w:color="auto"/>
              </w:divBdr>
            </w:div>
            <w:div w:id="1783722340">
              <w:marLeft w:val="0"/>
              <w:marRight w:val="0"/>
              <w:marTop w:val="0"/>
              <w:marBottom w:val="0"/>
              <w:divBdr>
                <w:top w:val="none" w:sz="0" w:space="0" w:color="auto"/>
                <w:left w:val="none" w:sz="0" w:space="0" w:color="auto"/>
                <w:bottom w:val="none" w:sz="0" w:space="0" w:color="auto"/>
                <w:right w:val="none" w:sz="0" w:space="0" w:color="auto"/>
              </w:divBdr>
            </w:div>
            <w:div w:id="1173761388">
              <w:marLeft w:val="0"/>
              <w:marRight w:val="0"/>
              <w:marTop w:val="0"/>
              <w:marBottom w:val="0"/>
              <w:divBdr>
                <w:top w:val="none" w:sz="0" w:space="0" w:color="auto"/>
                <w:left w:val="none" w:sz="0" w:space="0" w:color="auto"/>
                <w:bottom w:val="none" w:sz="0" w:space="0" w:color="auto"/>
                <w:right w:val="none" w:sz="0" w:space="0" w:color="auto"/>
              </w:divBdr>
            </w:div>
            <w:div w:id="583147518">
              <w:marLeft w:val="0"/>
              <w:marRight w:val="0"/>
              <w:marTop w:val="0"/>
              <w:marBottom w:val="0"/>
              <w:divBdr>
                <w:top w:val="none" w:sz="0" w:space="0" w:color="auto"/>
                <w:left w:val="none" w:sz="0" w:space="0" w:color="auto"/>
                <w:bottom w:val="none" w:sz="0" w:space="0" w:color="auto"/>
                <w:right w:val="none" w:sz="0" w:space="0" w:color="auto"/>
              </w:divBdr>
            </w:div>
            <w:div w:id="1623420901">
              <w:marLeft w:val="0"/>
              <w:marRight w:val="0"/>
              <w:marTop w:val="0"/>
              <w:marBottom w:val="0"/>
              <w:divBdr>
                <w:top w:val="none" w:sz="0" w:space="0" w:color="auto"/>
                <w:left w:val="none" w:sz="0" w:space="0" w:color="auto"/>
                <w:bottom w:val="none" w:sz="0" w:space="0" w:color="auto"/>
                <w:right w:val="none" w:sz="0" w:space="0" w:color="auto"/>
              </w:divBdr>
            </w:div>
            <w:div w:id="1346707983">
              <w:marLeft w:val="0"/>
              <w:marRight w:val="0"/>
              <w:marTop w:val="0"/>
              <w:marBottom w:val="0"/>
              <w:divBdr>
                <w:top w:val="none" w:sz="0" w:space="0" w:color="auto"/>
                <w:left w:val="none" w:sz="0" w:space="0" w:color="auto"/>
                <w:bottom w:val="none" w:sz="0" w:space="0" w:color="auto"/>
                <w:right w:val="none" w:sz="0" w:space="0" w:color="auto"/>
              </w:divBdr>
            </w:div>
            <w:div w:id="1001590762">
              <w:marLeft w:val="0"/>
              <w:marRight w:val="0"/>
              <w:marTop w:val="0"/>
              <w:marBottom w:val="0"/>
              <w:divBdr>
                <w:top w:val="none" w:sz="0" w:space="0" w:color="auto"/>
                <w:left w:val="none" w:sz="0" w:space="0" w:color="auto"/>
                <w:bottom w:val="none" w:sz="0" w:space="0" w:color="auto"/>
                <w:right w:val="none" w:sz="0" w:space="0" w:color="auto"/>
              </w:divBdr>
            </w:div>
            <w:div w:id="161553487">
              <w:marLeft w:val="0"/>
              <w:marRight w:val="0"/>
              <w:marTop w:val="0"/>
              <w:marBottom w:val="0"/>
              <w:divBdr>
                <w:top w:val="none" w:sz="0" w:space="0" w:color="auto"/>
                <w:left w:val="none" w:sz="0" w:space="0" w:color="auto"/>
                <w:bottom w:val="none" w:sz="0" w:space="0" w:color="auto"/>
                <w:right w:val="none" w:sz="0" w:space="0" w:color="auto"/>
              </w:divBdr>
            </w:div>
            <w:div w:id="530530875">
              <w:marLeft w:val="0"/>
              <w:marRight w:val="0"/>
              <w:marTop w:val="0"/>
              <w:marBottom w:val="0"/>
              <w:divBdr>
                <w:top w:val="none" w:sz="0" w:space="0" w:color="auto"/>
                <w:left w:val="none" w:sz="0" w:space="0" w:color="auto"/>
                <w:bottom w:val="none" w:sz="0" w:space="0" w:color="auto"/>
                <w:right w:val="none" w:sz="0" w:space="0" w:color="auto"/>
              </w:divBdr>
            </w:div>
            <w:div w:id="1657493518">
              <w:marLeft w:val="0"/>
              <w:marRight w:val="0"/>
              <w:marTop w:val="0"/>
              <w:marBottom w:val="0"/>
              <w:divBdr>
                <w:top w:val="none" w:sz="0" w:space="0" w:color="auto"/>
                <w:left w:val="none" w:sz="0" w:space="0" w:color="auto"/>
                <w:bottom w:val="none" w:sz="0" w:space="0" w:color="auto"/>
                <w:right w:val="none" w:sz="0" w:space="0" w:color="auto"/>
              </w:divBdr>
            </w:div>
            <w:div w:id="544949472">
              <w:marLeft w:val="0"/>
              <w:marRight w:val="0"/>
              <w:marTop w:val="0"/>
              <w:marBottom w:val="0"/>
              <w:divBdr>
                <w:top w:val="none" w:sz="0" w:space="0" w:color="auto"/>
                <w:left w:val="none" w:sz="0" w:space="0" w:color="auto"/>
                <w:bottom w:val="none" w:sz="0" w:space="0" w:color="auto"/>
                <w:right w:val="none" w:sz="0" w:space="0" w:color="auto"/>
              </w:divBdr>
            </w:div>
            <w:div w:id="1544899842">
              <w:marLeft w:val="0"/>
              <w:marRight w:val="0"/>
              <w:marTop w:val="0"/>
              <w:marBottom w:val="0"/>
              <w:divBdr>
                <w:top w:val="none" w:sz="0" w:space="0" w:color="auto"/>
                <w:left w:val="none" w:sz="0" w:space="0" w:color="auto"/>
                <w:bottom w:val="none" w:sz="0" w:space="0" w:color="auto"/>
                <w:right w:val="none" w:sz="0" w:space="0" w:color="auto"/>
              </w:divBdr>
            </w:div>
            <w:div w:id="1842507038">
              <w:marLeft w:val="0"/>
              <w:marRight w:val="0"/>
              <w:marTop w:val="0"/>
              <w:marBottom w:val="0"/>
              <w:divBdr>
                <w:top w:val="none" w:sz="0" w:space="0" w:color="auto"/>
                <w:left w:val="none" w:sz="0" w:space="0" w:color="auto"/>
                <w:bottom w:val="none" w:sz="0" w:space="0" w:color="auto"/>
                <w:right w:val="none" w:sz="0" w:space="0" w:color="auto"/>
              </w:divBdr>
            </w:div>
            <w:div w:id="999652519">
              <w:marLeft w:val="0"/>
              <w:marRight w:val="0"/>
              <w:marTop w:val="0"/>
              <w:marBottom w:val="0"/>
              <w:divBdr>
                <w:top w:val="none" w:sz="0" w:space="0" w:color="auto"/>
                <w:left w:val="none" w:sz="0" w:space="0" w:color="auto"/>
                <w:bottom w:val="none" w:sz="0" w:space="0" w:color="auto"/>
                <w:right w:val="none" w:sz="0" w:space="0" w:color="auto"/>
              </w:divBdr>
            </w:div>
            <w:div w:id="794370835">
              <w:marLeft w:val="0"/>
              <w:marRight w:val="0"/>
              <w:marTop w:val="0"/>
              <w:marBottom w:val="0"/>
              <w:divBdr>
                <w:top w:val="none" w:sz="0" w:space="0" w:color="auto"/>
                <w:left w:val="none" w:sz="0" w:space="0" w:color="auto"/>
                <w:bottom w:val="none" w:sz="0" w:space="0" w:color="auto"/>
                <w:right w:val="none" w:sz="0" w:space="0" w:color="auto"/>
              </w:divBdr>
            </w:div>
            <w:div w:id="634994384">
              <w:marLeft w:val="0"/>
              <w:marRight w:val="0"/>
              <w:marTop w:val="0"/>
              <w:marBottom w:val="0"/>
              <w:divBdr>
                <w:top w:val="none" w:sz="0" w:space="0" w:color="auto"/>
                <w:left w:val="none" w:sz="0" w:space="0" w:color="auto"/>
                <w:bottom w:val="none" w:sz="0" w:space="0" w:color="auto"/>
                <w:right w:val="none" w:sz="0" w:space="0" w:color="auto"/>
              </w:divBdr>
            </w:div>
            <w:div w:id="993996878">
              <w:marLeft w:val="0"/>
              <w:marRight w:val="0"/>
              <w:marTop w:val="0"/>
              <w:marBottom w:val="0"/>
              <w:divBdr>
                <w:top w:val="none" w:sz="0" w:space="0" w:color="auto"/>
                <w:left w:val="none" w:sz="0" w:space="0" w:color="auto"/>
                <w:bottom w:val="none" w:sz="0" w:space="0" w:color="auto"/>
                <w:right w:val="none" w:sz="0" w:space="0" w:color="auto"/>
              </w:divBdr>
            </w:div>
            <w:div w:id="907500900">
              <w:marLeft w:val="0"/>
              <w:marRight w:val="0"/>
              <w:marTop w:val="0"/>
              <w:marBottom w:val="0"/>
              <w:divBdr>
                <w:top w:val="none" w:sz="0" w:space="0" w:color="auto"/>
                <w:left w:val="none" w:sz="0" w:space="0" w:color="auto"/>
                <w:bottom w:val="none" w:sz="0" w:space="0" w:color="auto"/>
                <w:right w:val="none" w:sz="0" w:space="0" w:color="auto"/>
              </w:divBdr>
            </w:div>
            <w:div w:id="1899171961">
              <w:marLeft w:val="0"/>
              <w:marRight w:val="0"/>
              <w:marTop w:val="0"/>
              <w:marBottom w:val="0"/>
              <w:divBdr>
                <w:top w:val="none" w:sz="0" w:space="0" w:color="auto"/>
                <w:left w:val="none" w:sz="0" w:space="0" w:color="auto"/>
                <w:bottom w:val="none" w:sz="0" w:space="0" w:color="auto"/>
                <w:right w:val="none" w:sz="0" w:space="0" w:color="auto"/>
              </w:divBdr>
            </w:div>
            <w:div w:id="87821783">
              <w:marLeft w:val="0"/>
              <w:marRight w:val="0"/>
              <w:marTop w:val="0"/>
              <w:marBottom w:val="0"/>
              <w:divBdr>
                <w:top w:val="none" w:sz="0" w:space="0" w:color="auto"/>
                <w:left w:val="none" w:sz="0" w:space="0" w:color="auto"/>
                <w:bottom w:val="none" w:sz="0" w:space="0" w:color="auto"/>
                <w:right w:val="none" w:sz="0" w:space="0" w:color="auto"/>
              </w:divBdr>
            </w:div>
            <w:div w:id="26490084">
              <w:marLeft w:val="0"/>
              <w:marRight w:val="0"/>
              <w:marTop w:val="0"/>
              <w:marBottom w:val="0"/>
              <w:divBdr>
                <w:top w:val="none" w:sz="0" w:space="0" w:color="auto"/>
                <w:left w:val="none" w:sz="0" w:space="0" w:color="auto"/>
                <w:bottom w:val="none" w:sz="0" w:space="0" w:color="auto"/>
                <w:right w:val="none" w:sz="0" w:space="0" w:color="auto"/>
              </w:divBdr>
            </w:div>
            <w:div w:id="496655219">
              <w:marLeft w:val="0"/>
              <w:marRight w:val="0"/>
              <w:marTop w:val="0"/>
              <w:marBottom w:val="0"/>
              <w:divBdr>
                <w:top w:val="none" w:sz="0" w:space="0" w:color="auto"/>
                <w:left w:val="none" w:sz="0" w:space="0" w:color="auto"/>
                <w:bottom w:val="none" w:sz="0" w:space="0" w:color="auto"/>
                <w:right w:val="none" w:sz="0" w:space="0" w:color="auto"/>
              </w:divBdr>
            </w:div>
            <w:div w:id="1943876004">
              <w:marLeft w:val="0"/>
              <w:marRight w:val="0"/>
              <w:marTop w:val="0"/>
              <w:marBottom w:val="0"/>
              <w:divBdr>
                <w:top w:val="none" w:sz="0" w:space="0" w:color="auto"/>
                <w:left w:val="none" w:sz="0" w:space="0" w:color="auto"/>
                <w:bottom w:val="none" w:sz="0" w:space="0" w:color="auto"/>
                <w:right w:val="none" w:sz="0" w:space="0" w:color="auto"/>
              </w:divBdr>
            </w:div>
            <w:div w:id="59258069">
              <w:marLeft w:val="0"/>
              <w:marRight w:val="0"/>
              <w:marTop w:val="0"/>
              <w:marBottom w:val="0"/>
              <w:divBdr>
                <w:top w:val="none" w:sz="0" w:space="0" w:color="auto"/>
                <w:left w:val="none" w:sz="0" w:space="0" w:color="auto"/>
                <w:bottom w:val="none" w:sz="0" w:space="0" w:color="auto"/>
                <w:right w:val="none" w:sz="0" w:space="0" w:color="auto"/>
              </w:divBdr>
            </w:div>
            <w:div w:id="1414087320">
              <w:marLeft w:val="0"/>
              <w:marRight w:val="0"/>
              <w:marTop w:val="0"/>
              <w:marBottom w:val="0"/>
              <w:divBdr>
                <w:top w:val="none" w:sz="0" w:space="0" w:color="auto"/>
                <w:left w:val="none" w:sz="0" w:space="0" w:color="auto"/>
                <w:bottom w:val="none" w:sz="0" w:space="0" w:color="auto"/>
                <w:right w:val="none" w:sz="0" w:space="0" w:color="auto"/>
              </w:divBdr>
            </w:div>
            <w:div w:id="1377243329">
              <w:marLeft w:val="0"/>
              <w:marRight w:val="0"/>
              <w:marTop w:val="0"/>
              <w:marBottom w:val="0"/>
              <w:divBdr>
                <w:top w:val="none" w:sz="0" w:space="0" w:color="auto"/>
                <w:left w:val="none" w:sz="0" w:space="0" w:color="auto"/>
                <w:bottom w:val="none" w:sz="0" w:space="0" w:color="auto"/>
                <w:right w:val="none" w:sz="0" w:space="0" w:color="auto"/>
              </w:divBdr>
            </w:div>
            <w:div w:id="1125468596">
              <w:marLeft w:val="0"/>
              <w:marRight w:val="0"/>
              <w:marTop w:val="0"/>
              <w:marBottom w:val="0"/>
              <w:divBdr>
                <w:top w:val="none" w:sz="0" w:space="0" w:color="auto"/>
                <w:left w:val="none" w:sz="0" w:space="0" w:color="auto"/>
                <w:bottom w:val="none" w:sz="0" w:space="0" w:color="auto"/>
                <w:right w:val="none" w:sz="0" w:space="0" w:color="auto"/>
              </w:divBdr>
            </w:div>
            <w:div w:id="397361584">
              <w:marLeft w:val="0"/>
              <w:marRight w:val="0"/>
              <w:marTop w:val="0"/>
              <w:marBottom w:val="0"/>
              <w:divBdr>
                <w:top w:val="none" w:sz="0" w:space="0" w:color="auto"/>
                <w:left w:val="none" w:sz="0" w:space="0" w:color="auto"/>
                <w:bottom w:val="none" w:sz="0" w:space="0" w:color="auto"/>
                <w:right w:val="none" w:sz="0" w:space="0" w:color="auto"/>
              </w:divBdr>
            </w:div>
            <w:div w:id="723018033">
              <w:marLeft w:val="0"/>
              <w:marRight w:val="0"/>
              <w:marTop w:val="0"/>
              <w:marBottom w:val="0"/>
              <w:divBdr>
                <w:top w:val="none" w:sz="0" w:space="0" w:color="auto"/>
                <w:left w:val="none" w:sz="0" w:space="0" w:color="auto"/>
                <w:bottom w:val="none" w:sz="0" w:space="0" w:color="auto"/>
                <w:right w:val="none" w:sz="0" w:space="0" w:color="auto"/>
              </w:divBdr>
            </w:div>
            <w:div w:id="719746220">
              <w:marLeft w:val="0"/>
              <w:marRight w:val="0"/>
              <w:marTop w:val="0"/>
              <w:marBottom w:val="0"/>
              <w:divBdr>
                <w:top w:val="none" w:sz="0" w:space="0" w:color="auto"/>
                <w:left w:val="none" w:sz="0" w:space="0" w:color="auto"/>
                <w:bottom w:val="none" w:sz="0" w:space="0" w:color="auto"/>
                <w:right w:val="none" w:sz="0" w:space="0" w:color="auto"/>
              </w:divBdr>
            </w:div>
            <w:div w:id="242301111">
              <w:marLeft w:val="0"/>
              <w:marRight w:val="0"/>
              <w:marTop w:val="0"/>
              <w:marBottom w:val="0"/>
              <w:divBdr>
                <w:top w:val="none" w:sz="0" w:space="0" w:color="auto"/>
                <w:left w:val="none" w:sz="0" w:space="0" w:color="auto"/>
                <w:bottom w:val="none" w:sz="0" w:space="0" w:color="auto"/>
                <w:right w:val="none" w:sz="0" w:space="0" w:color="auto"/>
              </w:divBdr>
            </w:div>
            <w:div w:id="1272275533">
              <w:marLeft w:val="0"/>
              <w:marRight w:val="0"/>
              <w:marTop w:val="0"/>
              <w:marBottom w:val="0"/>
              <w:divBdr>
                <w:top w:val="none" w:sz="0" w:space="0" w:color="auto"/>
                <w:left w:val="none" w:sz="0" w:space="0" w:color="auto"/>
                <w:bottom w:val="none" w:sz="0" w:space="0" w:color="auto"/>
                <w:right w:val="none" w:sz="0" w:space="0" w:color="auto"/>
              </w:divBdr>
            </w:div>
            <w:div w:id="982268527">
              <w:marLeft w:val="0"/>
              <w:marRight w:val="0"/>
              <w:marTop w:val="0"/>
              <w:marBottom w:val="0"/>
              <w:divBdr>
                <w:top w:val="none" w:sz="0" w:space="0" w:color="auto"/>
                <w:left w:val="none" w:sz="0" w:space="0" w:color="auto"/>
                <w:bottom w:val="none" w:sz="0" w:space="0" w:color="auto"/>
                <w:right w:val="none" w:sz="0" w:space="0" w:color="auto"/>
              </w:divBdr>
            </w:div>
            <w:div w:id="1264149784">
              <w:marLeft w:val="0"/>
              <w:marRight w:val="0"/>
              <w:marTop w:val="0"/>
              <w:marBottom w:val="0"/>
              <w:divBdr>
                <w:top w:val="none" w:sz="0" w:space="0" w:color="auto"/>
                <w:left w:val="none" w:sz="0" w:space="0" w:color="auto"/>
                <w:bottom w:val="none" w:sz="0" w:space="0" w:color="auto"/>
                <w:right w:val="none" w:sz="0" w:space="0" w:color="auto"/>
              </w:divBdr>
            </w:div>
            <w:div w:id="2087923268">
              <w:marLeft w:val="0"/>
              <w:marRight w:val="0"/>
              <w:marTop w:val="0"/>
              <w:marBottom w:val="0"/>
              <w:divBdr>
                <w:top w:val="none" w:sz="0" w:space="0" w:color="auto"/>
                <w:left w:val="none" w:sz="0" w:space="0" w:color="auto"/>
                <w:bottom w:val="none" w:sz="0" w:space="0" w:color="auto"/>
                <w:right w:val="none" w:sz="0" w:space="0" w:color="auto"/>
              </w:divBdr>
            </w:div>
            <w:div w:id="2086949056">
              <w:marLeft w:val="0"/>
              <w:marRight w:val="0"/>
              <w:marTop w:val="0"/>
              <w:marBottom w:val="0"/>
              <w:divBdr>
                <w:top w:val="none" w:sz="0" w:space="0" w:color="auto"/>
                <w:left w:val="none" w:sz="0" w:space="0" w:color="auto"/>
                <w:bottom w:val="none" w:sz="0" w:space="0" w:color="auto"/>
                <w:right w:val="none" w:sz="0" w:space="0" w:color="auto"/>
              </w:divBdr>
            </w:div>
            <w:div w:id="139545757">
              <w:marLeft w:val="0"/>
              <w:marRight w:val="0"/>
              <w:marTop w:val="0"/>
              <w:marBottom w:val="0"/>
              <w:divBdr>
                <w:top w:val="none" w:sz="0" w:space="0" w:color="auto"/>
                <w:left w:val="none" w:sz="0" w:space="0" w:color="auto"/>
                <w:bottom w:val="none" w:sz="0" w:space="0" w:color="auto"/>
                <w:right w:val="none" w:sz="0" w:space="0" w:color="auto"/>
              </w:divBdr>
            </w:div>
            <w:div w:id="1302416724">
              <w:marLeft w:val="0"/>
              <w:marRight w:val="0"/>
              <w:marTop w:val="0"/>
              <w:marBottom w:val="0"/>
              <w:divBdr>
                <w:top w:val="none" w:sz="0" w:space="0" w:color="auto"/>
                <w:left w:val="none" w:sz="0" w:space="0" w:color="auto"/>
                <w:bottom w:val="none" w:sz="0" w:space="0" w:color="auto"/>
                <w:right w:val="none" w:sz="0" w:space="0" w:color="auto"/>
              </w:divBdr>
            </w:div>
            <w:div w:id="1043750051">
              <w:marLeft w:val="0"/>
              <w:marRight w:val="0"/>
              <w:marTop w:val="0"/>
              <w:marBottom w:val="0"/>
              <w:divBdr>
                <w:top w:val="none" w:sz="0" w:space="0" w:color="auto"/>
                <w:left w:val="none" w:sz="0" w:space="0" w:color="auto"/>
                <w:bottom w:val="none" w:sz="0" w:space="0" w:color="auto"/>
                <w:right w:val="none" w:sz="0" w:space="0" w:color="auto"/>
              </w:divBdr>
            </w:div>
            <w:div w:id="101808771">
              <w:marLeft w:val="0"/>
              <w:marRight w:val="0"/>
              <w:marTop w:val="0"/>
              <w:marBottom w:val="0"/>
              <w:divBdr>
                <w:top w:val="none" w:sz="0" w:space="0" w:color="auto"/>
                <w:left w:val="none" w:sz="0" w:space="0" w:color="auto"/>
                <w:bottom w:val="none" w:sz="0" w:space="0" w:color="auto"/>
                <w:right w:val="none" w:sz="0" w:space="0" w:color="auto"/>
              </w:divBdr>
            </w:div>
            <w:div w:id="776363862">
              <w:marLeft w:val="0"/>
              <w:marRight w:val="0"/>
              <w:marTop w:val="0"/>
              <w:marBottom w:val="0"/>
              <w:divBdr>
                <w:top w:val="none" w:sz="0" w:space="0" w:color="auto"/>
                <w:left w:val="none" w:sz="0" w:space="0" w:color="auto"/>
                <w:bottom w:val="none" w:sz="0" w:space="0" w:color="auto"/>
                <w:right w:val="none" w:sz="0" w:space="0" w:color="auto"/>
              </w:divBdr>
            </w:div>
            <w:div w:id="2004821618">
              <w:marLeft w:val="0"/>
              <w:marRight w:val="0"/>
              <w:marTop w:val="0"/>
              <w:marBottom w:val="0"/>
              <w:divBdr>
                <w:top w:val="none" w:sz="0" w:space="0" w:color="auto"/>
                <w:left w:val="none" w:sz="0" w:space="0" w:color="auto"/>
                <w:bottom w:val="none" w:sz="0" w:space="0" w:color="auto"/>
                <w:right w:val="none" w:sz="0" w:space="0" w:color="auto"/>
              </w:divBdr>
            </w:div>
            <w:div w:id="156463931">
              <w:marLeft w:val="0"/>
              <w:marRight w:val="0"/>
              <w:marTop w:val="0"/>
              <w:marBottom w:val="0"/>
              <w:divBdr>
                <w:top w:val="none" w:sz="0" w:space="0" w:color="auto"/>
                <w:left w:val="none" w:sz="0" w:space="0" w:color="auto"/>
                <w:bottom w:val="none" w:sz="0" w:space="0" w:color="auto"/>
                <w:right w:val="none" w:sz="0" w:space="0" w:color="auto"/>
              </w:divBdr>
            </w:div>
            <w:div w:id="1298994044">
              <w:marLeft w:val="0"/>
              <w:marRight w:val="0"/>
              <w:marTop w:val="0"/>
              <w:marBottom w:val="0"/>
              <w:divBdr>
                <w:top w:val="none" w:sz="0" w:space="0" w:color="auto"/>
                <w:left w:val="none" w:sz="0" w:space="0" w:color="auto"/>
                <w:bottom w:val="none" w:sz="0" w:space="0" w:color="auto"/>
                <w:right w:val="none" w:sz="0" w:space="0" w:color="auto"/>
              </w:divBdr>
            </w:div>
            <w:div w:id="403459051">
              <w:marLeft w:val="0"/>
              <w:marRight w:val="0"/>
              <w:marTop w:val="0"/>
              <w:marBottom w:val="0"/>
              <w:divBdr>
                <w:top w:val="none" w:sz="0" w:space="0" w:color="auto"/>
                <w:left w:val="none" w:sz="0" w:space="0" w:color="auto"/>
                <w:bottom w:val="none" w:sz="0" w:space="0" w:color="auto"/>
                <w:right w:val="none" w:sz="0" w:space="0" w:color="auto"/>
              </w:divBdr>
            </w:div>
            <w:div w:id="175506998">
              <w:marLeft w:val="0"/>
              <w:marRight w:val="0"/>
              <w:marTop w:val="0"/>
              <w:marBottom w:val="0"/>
              <w:divBdr>
                <w:top w:val="none" w:sz="0" w:space="0" w:color="auto"/>
                <w:left w:val="none" w:sz="0" w:space="0" w:color="auto"/>
                <w:bottom w:val="none" w:sz="0" w:space="0" w:color="auto"/>
                <w:right w:val="none" w:sz="0" w:space="0" w:color="auto"/>
              </w:divBdr>
            </w:div>
            <w:div w:id="1318417717">
              <w:marLeft w:val="0"/>
              <w:marRight w:val="0"/>
              <w:marTop w:val="0"/>
              <w:marBottom w:val="0"/>
              <w:divBdr>
                <w:top w:val="none" w:sz="0" w:space="0" w:color="auto"/>
                <w:left w:val="none" w:sz="0" w:space="0" w:color="auto"/>
                <w:bottom w:val="none" w:sz="0" w:space="0" w:color="auto"/>
                <w:right w:val="none" w:sz="0" w:space="0" w:color="auto"/>
              </w:divBdr>
            </w:div>
            <w:div w:id="181632197">
              <w:marLeft w:val="0"/>
              <w:marRight w:val="0"/>
              <w:marTop w:val="0"/>
              <w:marBottom w:val="0"/>
              <w:divBdr>
                <w:top w:val="none" w:sz="0" w:space="0" w:color="auto"/>
                <w:left w:val="none" w:sz="0" w:space="0" w:color="auto"/>
                <w:bottom w:val="none" w:sz="0" w:space="0" w:color="auto"/>
                <w:right w:val="none" w:sz="0" w:space="0" w:color="auto"/>
              </w:divBdr>
            </w:div>
            <w:div w:id="753166889">
              <w:marLeft w:val="0"/>
              <w:marRight w:val="0"/>
              <w:marTop w:val="0"/>
              <w:marBottom w:val="0"/>
              <w:divBdr>
                <w:top w:val="none" w:sz="0" w:space="0" w:color="auto"/>
                <w:left w:val="none" w:sz="0" w:space="0" w:color="auto"/>
                <w:bottom w:val="none" w:sz="0" w:space="0" w:color="auto"/>
                <w:right w:val="none" w:sz="0" w:space="0" w:color="auto"/>
              </w:divBdr>
            </w:div>
            <w:div w:id="1496610923">
              <w:marLeft w:val="0"/>
              <w:marRight w:val="0"/>
              <w:marTop w:val="0"/>
              <w:marBottom w:val="0"/>
              <w:divBdr>
                <w:top w:val="none" w:sz="0" w:space="0" w:color="auto"/>
                <w:left w:val="none" w:sz="0" w:space="0" w:color="auto"/>
                <w:bottom w:val="none" w:sz="0" w:space="0" w:color="auto"/>
                <w:right w:val="none" w:sz="0" w:space="0" w:color="auto"/>
              </w:divBdr>
            </w:div>
            <w:div w:id="1260025782">
              <w:marLeft w:val="0"/>
              <w:marRight w:val="0"/>
              <w:marTop w:val="0"/>
              <w:marBottom w:val="0"/>
              <w:divBdr>
                <w:top w:val="none" w:sz="0" w:space="0" w:color="auto"/>
                <w:left w:val="none" w:sz="0" w:space="0" w:color="auto"/>
                <w:bottom w:val="none" w:sz="0" w:space="0" w:color="auto"/>
                <w:right w:val="none" w:sz="0" w:space="0" w:color="auto"/>
              </w:divBdr>
            </w:div>
            <w:div w:id="949355032">
              <w:marLeft w:val="0"/>
              <w:marRight w:val="0"/>
              <w:marTop w:val="0"/>
              <w:marBottom w:val="0"/>
              <w:divBdr>
                <w:top w:val="none" w:sz="0" w:space="0" w:color="auto"/>
                <w:left w:val="none" w:sz="0" w:space="0" w:color="auto"/>
                <w:bottom w:val="none" w:sz="0" w:space="0" w:color="auto"/>
                <w:right w:val="none" w:sz="0" w:space="0" w:color="auto"/>
              </w:divBdr>
            </w:div>
            <w:div w:id="1647199937">
              <w:marLeft w:val="0"/>
              <w:marRight w:val="0"/>
              <w:marTop w:val="0"/>
              <w:marBottom w:val="0"/>
              <w:divBdr>
                <w:top w:val="none" w:sz="0" w:space="0" w:color="auto"/>
                <w:left w:val="none" w:sz="0" w:space="0" w:color="auto"/>
                <w:bottom w:val="none" w:sz="0" w:space="0" w:color="auto"/>
                <w:right w:val="none" w:sz="0" w:space="0" w:color="auto"/>
              </w:divBdr>
            </w:div>
            <w:div w:id="1799449797">
              <w:marLeft w:val="0"/>
              <w:marRight w:val="0"/>
              <w:marTop w:val="0"/>
              <w:marBottom w:val="0"/>
              <w:divBdr>
                <w:top w:val="none" w:sz="0" w:space="0" w:color="auto"/>
                <w:left w:val="none" w:sz="0" w:space="0" w:color="auto"/>
                <w:bottom w:val="none" w:sz="0" w:space="0" w:color="auto"/>
                <w:right w:val="none" w:sz="0" w:space="0" w:color="auto"/>
              </w:divBdr>
            </w:div>
            <w:div w:id="1922988317">
              <w:marLeft w:val="0"/>
              <w:marRight w:val="0"/>
              <w:marTop w:val="0"/>
              <w:marBottom w:val="0"/>
              <w:divBdr>
                <w:top w:val="none" w:sz="0" w:space="0" w:color="auto"/>
                <w:left w:val="none" w:sz="0" w:space="0" w:color="auto"/>
                <w:bottom w:val="none" w:sz="0" w:space="0" w:color="auto"/>
                <w:right w:val="none" w:sz="0" w:space="0" w:color="auto"/>
              </w:divBdr>
            </w:div>
            <w:div w:id="11498061">
              <w:marLeft w:val="0"/>
              <w:marRight w:val="0"/>
              <w:marTop w:val="0"/>
              <w:marBottom w:val="0"/>
              <w:divBdr>
                <w:top w:val="none" w:sz="0" w:space="0" w:color="auto"/>
                <w:left w:val="none" w:sz="0" w:space="0" w:color="auto"/>
                <w:bottom w:val="none" w:sz="0" w:space="0" w:color="auto"/>
                <w:right w:val="none" w:sz="0" w:space="0" w:color="auto"/>
              </w:divBdr>
            </w:div>
            <w:div w:id="646472732">
              <w:marLeft w:val="0"/>
              <w:marRight w:val="0"/>
              <w:marTop w:val="0"/>
              <w:marBottom w:val="0"/>
              <w:divBdr>
                <w:top w:val="none" w:sz="0" w:space="0" w:color="auto"/>
                <w:left w:val="none" w:sz="0" w:space="0" w:color="auto"/>
                <w:bottom w:val="none" w:sz="0" w:space="0" w:color="auto"/>
                <w:right w:val="none" w:sz="0" w:space="0" w:color="auto"/>
              </w:divBdr>
            </w:div>
            <w:div w:id="936404840">
              <w:marLeft w:val="0"/>
              <w:marRight w:val="0"/>
              <w:marTop w:val="0"/>
              <w:marBottom w:val="0"/>
              <w:divBdr>
                <w:top w:val="none" w:sz="0" w:space="0" w:color="auto"/>
                <w:left w:val="none" w:sz="0" w:space="0" w:color="auto"/>
                <w:bottom w:val="none" w:sz="0" w:space="0" w:color="auto"/>
                <w:right w:val="none" w:sz="0" w:space="0" w:color="auto"/>
              </w:divBdr>
            </w:div>
            <w:div w:id="535511672">
              <w:marLeft w:val="0"/>
              <w:marRight w:val="0"/>
              <w:marTop w:val="0"/>
              <w:marBottom w:val="0"/>
              <w:divBdr>
                <w:top w:val="none" w:sz="0" w:space="0" w:color="auto"/>
                <w:left w:val="none" w:sz="0" w:space="0" w:color="auto"/>
                <w:bottom w:val="none" w:sz="0" w:space="0" w:color="auto"/>
                <w:right w:val="none" w:sz="0" w:space="0" w:color="auto"/>
              </w:divBdr>
            </w:div>
            <w:div w:id="2559279">
              <w:marLeft w:val="0"/>
              <w:marRight w:val="0"/>
              <w:marTop w:val="0"/>
              <w:marBottom w:val="0"/>
              <w:divBdr>
                <w:top w:val="none" w:sz="0" w:space="0" w:color="auto"/>
                <w:left w:val="none" w:sz="0" w:space="0" w:color="auto"/>
                <w:bottom w:val="none" w:sz="0" w:space="0" w:color="auto"/>
                <w:right w:val="none" w:sz="0" w:space="0" w:color="auto"/>
              </w:divBdr>
            </w:div>
            <w:div w:id="1416904848">
              <w:marLeft w:val="0"/>
              <w:marRight w:val="0"/>
              <w:marTop w:val="0"/>
              <w:marBottom w:val="0"/>
              <w:divBdr>
                <w:top w:val="none" w:sz="0" w:space="0" w:color="auto"/>
                <w:left w:val="none" w:sz="0" w:space="0" w:color="auto"/>
                <w:bottom w:val="none" w:sz="0" w:space="0" w:color="auto"/>
                <w:right w:val="none" w:sz="0" w:space="0" w:color="auto"/>
              </w:divBdr>
            </w:div>
            <w:div w:id="1940481263">
              <w:marLeft w:val="0"/>
              <w:marRight w:val="0"/>
              <w:marTop w:val="0"/>
              <w:marBottom w:val="0"/>
              <w:divBdr>
                <w:top w:val="none" w:sz="0" w:space="0" w:color="auto"/>
                <w:left w:val="none" w:sz="0" w:space="0" w:color="auto"/>
                <w:bottom w:val="none" w:sz="0" w:space="0" w:color="auto"/>
                <w:right w:val="none" w:sz="0" w:space="0" w:color="auto"/>
              </w:divBdr>
            </w:div>
            <w:div w:id="1075782623">
              <w:marLeft w:val="0"/>
              <w:marRight w:val="0"/>
              <w:marTop w:val="0"/>
              <w:marBottom w:val="0"/>
              <w:divBdr>
                <w:top w:val="none" w:sz="0" w:space="0" w:color="auto"/>
                <w:left w:val="none" w:sz="0" w:space="0" w:color="auto"/>
                <w:bottom w:val="none" w:sz="0" w:space="0" w:color="auto"/>
                <w:right w:val="none" w:sz="0" w:space="0" w:color="auto"/>
              </w:divBdr>
            </w:div>
            <w:div w:id="1040712276">
              <w:marLeft w:val="0"/>
              <w:marRight w:val="0"/>
              <w:marTop w:val="0"/>
              <w:marBottom w:val="0"/>
              <w:divBdr>
                <w:top w:val="none" w:sz="0" w:space="0" w:color="auto"/>
                <w:left w:val="none" w:sz="0" w:space="0" w:color="auto"/>
                <w:bottom w:val="none" w:sz="0" w:space="0" w:color="auto"/>
                <w:right w:val="none" w:sz="0" w:space="0" w:color="auto"/>
              </w:divBdr>
            </w:div>
            <w:div w:id="1791587568">
              <w:marLeft w:val="0"/>
              <w:marRight w:val="0"/>
              <w:marTop w:val="0"/>
              <w:marBottom w:val="0"/>
              <w:divBdr>
                <w:top w:val="none" w:sz="0" w:space="0" w:color="auto"/>
                <w:left w:val="none" w:sz="0" w:space="0" w:color="auto"/>
                <w:bottom w:val="none" w:sz="0" w:space="0" w:color="auto"/>
                <w:right w:val="none" w:sz="0" w:space="0" w:color="auto"/>
              </w:divBdr>
            </w:div>
            <w:div w:id="1233925271">
              <w:marLeft w:val="0"/>
              <w:marRight w:val="0"/>
              <w:marTop w:val="0"/>
              <w:marBottom w:val="0"/>
              <w:divBdr>
                <w:top w:val="none" w:sz="0" w:space="0" w:color="auto"/>
                <w:left w:val="none" w:sz="0" w:space="0" w:color="auto"/>
                <w:bottom w:val="none" w:sz="0" w:space="0" w:color="auto"/>
                <w:right w:val="none" w:sz="0" w:space="0" w:color="auto"/>
              </w:divBdr>
            </w:div>
            <w:div w:id="768820305">
              <w:marLeft w:val="0"/>
              <w:marRight w:val="0"/>
              <w:marTop w:val="0"/>
              <w:marBottom w:val="0"/>
              <w:divBdr>
                <w:top w:val="none" w:sz="0" w:space="0" w:color="auto"/>
                <w:left w:val="none" w:sz="0" w:space="0" w:color="auto"/>
                <w:bottom w:val="none" w:sz="0" w:space="0" w:color="auto"/>
                <w:right w:val="none" w:sz="0" w:space="0" w:color="auto"/>
              </w:divBdr>
            </w:div>
            <w:div w:id="2103597626">
              <w:marLeft w:val="0"/>
              <w:marRight w:val="0"/>
              <w:marTop w:val="0"/>
              <w:marBottom w:val="0"/>
              <w:divBdr>
                <w:top w:val="none" w:sz="0" w:space="0" w:color="auto"/>
                <w:left w:val="none" w:sz="0" w:space="0" w:color="auto"/>
                <w:bottom w:val="none" w:sz="0" w:space="0" w:color="auto"/>
                <w:right w:val="none" w:sz="0" w:space="0" w:color="auto"/>
              </w:divBdr>
            </w:div>
            <w:div w:id="144471169">
              <w:marLeft w:val="0"/>
              <w:marRight w:val="0"/>
              <w:marTop w:val="0"/>
              <w:marBottom w:val="0"/>
              <w:divBdr>
                <w:top w:val="none" w:sz="0" w:space="0" w:color="auto"/>
                <w:left w:val="none" w:sz="0" w:space="0" w:color="auto"/>
                <w:bottom w:val="none" w:sz="0" w:space="0" w:color="auto"/>
                <w:right w:val="none" w:sz="0" w:space="0" w:color="auto"/>
              </w:divBdr>
            </w:div>
            <w:div w:id="694766423">
              <w:marLeft w:val="0"/>
              <w:marRight w:val="0"/>
              <w:marTop w:val="0"/>
              <w:marBottom w:val="0"/>
              <w:divBdr>
                <w:top w:val="none" w:sz="0" w:space="0" w:color="auto"/>
                <w:left w:val="none" w:sz="0" w:space="0" w:color="auto"/>
                <w:bottom w:val="none" w:sz="0" w:space="0" w:color="auto"/>
                <w:right w:val="none" w:sz="0" w:space="0" w:color="auto"/>
              </w:divBdr>
            </w:div>
            <w:div w:id="2012678737">
              <w:marLeft w:val="0"/>
              <w:marRight w:val="0"/>
              <w:marTop w:val="0"/>
              <w:marBottom w:val="0"/>
              <w:divBdr>
                <w:top w:val="none" w:sz="0" w:space="0" w:color="auto"/>
                <w:left w:val="none" w:sz="0" w:space="0" w:color="auto"/>
                <w:bottom w:val="none" w:sz="0" w:space="0" w:color="auto"/>
                <w:right w:val="none" w:sz="0" w:space="0" w:color="auto"/>
              </w:divBdr>
            </w:div>
            <w:div w:id="1524978403">
              <w:marLeft w:val="0"/>
              <w:marRight w:val="0"/>
              <w:marTop w:val="0"/>
              <w:marBottom w:val="0"/>
              <w:divBdr>
                <w:top w:val="none" w:sz="0" w:space="0" w:color="auto"/>
                <w:left w:val="none" w:sz="0" w:space="0" w:color="auto"/>
                <w:bottom w:val="none" w:sz="0" w:space="0" w:color="auto"/>
                <w:right w:val="none" w:sz="0" w:space="0" w:color="auto"/>
              </w:divBdr>
            </w:div>
            <w:div w:id="1893537320">
              <w:marLeft w:val="0"/>
              <w:marRight w:val="0"/>
              <w:marTop w:val="0"/>
              <w:marBottom w:val="0"/>
              <w:divBdr>
                <w:top w:val="none" w:sz="0" w:space="0" w:color="auto"/>
                <w:left w:val="none" w:sz="0" w:space="0" w:color="auto"/>
                <w:bottom w:val="none" w:sz="0" w:space="0" w:color="auto"/>
                <w:right w:val="none" w:sz="0" w:space="0" w:color="auto"/>
              </w:divBdr>
            </w:div>
            <w:div w:id="2059862291">
              <w:marLeft w:val="0"/>
              <w:marRight w:val="0"/>
              <w:marTop w:val="0"/>
              <w:marBottom w:val="0"/>
              <w:divBdr>
                <w:top w:val="none" w:sz="0" w:space="0" w:color="auto"/>
                <w:left w:val="none" w:sz="0" w:space="0" w:color="auto"/>
                <w:bottom w:val="none" w:sz="0" w:space="0" w:color="auto"/>
                <w:right w:val="none" w:sz="0" w:space="0" w:color="auto"/>
              </w:divBdr>
            </w:div>
            <w:div w:id="808009454">
              <w:marLeft w:val="0"/>
              <w:marRight w:val="0"/>
              <w:marTop w:val="0"/>
              <w:marBottom w:val="0"/>
              <w:divBdr>
                <w:top w:val="none" w:sz="0" w:space="0" w:color="auto"/>
                <w:left w:val="none" w:sz="0" w:space="0" w:color="auto"/>
                <w:bottom w:val="none" w:sz="0" w:space="0" w:color="auto"/>
                <w:right w:val="none" w:sz="0" w:space="0" w:color="auto"/>
              </w:divBdr>
            </w:div>
            <w:div w:id="1375815613">
              <w:marLeft w:val="0"/>
              <w:marRight w:val="0"/>
              <w:marTop w:val="0"/>
              <w:marBottom w:val="0"/>
              <w:divBdr>
                <w:top w:val="none" w:sz="0" w:space="0" w:color="auto"/>
                <w:left w:val="none" w:sz="0" w:space="0" w:color="auto"/>
                <w:bottom w:val="none" w:sz="0" w:space="0" w:color="auto"/>
                <w:right w:val="none" w:sz="0" w:space="0" w:color="auto"/>
              </w:divBdr>
            </w:div>
            <w:div w:id="859585091">
              <w:marLeft w:val="0"/>
              <w:marRight w:val="0"/>
              <w:marTop w:val="0"/>
              <w:marBottom w:val="0"/>
              <w:divBdr>
                <w:top w:val="none" w:sz="0" w:space="0" w:color="auto"/>
                <w:left w:val="none" w:sz="0" w:space="0" w:color="auto"/>
                <w:bottom w:val="none" w:sz="0" w:space="0" w:color="auto"/>
                <w:right w:val="none" w:sz="0" w:space="0" w:color="auto"/>
              </w:divBdr>
            </w:div>
            <w:div w:id="781191676">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1845782874">
              <w:marLeft w:val="0"/>
              <w:marRight w:val="0"/>
              <w:marTop w:val="0"/>
              <w:marBottom w:val="0"/>
              <w:divBdr>
                <w:top w:val="none" w:sz="0" w:space="0" w:color="auto"/>
                <w:left w:val="none" w:sz="0" w:space="0" w:color="auto"/>
                <w:bottom w:val="none" w:sz="0" w:space="0" w:color="auto"/>
                <w:right w:val="none" w:sz="0" w:space="0" w:color="auto"/>
              </w:divBdr>
            </w:div>
            <w:div w:id="1184246311">
              <w:marLeft w:val="0"/>
              <w:marRight w:val="0"/>
              <w:marTop w:val="0"/>
              <w:marBottom w:val="0"/>
              <w:divBdr>
                <w:top w:val="none" w:sz="0" w:space="0" w:color="auto"/>
                <w:left w:val="none" w:sz="0" w:space="0" w:color="auto"/>
                <w:bottom w:val="none" w:sz="0" w:space="0" w:color="auto"/>
                <w:right w:val="none" w:sz="0" w:space="0" w:color="auto"/>
              </w:divBdr>
            </w:div>
            <w:div w:id="631326579">
              <w:marLeft w:val="0"/>
              <w:marRight w:val="0"/>
              <w:marTop w:val="0"/>
              <w:marBottom w:val="0"/>
              <w:divBdr>
                <w:top w:val="none" w:sz="0" w:space="0" w:color="auto"/>
                <w:left w:val="none" w:sz="0" w:space="0" w:color="auto"/>
                <w:bottom w:val="none" w:sz="0" w:space="0" w:color="auto"/>
                <w:right w:val="none" w:sz="0" w:space="0" w:color="auto"/>
              </w:divBdr>
            </w:div>
            <w:div w:id="631522170">
              <w:marLeft w:val="0"/>
              <w:marRight w:val="0"/>
              <w:marTop w:val="0"/>
              <w:marBottom w:val="0"/>
              <w:divBdr>
                <w:top w:val="none" w:sz="0" w:space="0" w:color="auto"/>
                <w:left w:val="none" w:sz="0" w:space="0" w:color="auto"/>
                <w:bottom w:val="none" w:sz="0" w:space="0" w:color="auto"/>
                <w:right w:val="none" w:sz="0" w:space="0" w:color="auto"/>
              </w:divBdr>
            </w:div>
            <w:div w:id="1255090718">
              <w:marLeft w:val="0"/>
              <w:marRight w:val="0"/>
              <w:marTop w:val="0"/>
              <w:marBottom w:val="0"/>
              <w:divBdr>
                <w:top w:val="none" w:sz="0" w:space="0" w:color="auto"/>
                <w:left w:val="none" w:sz="0" w:space="0" w:color="auto"/>
                <w:bottom w:val="none" w:sz="0" w:space="0" w:color="auto"/>
                <w:right w:val="none" w:sz="0" w:space="0" w:color="auto"/>
              </w:divBdr>
            </w:div>
            <w:div w:id="1272935221">
              <w:marLeft w:val="0"/>
              <w:marRight w:val="0"/>
              <w:marTop w:val="0"/>
              <w:marBottom w:val="0"/>
              <w:divBdr>
                <w:top w:val="none" w:sz="0" w:space="0" w:color="auto"/>
                <w:left w:val="none" w:sz="0" w:space="0" w:color="auto"/>
                <w:bottom w:val="none" w:sz="0" w:space="0" w:color="auto"/>
                <w:right w:val="none" w:sz="0" w:space="0" w:color="auto"/>
              </w:divBdr>
            </w:div>
            <w:div w:id="1547835195">
              <w:marLeft w:val="0"/>
              <w:marRight w:val="0"/>
              <w:marTop w:val="0"/>
              <w:marBottom w:val="0"/>
              <w:divBdr>
                <w:top w:val="none" w:sz="0" w:space="0" w:color="auto"/>
                <w:left w:val="none" w:sz="0" w:space="0" w:color="auto"/>
                <w:bottom w:val="none" w:sz="0" w:space="0" w:color="auto"/>
                <w:right w:val="none" w:sz="0" w:space="0" w:color="auto"/>
              </w:divBdr>
            </w:div>
            <w:div w:id="1231191317">
              <w:marLeft w:val="0"/>
              <w:marRight w:val="0"/>
              <w:marTop w:val="0"/>
              <w:marBottom w:val="0"/>
              <w:divBdr>
                <w:top w:val="none" w:sz="0" w:space="0" w:color="auto"/>
                <w:left w:val="none" w:sz="0" w:space="0" w:color="auto"/>
                <w:bottom w:val="none" w:sz="0" w:space="0" w:color="auto"/>
                <w:right w:val="none" w:sz="0" w:space="0" w:color="auto"/>
              </w:divBdr>
            </w:div>
            <w:div w:id="853039171">
              <w:marLeft w:val="0"/>
              <w:marRight w:val="0"/>
              <w:marTop w:val="0"/>
              <w:marBottom w:val="0"/>
              <w:divBdr>
                <w:top w:val="none" w:sz="0" w:space="0" w:color="auto"/>
                <w:left w:val="none" w:sz="0" w:space="0" w:color="auto"/>
                <w:bottom w:val="none" w:sz="0" w:space="0" w:color="auto"/>
                <w:right w:val="none" w:sz="0" w:space="0" w:color="auto"/>
              </w:divBdr>
            </w:div>
            <w:div w:id="609242911">
              <w:marLeft w:val="0"/>
              <w:marRight w:val="0"/>
              <w:marTop w:val="0"/>
              <w:marBottom w:val="0"/>
              <w:divBdr>
                <w:top w:val="none" w:sz="0" w:space="0" w:color="auto"/>
                <w:left w:val="none" w:sz="0" w:space="0" w:color="auto"/>
                <w:bottom w:val="none" w:sz="0" w:space="0" w:color="auto"/>
                <w:right w:val="none" w:sz="0" w:space="0" w:color="auto"/>
              </w:divBdr>
            </w:div>
            <w:div w:id="2062708795">
              <w:marLeft w:val="0"/>
              <w:marRight w:val="0"/>
              <w:marTop w:val="0"/>
              <w:marBottom w:val="0"/>
              <w:divBdr>
                <w:top w:val="none" w:sz="0" w:space="0" w:color="auto"/>
                <w:left w:val="none" w:sz="0" w:space="0" w:color="auto"/>
                <w:bottom w:val="none" w:sz="0" w:space="0" w:color="auto"/>
                <w:right w:val="none" w:sz="0" w:space="0" w:color="auto"/>
              </w:divBdr>
            </w:div>
            <w:div w:id="930313794">
              <w:marLeft w:val="0"/>
              <w:marRight w:val="0"/>
              <w:marTop w:val="0"/>
              <w:marBottom w:val="0"/>
              <w:divBdr>
                <w:top w:val="none" w:sz="0" w:space="0" w:color="auto"/>
                <w:left w:val="none" w:sz="0" w:space="0" w:color="auto"/>
                <w:bottom w:val="none" w:sz="0" w:space="0" w:color="auto"/>
                <w:right w:val="none" w:sz="0" w:space="0" w:color="auto"/>
              </w:divBdr>
            </w:div>
            <w:div w:id="1919289440">
              <w:marLeft w:val="0"/>
              <w:marRight w:val="0"/>
              <w:marTop w:val="0"/>
              <w:marBottom w:val="0"/>
              <w:divBdr>
                <w:top w:val="none" w:sz="0" w:space="0" w:color="auto"/>
                <w:left w:val="none" w:sz="0" w:space="0" w:color="auto"/>
                <w:bottom w:val="none" w:sz="0" w:space="0" w:color="auto"/>
                <w:right w:val="none" w:sz="0" w:space="0" w:color="auto"/>
              </w:divBdr>
            </w:div>
            <w:div w:id="1192918637">
              <w:marLeft w:val="0"/>
              <w:marRight w:val="0"/>
              <w:marTop w:val="0"/>
              <w:marBottom w:val="0"/>
              <w:divBdr>
                <w:top w:val="none" w:sz="0" w:space="0" w:color="auto"/>
                <w:left w:val="none" w:sz="0" w:space="0" w:color="auto"/>
                <w:bottom w:val="none" w:sz="0" w:space="0" w:color="auto"/>
                <w:right w:val="none" w:sz="0" w:space="0" w:color="auto"/>
              </w:divBdr>
            </w:div>
            <w:div w:id="1335453026">
              <w:marLeft w:val="0"/>
              <w:marRight w:val="0"/>
              <w:marTop w:val="0"/>
              <w:marBottom w:val="0"/>
              <w:divBdr>
                <w:top w:val="none" w:sz="0" w:space="0" w:color="auto"/>
                <w:left w:val="none" w:sz="0" w:space="0" w:color="auto"/>
                <w:bottom w:val="none" w:sz="0" w:space="0" w:color="auto"/>
                <w:right w:val="none" w:sz="0" w:space="0" w:color="auto"/>
              </w:divBdr>
            </w:div>
            <w:div w:id="2108385927">
              <w:marLeft w:val="0"/>
              <w:marRight w:val="0"/>
              <w:marTop w:val="0"/>
              <w:marBottom w:val="0"/>
              <w:divBdr>
                <w:top w:val="none" w:sz="0" w:space="0" w:color="auto"/>
                <w:left w:val="none" w:sz="0" w:space="0" w:color="auto"/>
                <w:bottom w:val="none" w:sz="0" w:space="0" w:color="auto"/>
                <w:right w:val="none" w:sz="0" w:space="0" w:color="auto"/>
              </w:divBdr>
            </w:div>
            <w:div w:id="1612392321">
              <w:marLeft w:val="0"/>
              <w:marRight w:val="0"/>
              <w:marTop w:val="0"/>
              <w:marBottom w:val="0"/>
              <w:divBdr>
                <w:top w:val="none" w:sz="0" w:space="0" w:color="auto"/>
                <w:left w:val="none" w:sz="0" w:space="0" w:color="auto"/>
                <w:bottom w:val="none" w:sz="0" w:space="0" w:color="auto"/>
                <w:right w:val="none" w:sz="0" w:space="0" w:color="auto"/>
              </w:divBdr>
            </w:div>
            <w:div w:id="533736234">
              <w:marLeft w:val="0"/>
              <w:marRight w:val="0"/>
              <w:marTop w:val="0"/>
              <w:marBottom w:val="0"/>
              <w:divBdr>
                <w:top w:val="none" w:sz="0" w:space="0" w:color="auto"/>
                <w:left w:val="none" w:sz="0" w:space="0" w:color="auto"/>
                <w:bottom w:val="none" w:sz="0" w:space="0" w:color="auto"/>
                <w:right w:val="none" w:sz="0" w:space="0" w:color="auto"/>
              </w:divBdr>
            </w:div>
            <w:div w:id="1885944613">
              <w:marLeft w:val="0"/>
              <w:marRight w:val="0"/>
              <w:marTop w:val="0"/>
              <w:marBottom w:val="0"/>
              <w:divBdr>
                <w:top w:val="none" w:sz="0" w:space="0" w:color="auto"/>
                <w:left w:val="none" w:sz="0" w:space="0" w:color="auto"/>
                <w:bottom w:val="none" w:sz="0" w:space="0" w:color="auto"/>
                <w:right w:val="none" w:sz="0" w:space="0" w:color="auto"/>
              </w:divBdr>
            </w:div>
            <w:div w:id="264390221">
              <w:marLeft w:val="0"/>
              <w:marRight w:val="0"/>
              <w:marTop w:val="0"/>
              <w:marBottom w:val="0"/>
              <w:divBdr>
                <w:top w:val="none" w:sz="0" w:space="0" w:color="auto"/>
                <w:left w:val="none" w:sz="0" w:space="0" w:color="auto"/>
                <w:bottom w:val="none" w:sz="0" w:space="0" w:color="auto"/>
                <w:right w:val="none" w:sz="0" w:space="0" w:color="auto"/>
              </w:divBdr>
            </w:div>
            <w:div w:id="109709179">
              <w:marLeft w:val="0"/>
              <w:marRight w:val="0"/>
              <w:marTop w:val="0"/>
              <w:marBottom w:val="0"/>
              <w:divBdr>
                <w:top w:val="none" w:sz="0" w:space="0" w:color="auto"/>
                <w:left w:val="none" w:sz="0" w:space="0" w:color="auto"/>
                <w:bottom w:val="none" w:sz="0" w:space="0" w:color="auto"/>
                <w:right w:val="none" w:sz="0" w:space="0" w:color="auto"/>
              </w:divBdr>
            </w:div>
            <w:div w:id="290400731">
              <w:marLeft w:val="0"/>
              <w:marRight w:val="0"/>
              <w:marTop w:val="0"/>
              <w:marBottom w:val="0"/>
              <w:divBdr>
                <w:top w:val="none" w:sz="0" w:space="0" w:color="auto"/>
                <w:left w:val="none" w:sz="0" w:space="0" w:color="auto"/>
                <w:bottom w:val="none" w:sz="0" w:space="0" w:color="auto"/>
                <w:right w:val="none" w:sz="0" w:space="0" w:color="auto"/>
              </w:divBdr>
            </w:div>
            <w:div w:id="1569341460">
              <w:marLeft w:val="0"/>
              <w:marRight w:val="0"/>
              <w:marTop w:val="0"/>
              <w:marBottom w:val="0"/>
              <w:divBdr>
                <w:top w:val="none" w:sz="0" w:space="0" w:color="auto"/>
                <w:left w:val="none" w:sz="0" w:space="0" w:color="auto"/>
                <w:bottom w:val="none" w:sz="0" w:space="0" w:color="auto"/>
                <w:right w:val="none" w:sz="0" w:space="0" w:color="auto"/>
              </w:divBdr>
            </w:div>
            <w:div w:id="1263151196">
              <w:marLeft w:val="0"/>
              <w:marRight w:val="0"/>
              <w:marTop w:val="0"/>
              <w:marBottom w:val="0"/>
              <w:divBdr>
                <w:top w:val="none" w:sz="0" w:space="0" w:color="auto"/>
                <w:left w:val="none" w:sz="0" w:space="0" w:color="auto"/>
                <w:bottom w:val="none" w:sz="0" w:space="0" w:color="auto"/>
                <w:right w:val="none" w:sz="0" w:space="0" w:color="auto"/>
              </w:divBdr>
            </w:div>
            <w:div w:id="1834755524">
              <w:marLeft w:val="0"/>
              <w:marRight w:val="0"/>
              <w:marTop w:val="0"/>
              <w:marBottom w:val="0"/>
              <w:divBdr>
                <w:top w:val="none" w:sz="0" w:space="0" w:color="auto"/>
                <w:left w:val="none" w:sz="0" w:space="0" w:color="auto"/>
                <w:bottom w:val="none" w:sz="0" w:space="0" w:color="auto"/>
                <w:right w:val="none" w:sz="0" w:space="0" w:color="auto"/>
              </w:divBdr>
            </w:div>
            <w:div w:id="1637946990">
              <w:marLeft w:val="0"/>
              <w:marRight w:val="0"/>
              <w:marTop w:val="0"/>
              <w:marBottom w:val="0"/>
              <w:divBdr>
                <w:top w:val="none" w:sz="0" w:space="0" w:color="auto"/>
                <w:left w:val="none" w:sz="0" w:space="0" w:color="auto"/>
                <w:bottom w:val="none" w:sz="0" w:space="0" w:color="auto"/>
                <w:right w:val="none" w:sz="0" w:space="0" w:color="auto"/>
              </w:divBdr>
            </w:div>
            <w:div w:id="108352638">
              <w:marLeft w:val="0"/>
              <w:marRight w:val="0"/>
              <w:marTop w:val="0"/>
              <w:marBottom w:val="0"/>
              <w:divBdr>
                <w:top w:val="none" w:sz="0" w:space="0" w:color="auto"/>
                <w:left w:val="none" w:sz="0" w:space="0" w:color="auto"/>
                <w:bottom w:val="none" w:sz="0" w:space="0" w:color="auto"/>
                <w:right w:val="none" w:sz="0" w:space="0" w:color="auto"/>
              </w:divBdr>
            </w:div>
            <w:div w:id="2025597019">
              <w:marLeft w:val="0"/>
              <w:marRight w:val="0"/>
              <w:marTop w:val="0"/>
              <w:marBottom w:val="0"/>
              <w:divBdr>
                <w:top w:val="none" w:sz="0" w:space="0" w:color="auto"/>
                <w:left w:val="none" w:sz="0" w:space="0" w:color="auto"/>
                <w:bottom w:val="none" w:sz="0" w:space="0" w:color="auto"/>
                <w:right w:val="none" w:sz="0" w:space="0" w:color="auto"/>
              </w:divBdr>
            </w:div>
            <w:div w:id="1089035641">
              <w:marLeft w:val="0"/>
              <w:marRight w:val="0"/>
              <w:marTop w:val="0"/>
              <w:marBottom w:val="0"/>
              <w:divBdr>
                <w:top w:val="none" w:sz="0" w:space="0" w:color="auto"/>
                <w:left w:val="none" w:sz="0" w:space="0" w:color="auto"/>
                <w:bottom w:val="none" w:sz="0" w:space="0" w:color="auto"/>
                <w:right w:val="none" w:sz="0" w:space="0" w:color="auto"/>
              </w:divBdr>
            </w:div>
            <w:div w:id="321398639">
              <w:marLeft w:val="0"/>
              <w:marRight w:val="0"/>
              <w:marTop w:val="0"/>
              <w:marBottom w:val="0"/>
              <w:divBdr>
                <w:top w:val="none" w:sz="0" w:space="0" w:color="auto"/>
                <w:left w:val="none" w:sz="0" w:space="0" w:color="auto"/>
                <w:bottom w:val="none" w:sz="0" w:space="0" w:color="auto"/>
                <w:right w:val="none" w:sz="0" w:space="0" w:color="auto"/>
              </w:divBdr>
            </w:div>
            <w:div w:id="1374421633">
              <w:marLeft w:val="0"/>
              <w:marRight w:val="0"/>
              <w:marTop w:val="0"/>
              <w:marBottom w:val="0"/>
              <w:divBdr>
                <w:top w:val="none" w:sz="0" w:space="0" w:color="auto"/>
                <w:left w:val="none" w:sz="0" w:space="0" w:color="auto"/>
                <w:bottom w:val="none" w:sz="0" w:space="0" w:color="auto"/>
                <w:right w:val="none" w:sz="0" w:space="0" w:color="auto"/>
              </w:divBdr>
            </w:div>
            <w:div w:id="279653379">
              <w:marLeft w:val="0"/>
              <w:marRight w:val="0"/>
              <w:marTop w:val="0"/>
              <w:marBottom w:val="0"/>
              <w:divBdr>
                <w:top w:val="none" w:sz="0" w:space="0" w:color="auto"/>
                <w:left w:val="none" w:sz="0" w:space="0" w:color="auto"/>
                <w:bottom w:val="none" w:sz="0" w:space="0" w:color="auto"/>
                <w:right w:val="none" w:sz="0" w:space="0" w:color="auto"/>
              </w:divBdr>
            </w:div>
            <w:div w:id="165677631">
              <w:marLeft w:val="0"/>
              <w:marRight w:val="0"/>
              <w:marTop w:val="0"/>
              <w:marBottom w:val="0"/>
              <w:divBdr>
                <w:top w:val="none" w:sz="0" w:space="0" w:color="auto"/>
                <w:left w:val="none" w:sz="0" w:space="0" w:color="auto"/>
                <w:bottom w:val="none" w:sz="0" w:space="0" w:color="auto"/>
                <w:right w:val="none" w:sz="0" w:space="0" w:color="auto"/>
              </w:divBdr>
            </w:div>
            <w:div w:id="763499035">
              <w:marLeft w:val="0"/>
              <w:marRight w:val="0"/>
              <w:marTop w:val="0"/>
              <w:marBottom w:val="0"/>
              <w:divBdr>
                <w:top w:val="none" w:sz="0" w:space="0" w:color="auto"/>
                <w:left w:val="none" w:sz="0" w:space="0" w:color="auto"/>
                <w:bottom w:val="none" w:sz="0" w:space="0" w:color="auto"/>
                <w:right w:val="none" w:sz="0" w:space="0" w:color="auto"/>
              </w:divBdr>
            </w:div>
            <w:div w:id="678390889">
              <w:marLeft w:val="0"/>
              <w:marRight w:val="0"/>
              <w:marTop w:val="0"/>
              <w:marBottom w:val="0"/>
              <w:divBdr>
                <w:top w:val="none" w:sz="0" w:space="0" w:color="auto"/>
                <w:left w:val="none" w:sz="0" w:space="0" w:color="auto"/>
                <w:bottom w:val="none" w:sz="0" w:space="0" w:color="auto"/>
                <w:right w:val="none" w:sz="0" w:space="0" w:color="auto"/>
              </w:divBdr>
            </w:div>
            <w:div w:id="613903131">
              <w:marLeft w:val="0"/>
              <w:marRight w:val="0"/>
              <w:marTop w:val="0"/>
              <w:marBottom w:val="0"/>
              <w:divBdr>
                <w:top w:val="none" w:sz="0" w:space="0" w:color="auto"/>
                <w:left w:val="none" w:sz="0" w:space="0" w:color="auto"/>
                <w:bottom w:val="none" w:sz="0" w:space="0" w:color="auto"/>
                <w:right w:val="none" w:sz="0" w:space="0" w:color="auto"/>
              </w:divBdr>
            </w:div>
            <w:div w:id="38475966">
              <w:marLeft w:val="0"/>
              <w:marRight w:val="0"/>
              <w:marTop w:val="0"/>
              <w:marBottom w:val="0"/>
              <w:divBdr>
                <w:top w:val="none" w:sz="0" w:space="0" w:color="auto"/>
                <w:left w:val="none" w:sz="0" w:space="0" w:color="auto"/>
                <w:bottom w:val="none" w:sz="0" w:space="0" w:color="auto"/>
                <w:right w:val="none" w:sz="0" w:space="0" w:color="auto"/>
              </w:divBdr>
            </w:div>
            <w:div w:id="814374396">
              <w:marLeft w:val="0"/>
              <w:marRight w:val="0"/>
              <w:marTop w:val="0"/>
              <w:marBottom w:val="0"/>
              <w:divBdr>
                <w:top w:val="none" w:sz="0" w:space="0" w:color="auto"/>
                <w:left w:val="none" w:sz="0" w:space="0" w:color="auto"/>
                <w:bottom w:val="none" w:sz="0" w:space="0" w:color="auto"/>
                <w:right w:val="none" w:sz="0" w:space="0" w:color="auto"/>
              </w:divBdr>
            </w:div>
            <w:div w:id="801387602">
              <w:marLeft w:val="0"/>
              <w:marRight w:val="0"/>
              <w:marTop w:val="0"/>
              <w:marBottom w:val="0"/>
              <w:divBdr>
                <w:top w:val="none" w:sz="0" w:space="0" w:color="auto"/>
                <w:left w:val="none" w:sz="0" w:space="0" w:color="auto"/>
                <w:bottom w:val="none" w:sz="0" w:space="0" w:color="auto"/>
                <w:right w:val="none" w:sz="0" w:space="0" w:color="auto"/>
              </w:divBdr>
            </w:div>
            <w:div w:id="1414400658">
              <w:marLeft w:val="0"/>
              <w:marRight w:val="0"/>
              <w:marTop w:val="0"/>
              <w:marBottom w:val="0"/>
              <w:divBdr>
                <w:top w:val="none" w:sz="0" w:space="0" w:color="auto"/>
                <w:left w:val="none" w:sz="0" w:space="0" w:color="auto"/>
                <w:bottom w:val="none" w:sz="0" w:space="0" w:color="auto"/>
                <w:right w:val="none" w:sz="0" w:space="0" w:color="auto"/>
              </w:divBdr>
            </w:div>
            <w:div w:id="121197989">
              <w:marLeft w:val="0"/>
              <w:marRight w:val="0"/>
              <w:marTop w:val="0"/>
              <w:marBottom w:val="0"/>
              <w:divBdr>
                <w:top w:val="none" w:sz="0" w:space="0" w:color="auto"/>
                <w:left w:val="none" w:sz="0" w:space="0" w:color="auto"/>
                <w:bottom w:val="none" w:sz="0" w:space="0" w:color="auto"/>
                <w:right w:val="none" w:sz="0" w:space="0" w:color="auto"/>
              </w:divBdr>
            </w:div>
            <w:div w:id="860703268">
              <w:marLeft w:val="0"/>
              <w:marRight w:val="0"/>
              <w:marTop w:val="0"/>
              <w:marBottom w:val="0"/>
              <w:divBdr>
                <w:top w:val="none" w:sz="0" w:space="0" w:color="auto"/>
                <w:left w:val="none" w:sz="0" w:space="0" w:color="auto"/>
                <w:bottom w:val="none" w:sz="0" w:space="0" w:color="auto"/>
                <w:right w:val="none" w:sz="0" w:space="0" w:color="auto"/>
              </w:divBdr>
            </w:div>
            <w:div w:id="1786997802">
              <w:marLeft w:val="0"/>
              <w:marRight w:val="0"/>
              <w:marTop w:val="0"/>
              <w:marBottom w:val="0"/>
              <w:divBdr>
                <w:top w:val="none" w:sz="0" w:space="0" w:color="auto"/>
                <w:left w:val="none" w:sz="0" w:space="0" w:color="auto"/>
                <w:bottom w:val="none" w:sz="0" w:space="0" w:color="auto"/>
                <w:right w:val="none" w:sz="0" w:space="0" w:color="auto"/>
              </w:divBdr>
            </w:div>
            <w:div w:id="626279237">
              <w:marLeft w:val="0"/>
              <w:marRight w:val="0"/>
              <w:marTop w:val="0"/>
              <w:marBottom w:val="0"/>
              <w:divBdr>
                <w:top w:val="none" w:sz="0" w:space="0" w:color="auto"/>
                <w:left w:val="none" w:sz="0" w:space="0" w:color="auto"/>
                <w:bottom w:val="none" w:sz="0" w:space="0" w:color="auto"/>
                <w:right w:val="none" w:sz="0" w:space="0" w:color="auto"/>
              </w:divBdr>
            </w:div>
            <w:div w:id="1353724145">
              <w:marLeft w:val="0"/>
              <w:marRight w:val="0"/>
              <w:marTop w:val="0"/>
              <w:marBottom w:val="0"/>
              <w:divBdr>
                <w:top w:val="none" w:sz="0" w:space="0" w:color="auto"/>
                <w:left w:val="none" w:sz="0" w:space="0" w:color="auto"/>
                <w:bottom w:val="none" w:sz="0" w:space="0" w:color="auto"/>
                <w:right w:val="none" w:sz="0" w:space="0" w:color="auto"/>
              </w:divBdr>
            </w:div>
            <w:div w:id="875119485">
              <w:marLeft w:val="0"/>
              <w:marRight w:val="0"/>
              <w:marTop w:val="0"/>
              <w:marBottom w:val="0"/>
              <w:divBdr>
                <w:top w:val="none" w:sz="0" w:space="0" w:color="auto"/>
                <w:left w:val="none" w:sz="0" w:space="0" w:color="auto"/>
                <w:bottom w:val="none" w:sz="0" w:space="0" w:color="auto"/>
                <w:right w:val="none" w:sz="0" w:space="0" w:color="auto"/>
              </w:divBdr>
            </w:div>
            <w:div w:id="826096982">
              <w:marLeft w:val="0"/>
              <w:marRight w:val="0"/>
              <w:marTop w:val="0"/>
              <w:marBottom w:val="0"/>
              <w:divBdr>
                <w:top w:val="none" w:sz="0" w:space="0" w:color="auto"/>
                <w:left w:val="none" w:sz="0" w:space="0" w:color="auto"/>
                <w:bottom w:val="none" w:sz="0" w:space="0" w:color="auto"/>
                <w:right w:val="none" w:sz="0" w:space="0" w:color="auto"/>
              </w:divBdr>
            </w:div>
            <w:div w:id="813762917">
              <w:marLeft w:val="0"/>
              <w:marRight w:val="0"/>
              <w:marTop w:val="0"/>
              <w:marBottom w:val="0"/>
              <w:divBdr>
                <w:top w:val="none" w:sz="0" w:space="0" w:color="auto"/>
                <w:left w:val="none" w:sz="0" w:space="0" w:color="auto"/>
                <w:bottom w:val="none" w:sz="0" w:space="0" w:color="auto"/>
                <w:right w:val="none" w:sz="0" w:space="0" w:color="auto"/>
              </w:divBdr>
            </w:div>
            <w:div w:id="1855411558">
              <w:marLeft w:val="0"/>
              <w:marRight w:val="0"/>
              <w:marTop w:val="0"/>
              <w:marBottom w:val="0"/>
              <w:divBdr>
                <w:top w:val="none" w:sz="0" w:space="0" w:color="auto"/>
                <w:left w:val="none" w:sz="0" w:space="0" w:color="auto"/>
                <w:bottom w:val="none" w:sz="0" w:space="0" w:color="auto"/>
                <w:right w:val="none" w:sz="0" w:space="0" w:color="auto"/>
              </w:divBdr>
            </w:div>
            <w:div w:id="1031225875">
              <w:marLeft w:val="0"/>
              <w:marRight w:val="0"/>
              <w:marTop w:val="0"/>
              <w:marBottom w:val="0"/>
              <w:divBdr>
                <w:top w:val="none" w:sz="0" w:space="0" w:color="auto"/>
                <w:left w:val="none" w:sz="0" w:space="0" w:color="auto"/>
                <w:bottom w:val="none" w:sz="0" w:space="0" w:color="auto"/>
                <w:right w:val="none" w:sz="0" w:space="0" w:color="auto"/>
              </w:divBdr>
            </w:div>
            <w:div w:id="1731684688">
              <w:marLeft w:val="0"/>
              <w:marRight w:val="0"/>
              <w:marTop w:val="0"/>
              <w:marBottom w:val="0"/>
              <w:divBdr>
                <w:top w:val="none" w:sz="0" w:space="0" w:color="auto"/>
                <w:left w:val="none" w:sz="0" w:space="0" w:color="auto"/>
                <w:bottom w:val="none" w:sz="0" w:space="0" w:color="auto"/>
                <w:right w:val="none" w:sz="0" w:space="0" w:color="auto"/>
              </w:divBdr>
            </w:div>
            <w:div w:id="1042945088">
              <w:marLeft w:val="0"/>
              <w:marRight w:val="0"/>
              <w:marTop w:val="0"/>
              <w:marBottom w:val="0"/>
              <w:divBdr>
                <w:top w:val="none" w:sz="0" w:space="0" w:color="auto"/>
                <w:left w:val="none" w:sz="0" w:space="0" w:color="auto"/>
                <w:bottom w:val="none" w:sz="0" w:space="0" w:color="auto"/>
                <w:right w:val="none" w:sz="0" w:space="0" w:color="auto"/>
              </w:divBdr>
            </w:div>
            <w:div w:id="1999574701">
              <w:marLeft w:val="0"/>
              <w:marRight w:val="0"/>
              <w:marTop w:val="0"/>
              <w:marBottom w:val="0"/>
              <w:divBdr>
                <w:top w:val="none" w:sz="0" w:space="0" w:color="auto"/>
                <w:left w:val="none" w:sz="0" w:space="0" w:color="auto"/>
                <w:bottom w:val="none" w:sz="0" w:space="0" w:color="auto"/>
                <w:right w:val="none" w:sz="0" w:space="0" w:color="auto"/>
              </w:divBdr>
            </w:div>
            <w:div w:id="1846548741">
              <w:marLeft w:val="0"/>
              <w:marRight w:val="0"/>
              <w:marTop w:val="0"/>
              <w:marBottom w:val="0"/>
              <w:divBdr>
                <w:top w:val="none" w:sz="0" w:space="0" w:color="auto"/>
                <w:left w:val="none" w:sz="0" w:space="0" w:color="auto"/>
                <w:bottom w:val="none" w:sz="0" w:space="0" w:color="auto"/>
                <w:right w:val="none" w:sz="0" w:space="0" w:color="auto"/>
              </w:divBdr>
            </w:div>
            <w:div w:id="1940865175">
              <w:marLeft w:val="0"/>
              <w:marRight w:val="0"/>
              <w:marTop w:val="0"/>
              <w:marBottom w:val="0"/>
              <w:divBdr>
                <w:top w:val="none" w:sz="0" w:space="0" w:color="auto"/>
                <w:left w:val="none" w:sz="0" w:space="0" w:color="auto"/>
                <w:bottom w:val="none" w:sz="0" w:space="0" w:color="auto"/>
                <w:right w:val="none" w:sz="0" w:space="0" w:color="auto"/>
              </w:divBdr>
            </w:div>
            <w:div w:id="29379699">
              <w:marLeft w:val="0"/>
              <w:marRight w:val="0"/>
              <w:marTop w:val="0"/>
              <w:marBottom w:val="0"/>
              <w:divBdr>
                <w:top w:val="none" w:sz="0" w:space="0" w:color="auto"/>
                <w:left w:val="none" w:sz="0" w:space="0" w:color="auto"/>
                <w:bottom w:val="none" w:sz="0" w:space="0" w:color="auto"/>
                <w:right w:val="none" w:sz="0" w:space="0" w:color="auto"/>
              </w:divBdr>
            </w:div>
            <w:div w:id="1839492495">
              <w:marLeft w:val="0"/>
              <w:marRight w:val="0"/>
              <w:marTop w:val="0"/>
              <w:marBottom w:val="0"/>
              <w:divBdr>
                <w:top w:val="none" w:sz="0" w:space="0" w:color="auto"/>
                <w:left w:val="none" w:sz="0" w:space="0" w:color="auto"/>
                <w:bottom w:val="none" w:sz="0" w:space="0" w:color="auto"/>
                <w:right w:val="none" w:sz="0" w:space="0" w:color="auto"/>
              </w:divBdr>
            </w:div>
            <w:div w:id="485510808">
              <w:marLeft w:val="0"/>
              <w:marRight w:val="0"/>
              <w:marTop w:val="0"/>
              <w:marBottom w:val="0"/>
              <w:divBdr>
                <w:top w:val="none" w:sz="0" w:space="0" w:color="auto"/>
                <w:left w:val="none" w:sz="0" w:space="0" w:color="auto"/>
                <w:bottom w:val="none" w:sz="0" w:space="0" w:color="auto"/>
                <w:right w:val="none" w:sz="0" w:space="0" w:color="auto"/>
              </w:divBdr>
            </w:div>
            <w:div w:id="1115951890">
              <w:marLeft w:val="0"/>
              <w:marRight w:val="0"/>
              <w:marTop w:val="0"/>
              <w:marBottom w:val="0"/>
              <w:divBdr>
                <w:top w:val="none" w:sz="0" w:space="0" w:color="auto"/>
                <w:left w:val="none" w:sz="0" w:space="0" w:color="auto"/>
                <w:bottom w:val="none" w:sz="0" w:space="0" w:color="auto"/>
                <w:right w:val="none" w:sz="0" w:space="0" w:color="auto"/>
              </w:divBdr>
            </w:div>
            <w:div w:id="573201101">
              <w:marLeft w:val="0"/>
              <w:marRight w:val="0"/>
              <w:marTop w:val="0"/>
              <w:marBottom w:val="0"/>
              <w:divBdr>
                <w:top w:val="none" w:sz="0" w:space="0" w:color="auto"/>
                <w:left w:val="none" w:sz="0" w:space="0" w:color="auto"/>
                <w:bottom w:val="none" w:sz="0" w:space="0" w:color="auto"/>
                <w:right w:val="none" w:sz="0" w:space="0" w:color="auto"/>
              </w:divBdr>
            </w:div>
            <w:div w:id="295917196">
              <w:marLeft w:val="0"/>
              <w:marRight w:val="0"/>
              <w:marTop w:val="0"/>
              <w:marBottom w:val="0"/>
              <w:divBdr>
                <w:top w:val="none" w:sz="0" w:space="0" w:color="auto"/>
                <w:left w:val="none" w:sz="0" w:space="0" w:color="auto"/>
                <w:bottom w:val="none" w:sz="0" w:space="0" w:color="auto"/>
                <w:right w:val="none" w:sz="0" w:space="0" w:color="auto"/>
              </w:divBdr>
            </w:div>
            <w:div w:id="1362054367">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731389325">
              <w:marLeft w:val="0"/>
              <w:marRight w:val="0"/>
              <w:marTop w:val="0"/>
              <w:marBottom w:val="0"/>
              <w:divBdr>
                <w:top w:val="none" w:sz="0" w:space="0" w:color="auto"/>
                <w:left w:val="none" w:sz="0" w:space="0" w:color="auto"/>
                <w:bottom w:val="none" w:sz="0" w:space="0" w:color="auto"/>
                <w:right w:val="none" w:sz="0" w:space="0" w:color="auto"/>
              </w:divBdr>
            </w:div>
            <w:div w:id="1016736958">
              <w:marLeft w:val="0"/>
              <w:marRight w:val="0"/>
              <w:marTop w:val="0"/>
              <w:marBottom w:val="0"/>
              <w:divBdr>
                <w:top w:val="none" w:sz="0" w:space="0" w:color="auto"/>
                <w:left w:val="none" w:sz="0" w:space="0" w:color="auto"/>
                <w:bottom w:val="none" w:sz="0" w:space="0" w:color="auto"/>
                <w:right w:val="none" w:sz="0" w:space="0" w:color="auto"/>
              </w:divBdr>
            </w:div>
            <w:div w:id="404380925">
              <w:marLeft w:val="0"/>
              <w:marRight w:val="0"/>
              <w:marTop w:val="0"/>
              <w:marBottom w:val="0"/>
              <w:divBdr>
                <w:top w:val="none" w:sz="0" w:space="0" w:color="auto"/>
                <w:left w:val="none" w:sz="0" w:space="0" w:color="auto"/>
                <w:bottom w:val="none" w:sz="0" w:space="0" w:color="auto"/>
                <w:right w:val="none" w:sz="0" w:space="0" w:color="auto"/>
              </w:divBdr>
            </w:div>
            <w:div w:id="1847285281">
              <w:marLeft w:val="0"/>
              <w:marRight w:val="0"/>
              <w:marTop w:val="0"/>
              <w:marBottom w:val="0"/>
              <w:divBdr>
                <w:top w:val="none" w:sz="0" w:space="0" w:color="auto"/>
                <w:left w:val="none" w:sz="0" w:space="0" w:color="auto"/>
                <w:bottom w:val="none" w:sz="0" w:space="0" w:color="auto"/>
                <w:right w:val="none" w:sz="0" w:space="0" w:color="auto"/>
              </w:divBdr>
            </w:div>
            <w:div w:id="1493059210">
              <w:marLeft w:val="0"/>
              <w:marRight w:val="0"/>
              <w:marTop w:val="0"/>
              <w:marBottom w:val="0"/>
              <w:divBdr>
                <w:top w:val="none" w:sz="0" w:space="0" w:color="auto"/>
                <w:left w:val="none" w:sz="0" w:space="0" w:color="auto"/>
                <w:bottom w:val="none" w:sz="0" w:space="0" w:color="auto"/>
                <w:right w:val="none" w:sz="0" w:space="0" w:color="auto"/>
              </w:divBdr>
            </w:div>
            <w:div w:id="940794616">
              <w:marLeft w:val="0"/>
              <w:marRight w:val="0"/>
              <w:marTop w:val="0"/>
              <w:marBottom w:val="0"/>
              <w:divBdr>
                <w:top w:val="none" w:sz="0" w:space="0" w:color="auto"/>
                <w:left w:val="none" w:sz="0" w:space="0" w:color="auto"/>
                <w:bottom w:val="none" w:sz="0" w:space="0" w:color="auto"/>
                <w:right w:val="none" w:sz="0" w:space="0" w:color="auto"/>
              </w:divBdr>
            </w:div>
            <w:div w:id="1628663248">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247465614">
              <w:marLeft w:val="0"/>
              <w:marRight w:val="0"/>
              <w:marTop w:val="0"/>
              <w:marBottom w:val="0"/>
              <w:divBdr>
                <w:top w:val="none" w:sz="0" w:space="0" w:color="auto"/>
                <w:left w:val="none" w:sz="0" w:space="0" w:color="auto"/>
                <w:bottom w:val="none" w:sz="0" w:space="0" w:color="auto"/>
                <w:right w:val="none" w:sz="0" w:space="0" w:color="auto"/>
              </w:divBdr>
            </w:div>
            <w:div w:id="170491232">
              <w:marLeft w:val="0"/>
              <w:marRight w:val="0"/>
              <w:marTop w:val="0"/>
              <w:marBottom w:val="0"/>
              <w:divBdr>
                <w:top w:val="none" w:sz="0" w:space="0" w:color="auto"/>
                <w:left w:val="none" w:sz="0" w:space="0" w:color="auto"/>
                <w:bottom w:val="none" w:sz="0" w:space="0" w:color="auto"/>
                <w:right w:val="none" w:sz="0" w:space="0" w:color="auto"/>
              </w:divBdr>
            </w:div>
            <w:div w:id="2018921376">
              <w:marLeft w:val="0"/>
              <w:marRight w:val="0"/>
              <w:marTop w:val="0"/>
              <w:marBottom w:val="0"/>
              <w:divBdr>
                <w:top w:val="none" w:sz="0" w:space="0" w:color="auto"/>
                <w:left w:val="none" w:sz="0" w:space="0" w:color="auto"/>
                <w:bottom w:val="none" w:sz="0" w:space="0" w:color="auto"/>
                <w:right w:val="none" w:sz="0" w:space="0" w:color="auto"/>
              </w:divBdr>
            </w:div>
            <w:div w:id="1784036799">
              <w:marLeft w:val="0"/>
              <w:marRight w:val="0"/>
              <w:marTop w:val="0"/>
              <w:marBottom w:val="0"/>
              <w:divBdr>
                <w:top w:val="none" w:sz="0" w:space="0" w:color="auto"/>
                <w:left w:val="none" w:sz="0" w:space="0" w:color="auto"/>
                <w:bottom w:val="none" w:sz="0" w:space="0" w:color="auto"/>
                <w:right w:val="none" w:sz="0" w:space="0" w:color="auto"/>
              </w:divBdr>
            </w:div>
            <w:div w:id="1524510477">
              <w:marLeft w:val="0"/>
              <w:marRight w:val="0"/>
              <w:marTop w:val="0"/>
              <w:marBottom w:val="0"/>
              <w:divBdr>
                <w:top w:val="none" w:sz="0" w:space="0" w:color="auto"/>
                <w:left w:val="none" w:sz="0" w:space="0" w:color="auto"/>
                <w:bottom w:val="none" w:sz="0" w:space="0" w:color="auto"/>
                <w:right w:val="none" w:sz="0" w:space="0" w:color="auto"/>
              </w:divBdr>
            </w:div>
            <w:div w:id="148327392">
              <w:marLeft w:val="0"/>
              <w:marRight w:val="0"/>
              <w:marTop w:val="0"/>
              <w:marBottom w:val="0"/>
              <w:divBdr>
                <w:top w:val="none" w:sz="0" w:space="0" w:color="auto"/>
                <w:left w:val="none" w:sz="0" w:space="0" w:color="auto"/>
                <w:bottom w:val="none" w:sz="0" w:space="0" w:color="auto"/>
                <w:right w:val="none" w:sz="0" w:space="0" w:color="auto"/>
              </w:divBdr>
            </w:div>
            <w:div w:id="1824152035">
              <w:marLeft w:val="0"/>
              <w:marRight w:val="0"/>
              <w:marTop w:val="0"/>
              <w:marBottom w:val="0"/>
              <w:divBdr>
                <w:top w:val="none" w:sz="0" w:space="0" w:color="auto"/>
                <w:left w:val="none" w:sz="0" w:space="0" w:color="auto"/>
                <w:bottom w:val="none" w:sz="0" w:space="0" w:color="auto"/>
                <w:right w:val="none" w:sz="0" w:space="0" w:color="auto"/>
              </w:divBdr>
            </w:div>
            <w:div w:id="1967469339">
              <w:marLeft w:val="0"/>
              <w:marRight w:val="0"/>
              <w:marTop w:val="0"/>
              <w:marBottom w:val="0"/>
              <w:divBdr>
                <w:top w:val="none" w:sz="0" w:space="0" w:color="auto"/>
                <w:left w:val="none" w:sz="0" w:space="0" w:color="auto"/>
                <w:bottom w:val="none" w:sz="0" w:space="0" w:color="auto"/>
                <w:right w:val="none" w:sz="0" w:space="0" w:color="auto"/>
              </w:divBdr>
            </w:div>
            <w:div w:id="844592462">
              <w:marLeft w:val="0"/>
              <w:marRight w:val="0"/>
              <w:marTop w:val="0"/>
              <w:marBottom w:val="0"/>
              <w:divBdr>
                <w:top w:val="none" w:sz="0" w:space="0" w:color="auto"/>
                <w:left w:val="none" w:sz="0" w:space="0" w:color="auto"/>
                <w:bottom w:val="none" w:sz="0" w:space="0" w:color="auto"/>
                <w:right w:val="none" w:sz="0" w:space="0" w:color="auto"/>
              </w:divBdr>
            </w:div>
            <w:div w:id="1382824305">
              <w:marLeft w:val="0"/>
              <w:marRight w:val="0"/>
              <w:marTop w:val="0"/>
              <w:marBottom w:val="0"/>
              <w:divBdr>
                <w:top w:val="none" w:sz="0" w:space="0" w:color="auto"/>
                <w:left w:val="none" w:sz="0" w:space="0" w:color="auto"/>
                <w:bottom w:val="none" w:sz="0" w:space="0" w:color="auto"/>
                <w:right w:val="none" w:sz="0" w:space="0" w:color="auto"/>
              </w:divBdr>
            </w:div>
            <w:div w:id="1077095306">
              <w:marLeft w:val="0"/>
              <w:marRight w:val="0"/>
              <w:marTop w:val="0"/>
              <w:marBottom w:val="0"/>
              <w:divBdr>
                <w:top w:val="none" w:sz="0" w:space="0" w:color="auto"/>
                <w:left w:val="none" w:sz="0" w:space="0" w:color="auto"/>
                <w:bottom w:val="none" w:sz="0" w:space="0" w:color="auto"/>
                <w:right w:val="none" w:sz="0" w:space="0" w:color="auto"/>
              </w:divBdr>
            </w:div>
            <w:div w:id="1429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247">
      <w:bodyDiv w:val="1"/>
      <w:marLeft w:val="0"/>
      <w:marRight w:val="0"/>
      <w:marTop w:val="0"/>
      <w:marBottom w:val="0"/>
      <w:divBdr>
        <w:top w:val="none" w:sz="0" w:space="0" w:color="auto"/>
        <w:left w:val="none" w:sz="0" w:space="0" w:color="auto"/>
        <w:bottom w:val="none" w:sz="0" w:space="0" w:color="auto"/>
        <w:right w:val="none" w:sz="0" w:space="0" w:color="auto"/>
      </w:divBdr>
    </w:div>
    <w:div w:id="308020759">
      <w:bodyDiv w:val="1"/>
      <w:marLeft w:val="0"/>
      <w:marRight w:val="0"/>
      <w:marTop w:val="0"/>
      <w:marBottom w:val="0"/>
      <w:divBdr>
        <w:top w:val="none" w:sz="0" w:space="0" w:color="auto"/>
        <w:left w:val="none" w:sz="0" w:space="0" w:color="auto"/>
        <w:bottom w:val="none" w:sz="0" w:space="0" w:color="auto"/>
        <w:right w:val="none" w:sz="0" w:space="0" w:color="auto"/>
      </w:divBdr>
      <w:divsChild>
        <w:div w:id="276375408">
          <w:marLeft w:val="0"/>
          <w:marRight w:val="0"/>
          <w:marTop w:val="0"/>
          <w:marBottom w:val="0"/>
          <w:divBdr>
            <w:top w:val="none" w:sz="0" w:space="0" w:color="auto"/>
            <w:left w:val="none" w:sz="0" w:space="0" w:color="auto"/>
            <w:bottom w:val="none" w:sz="0" w:space="0" w:color="auto"/>
            <w:right w:val="none" w:sz="0" w:space="0" w:color="auto"/>
          </w:divBdr>
          <w:divsChild>
            <w:div w:id="11878094">
              <w:marLeft w:val="0"/>
              <w:marRight w:val="0"/>
              <w:marTop w:val="0"/>
              <w:marBottom w:val="0"/>
              <w:divBdr>
                <w:top w:val="none" w:sz="0" w:space="0" w:color="auto"/>
                <w:left w:val="none" w:sz="0" w:space="0" w:color="auto"/>
                <w:bottom w:val="none" w:sz="0" w:space="0" w:color="auto"/>
                <w:right w:val="none" w:sz="0" w:space="0" w:color="auto"/>
              </w:divBdr>
            </w:div>
            <w:div w:id="26225851">
              <w:marLeft w:val="0"/>
              <w:marRight w:val="0"/>
              <w:marTop w:val="0"/>
              <w:marBottom w:val="0"/>
              <w:divBdr>
                <w:top w:val="none" w:sz="0" w:space="0" w:color="auto"/>
                <w:left w:val="none" w:sz="0" w:space="0" w:color="auto"/>
                <w:bottom w:val="none" w:sz="0" w:space="0" w:color="auto"/>
                <w:right w:val="none" w:sz="0" w:space="0" w:color="auto"/>
              </w:divBdr>
            </w:div>
            <w:div w:id="29261124">
              <w:marLeft w:val="0"/>
              <w:marRight w:val="0"/>
              <w:marTop w:val="0"/>
              <w:marBottom w:val="0"/>
              <w:divBdr>
                <w:top w:val="none" w:sz="0" w:space="0" w:color="auto"/>
                <w:left w:val="none" w:sz="0" w:space="0" w:color="auto"/>
                <w:bottom w:val="none" w:sz="0" w:space="0" w:color="auto"/>
                <w:right w:val="none" w:sz="0" w:space="0" w:color="auto"/>
              </w:divBdr>
            </w:div>
            <w:div w:id="29689507">
              <w:marLeft w:val="0"/>
              <w:marRight w:val="0"/>
              <w:marTop w:val="0"/>
              <w:marBottom w:val="0"/>
              <w:divBdr>
                <w:top w:val="none" w:sz="0" w:space="0" w:color="auto"/>
                <w:left w:val="none" w:sz="0" w:space="0" w:color="auto"/>
                <w:bottom w:val="none" w:sz="0" w:space="0" w:color="auto"/>
                <w:right w:val="none" w:sz="0" w:space="0" w:color="auto"/>
              </w:divBdr>
            </w:div>
            <w:div w:id="31081421">
              <w:marLeft w:val="0"/>
              <w:marRight w:val="0"/>
              <w:marTop w:val="0"/>
              <w:marBottom w:val="0"/>
              <w:divBdr>
                <w:top w:val="none" w:sz="0" w:space="0" w:color="auto"/>
                <w:left w:val="none" w:sz="0" w:space="0" w:color="auto"/>
                <w:bottom w:val="none" w:sz="0" w:space="0" w:color="auto"/>
                <w:right w:val="none" w:sz="0" w:space="0" w:color="auto"/>
              </w:divBdr>
            </w:div>
            <w:div w:id="3416429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65543213">
              <w:marLeft w:val="0"/>
              <w:marRight w:val="0"/>
              <w:marTop w:val="0"/>
              <w:marBottom w:val="0"/>
              <w:divBdr>
                <w:top w:val="none" w:sz="0" w:space="0" w:color="auto"/>
                <w:left w:val="none" w:sz="0" w:space="0" w:color="auto"/>
                <w:bottom w:val="none" w:sz="0" w:space="0" w:color="auto"/>
                <w:right w:val="none" w:sz="0" w:space="0" w:color="auto"/>
              </w:divBdr>
            </w:div>
            <w:div w:id="69274176">
              <w:marLeft w:val="0"/>
              <w:marRight w:val="0"/>
              <w:marTop w:val="0"/>
              <w:marBottom w:val="0"/>
              <w:divBdr>
                <w:top w:val="none" w:sz="0" w:space="0" w:color="auto"/>
                <w:left w:val="none" w:sz="0" w:space="0" w:color="auto"/>
                <w:bottom w:val="none" w:sz="0" w:space="0" w:color="auto"/>
                <w:right w:val="none" w:sz="0" w:space="0" w:color="auto"/>
              </w:divBdr>
            </w:div>
            <w:div w:id="72506509">
              <w:marLeft w:val="0"/>
              <w:marRight w:val="0"/>
              <w:marTop w:val="0"/>
              <w:marBottom w:val="0"/>
              <w:divBdr>
                <w:top w:val="none" w:sz="0" w:space="0" w:color="auto"/>
                <w:left w:val="none" w:sz="0" w:space="0" w:color="auto"/>
                <w:bottom w:val="none" w:sz="0" w:space="0" w:color="auto"/>
                <w:right w:val="none" w:sz="0" w:space="0" w:color="auto"/>
              </w:divBdr>
            </w:div>
            <w:div w:id="72943063">
              <w:marLeft w:val="0"/>
              <w:marRight w:val="0"/>
              <w:marTop w:val="0"/>
              <w:marBottom w:val="0"/>
              <w:divBdr>
                <w:top w:val="none" w:sz="0" w:space="0" w:color="auto"/>
                <w:left w:val="none" w:sz="0" w:space="0" w:color="auto"/>
                <w:bottom w:val="none" w:sz="0" w:space="0" w:color="auto"/>
                <w:right w:val="none" w:sz="0" w:space="0" w:color="auto"/>
              </w:divBdr>
            </w:div>
            <w:div w:id="7972040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99960500">
              <w:marLeft w:val="0"/>
              <w:marRight w:val="0"/>
              <w:marTop w:val="0"/>
              <w:marBottom w:val="0"/>
              <w:divBdr>
                <w:top w:val="none" w:sz="0" w:space="0" w:color="auto"/>
                <w:left w:val="none" w:sz="0" w:space="0" w:color="auto"/>
                <w:bottom w:val="none" w:sz="0" w:space="0" w:color="auto"/>
                <w:right w:val="none" w:sz="0" w:space="0" w:color="auto"/>
              </w:divBdr>
            </w:div>
            <w:div w:id="100498757">
              <w:marLeft w:val="0"/>
              <w:marRight w:val="0"/>
              <w:marTop w:val="0"/>
              <w:marBottom w:val="0"/>
              <w:divBdr>
                <w:top w:val="none" w:sz="0" w:space="0" w:color="auto"/>
                <w:left w:val="none" w:sz="0" w:space="0" w:color="auto"/>
                <w:bottom w:val="none" w:sz="0" w:space="0" w:color="auto"/>
                <w:right w:val="none" w:sz="0" w:space="0" w:color="auto"/>
              </w:divBdr>
            </w:div>
            <w:div w:id="103617627">
              <w:marLeft w:val="0"/>
              <w:marRight w:val="0"/>
              <w:marTop w:val="0"/>
              <w:marBottom w:val="0"/>
              <w:divBdr>
                <w:top w:val="none" w:sz="0" w:space="0" w:color="auto"/>
                <w:left w:val="none" w:sz="0" w:space="0" w:color="auto"/>
                <w:bottom w:val="none" w:sz="0" w:space="0" w:color="auto"/>
                <w:right w:val="none" w:sz="0" w:space="0" w:color="auto"/>
              </w:divBdr>
            </w:div>
            <w:div w:id="133717316">
              <w:marLeft w:val="0"/>
              <w:marRight w:val="0"/>
              <w:marTop w:val="0"/>
              <w:marBottom w:val="0"/>
              <w:divBdr>
                <w:top w:val="none" w:sz="0" w:space="0" w:color="auto"/>
                <w:left w:val="none" w:sz="0" w:space="0" w:color="auto"/>
                <w:bottom w:val="none" w:sz="0" w:space="0" w:color="auto"/>
                <w:right w:val="none" w:sz="0" w:space="0" w:color="auto"/>
              </w:divBdr>
            </w:div>
            <w:div w:id="160003623">
              <w:marLeft w:val="0"/>
              <w:marRight w:val="0"/>
              <w:marTop w:val="0"/>
              <w:marBottom w:val="0"/>
              <w:divBdr>
                <w:top w:val="none" w:sz="0" w:space="0" w:color="auto"/>
                <w:left w:val="none" w:sz="0" w:space="0" w:color="auto"/>
                <w:bottom w:val="none" w:sz="0" w:space="0" w:color="auto"/>
                <w:right w:val="none" w:sz="0" w:space="0" w:color="auto"/>
              </w:divBdr>
            </w:div>
            <w:div w:id="166143273">
              <w:marLeft w:val="0"/>
              <w:marRight w:val="0"/>
              <w:marTop w:val="0"/>
              <w:marBottom w:val="0"/>
              <w:divBdr>
                <w:top w:val="none" w:sz="0" w:space="0" w:color="auto"/>
                <w:left w:val="none" w:sz="0" w:space="0" w:color="auto"/>
                <w:bottom w:val="none" w:sz="0" w:space="0" w:color="auto"/>
                <w:right w:val="none" w:sz="0" w:space="0" w:color="auto"/>
              </w:divBdr>
            </w:div>
            <w:div w:id="186481178">
              <w:marLeft w:val="0"/>
              <w:marRight w:val="0"/>
              <w:marTop w:val="0"/>
              <w:marBottom w:val="0"/>
              <w:divBdr>
                <w:top w:val="none" w:sz="0" w:space="0" w:color="auto"/>
                <w:left w:val="none" w:sz="0" w:space="0" w:color="auto"/>
                <w:bottom w:val="none" w:sz="0" w:space="0" w:color="auto"/>
                <w:right w:val="none" w:sz="0" w:space="0" w:color="auto"/>
              </w:divBdr>
            </w:div>
            <w:div w:id="206532075">
              <w:marLeft w:val="0"/>
              <w:marRight w:val="0"/>
              <w:marTop w:val="0"/>
              <w:marBottom w:val="0"/>
              <w:divBdr>
                <w:top w:val="none" w:sz="0" w:space="0" w:color="auto"/>
                <w:left w:val="none" w:sz="0" w:space="0" w:color="auto"/>
                <w:bottom w:val="none" w:sz="0" w:space="0" w:color="auto"/>
                <w:right w:val="none" w:sz="0" w:space="0" w:color="auto"/>
              </w:divBdr>
            </w:div>
            <w:div w:id="208079293">
              <w:marLeft w:val="0"/>
              <w:marRight w:val="0"/>
              <w:marTop w:val="0"/>
              <w:marBottom w:val="0"/>
              <w:divBdr>
                <w:top w:val="none" w:sz="0" w:space="0" w:color="auto"/>
                <w:left w:val="none" w:sz="0" w:space="0" w:color="auto"/>
                <w:bottom w:val="none" w:sz="0" w:space="0" w:color="auto"/>
                <w:right w:val="none" w:sz="0" w:space="0" w:color="auto"/>
              </w:divBdr>
            </w:div>
            <w:div w:id="209999678">
              <w:marLeft w:val="0"/>
              <w:marRight w:val="0"/>
              <w:marTop w:val="0"/>
              <w:marBottom w:val="0"/>
              <w:divBdr>
                <w:top w:val="none" w:sz="0" w:space="0" w:color="auto"/>
                <w:left w:val="none" w:sz="0" w:space="0" w:color="auto"/>
                <w:bottom w:val="none" w:sz="0" w:space="0" w:color="auto"/>
                <w:right w:val="none" w:sz="0" w:space="0" w:color="auto"/>
              </w:divBdr>
            </w:div>
            <w:div w:id="218829665">
              <w:marLeft w:val="0"/>
              <w:marRight w:val="0"/>
              <w:marTop w:val="0"/>
              <w:marBottom w:val="0"/>
              <w:divBdr>
                <w:top w:val="none" w:sz="0" w:space="0" w:color="auto"/>
                <w:left w:val="none" w:sz="0" w:space="0" w:color="auto"/>
                <w:bottom w:val="none" w:sz="0" w:space="0" w:color="auto"/>
                <w:right w:val="none" w:sz="0" w:space="0" w:color="auto"/>
              </w:divBdr>
            </w:div>
            <w:div w:id="222719064">
              <w:marLeft w:val="0"/>
              <w:marRight w:val="0"/>
              <w:marTop w:val="0"/>
              <w:marBottom w:val="0"/>
              <w:divBdr>
                <w:top w:val="none" w:sz="0" w:space="0" w:color="auto"/>
                <w:left w:val="none" w:sz="0" w:space="0" w:color="auto"/>
                <w:bottom w:val="none" w:sz="0" w:space="0" w:color="auto"/>
                <w:right w:val="none" w:sz="0" w:space="0" w:color="auto"/>
              </w:divBdr>
            </w:div>
            <w:div w:id="227226389">
              <w:marLeft w:val="0"/>
              <w:marRight w:val="0"/>
              <w:marTop w:val="0"/>
              <w:marBottom w:val="0"/>
              <w:divBdr>
                <w:top w:val="none" w:sz="0" w:space="0" w:color="auto"/>
                <w:left w:val="none" w:sz="0" w:space="0" w:color="auto"/>
                <w:bottom w:val="none" w:sz="0" w:space="0" w:color="auto"/>
                <w:right w:val="none" w:sz="0" w:space="0" w:color="auto"/>
              </w:divBdr>
            </w:div>
            <w:div w:id="231623754">
              <w:marLeft w:val="0"/>
              <w:marRight w:val="0"/>
              <w:marTop w:val="0"/>
              <w:marBottom w:val="0"/>
              <w:divBdr>
                <w:top w:val="none" w:sz="0" w:space="0" w:color="auto"/>
                <w:left w:val="none" w:sz="0" w:space="0" w:color="auto"/>
                <w:bottom w:val="none" w:sz="0" w:space="0" w:color="auto"/>
                <w:right w:val="none" w:sz="0" w:space="0" w:color="auto"/>
              </w:divBdr>
            </w:div>
            <w:div w:id="251165635">
              <w:marLeft w:val="0"/>
              <w:marRight w:val="0"/>
              <w:marTop w:val="0"/>
              <w:marBottom w:val="0"/>
              <w:divBdr>
                <w:top w:val="none" w:sz="0" w:space="0" w:color="auto"/>
                <w:left w:val="none" w:sz="0" w:space="0" w:color="auto"/>
                <w:bottom w:val="none" w:sz="0" w:space="0" w:color="auto"/>
                <w:right w:val="none" w:sz="0" w:space="0" w:color="auto"/>
              </w:divBdr>
            </w:div>
            <w:div w:id="277298674">
              <w:marLeft w:val="0"/>
              <w:marRight w:val="0"/>
              <w:marTop w:val="0"/>
              <w:marBottom w:val="0"/>
              <w:divBdr>
                <w:top w:val="none" w:sz="0" w:space="0" w:color="auto"/>
                <w:left w:val="none" w:sz="0" w:space="0" w:color="auto"/>
                <w:bottom w:val="none" w:sz="0" w:space="0" w:color="auto"/>
                <w:right w:val="none" w:sz="0" w:space="0" w:color="auto"/>
              </w:divBdr>
            </w:div>
            <w:div w:id="296496399">
              <w:marLeft w:val="0"/>
              <w:marRight w:val="0"/>
              <w:marTop w:val="0"/>
              <w:marBottom w:val="0"/>
              <w:divBdr>
                <w:top w:val="none" w:sz="0" w:space="0" w:color="auto"/>
                <w:left w:val="none" w:sz="0" w:space="0" w:color="auto"/>
                <w:bottom w:val="none" w:sz="0" w:space="0" w:color="auto"/>
                <w:right w:val="none" w:sz="0" w:space="0" w:color="auto"/>
              </w:divBdr>
            </w:div>
            <w:div w:id="303509424">
              <w:marLeft w:val="0"/>
              <w:marRight w:val="0"/>
              <w:marTop w:val="0"/>
              <w:marBottom w:val="0"/>
              <w:divBdr>
                <w:top w:val="none" w:sz="0" w:space="0" w:color="auto"/>
                <w:left w:val="none" w:sz="0" w:space="0" w:color="auto"/>
                <w:bottom w:val="none" w:sz="0" w:space="0" w:color="auto"/>
                <w:right w:val="none" w:sz="0" w:space="0" w:color="auto"/>
              </w:divBdr>
            </w:div>
            <w:div w:id="310325991">
              <w:marLeft w:val="0"/>
              <w:marRight w:val="0"/>
              <w:marTop w:val="0"/>
              <w:marBottom w:val="0"/>
              <w:divBdr>
                <w:top w:val="none" w:sz="0" w:space="0" w:color="auto"/>
                <w:left w:val="none" w:sz="0" w:space="0" w:color="auto"/>
                <w:bottom w:val="none" w:sz="0" w:space="0" w:color="auto"/>
                <w:right w:val="none" w:sz="0" w:space="0" w:color="auto"/>
              </w:divBdr>
            </w:div>
            <w:div w:id="313723803">
              <w:marLeft w:val="0"/>
              <w:marRight w:val="0"/>
              <w:marTop w:val="0"/>
              <w:marBottom w:val="0"/>
              <w:divBdr>
                <w:top w:val="none" w:sz="0" w:space="0" w:color="auto"/>
                <w:left w:val="none" w:sz="0" w:space="0" w:color="auto"/>
                <w:bottom w:val="none" w:sz="0" w:space="0" w:color="auto"/>
                <w:right w:val="none" w:sz="0" w:space="0" w:color="auto"/>
              </w:divBdr>
            </w:div>
            <w:div w:id="319817069">
              <w:marLeft w:val="0"/>
              <w:marRight w:val="0"/>
              <w:marTop w:val="0"/>
              <w:marBottom w:val="0"/>
              <w:divBdr>
                <w:top w:val="none" w:sz="0" w:space="0" w:color="auto"/>
                <w:left w:val="none" w:sz="0" w:space="0" w:color="auto"/>
                <w:bottom w:val="none" w:sz="0" w:space="0" w:color="auto"/>
                <w:right w:val="none" w:sz="0" w:space="0" w:color="auto"/>
              </w:divBdr>
            </w:div>
            <w:div w:id="335811655">
              <w:marLeft w:val="0"/>
              <w:marRight w:val="0"/>
              <w:marTop w:val="0"/>
              <w:marBottom w:val="0"/>
              <w:divBdr>
                <w:top w:val="none" w:sz="0" w:space="0" w:color="auto"/>
                <w:left w:val="none" w:sz="0" w:space="0" w:color="auto"/>
                <w:bottom w:val="none" w:sz="0" w:space="0" w:color="auto"/>
                <w:right w:val="none" w:sz="0" w:space="0" w:color="auto"/>
              </w:divBdr>
            </w:div>
            <w:div w:id="340275936">
              <w:marLeft w:val="0"/>
              <w:marRight w:val="0"/>
              <w:marTop w:val="0"/>
              <w:marBottom w:val="0"/>
              <w:divBdr>
                <w:top w:val="none" w:sz="0" w:space="0" w:color="auto"/>
                <w:left w:val="none" w:sz="0" w:space="0" w:color="auto"/>
                <w:bottom w:val="none" w:sz="0" w:space="0" w:color="auto"/>
                <w:right w:val="none" w:sz="0" w:space="0" w:color="auto"/>
              </w:divBdr>
            </w:div>
            <w:div w:id="367947361">
              <w:marLeft w:val="0"/>
              <w:marRight w:val="0"/>
              <w:marTop w:val="0"/>
              <w:marBottom w:val="0"/>
              <w:divBdr>
                <w:top w:val="none" w:sz="0" w:space="0" w:color="auto"/>
                <w:left w:val="none" w:sz="0" w:space="0" w:color="auto"/>
                <w:bottom w:val="none" w:sz="0" w:space="0" w:color="auto"/>
                <w:right w:val="none" w:sz="0" w:space="0" w:color="auto"/>
              </w:divBdr>
            </w:div>
            <w:div w:id="373846599">
              <w:marLeft w:val="0"/>
              <w:marRight w:val="0"/>
              <w:marTop w:val="0"/>
              <w:marBottom w:val="0"/>
              <w:divBdr>
                <w:top w:val="none" w:sz="0" w:space="0" w:color="auto"/>
                <w:left w:val="none" w:sz="0" w:space="0" w:color="auto"/>
                <w:bottom w:val="none" w:sz="0" w:space="0" w:color="auto"/>
                <w:right w:val="none" w:sz="0" w:space="0" w:color="auto"/>
              </w:divBdr>
            </w:div>
            <w:div w:id="374740464">
              <w:marLeft w:val="0"/>
              <w:marRight w:val="0"/>
              <w:marTop w:val="0"/>
              <w:marBottom w:val="0"/>
              <w:divBdr>
                <w:top w:val="none" w:sz="0" w:space="0" w:color="auto"/>
                <w:left w:val="none" w:sz="0" w:space="0" w:color="auto"/>
                <w:bottom w:val="none" w:sz="0" w:space="0" w:color="auto"/>
                <w:right w:val="none" w:sz="0" w:space="0" w:color="auto"/>
              </w:divBdr>
            </w:div>
            <w:div w:id="377901911">
              <w:marLeft w:val="0"/>
              <w:marRight w:val="0"/>
              <w:marTop w:val="0"/>
              <w:marBottom w:val="0"/>
              <w:divBdr>
                <w:top w:val="none" w:sz="0" w:space="0" w:color="auto"/>
                <w:left w:val="none" w:sz="0" w:space="0" w:color="auto"/>
                <w:bottom w:val="none" w:sz="0" w:space="0" w:color="auto"/>
                <w:right w:val="none" w:sz="0" w:space="0" w:color="auto"/>
              </w:divBdr>
            </w:div>
            <w:div w:id="378479637">
              <w:marLeft w:val="0"/>
              <w:marRight w:val="0"/>
              <w:marTop w:val="0"/>
              <w:marBottom w:val="0"/>
              <w:divBdr>
                <w:top w:val="none" w:sz="0" w:space="0" w:color="auto"/>
                <w:left w:val="none" w:sz="0" w:space="0" w:color="auto"/>
                <w:bottom w:val="none" w:sz="0" w:space="0" w:color="auto"/>
                <w:right w:val="none" w:sz="0" w:space="0" w:color="auto"/>
              </w:divBdr>
            </w:div>
            <w:div w:id="397286737">
              <w:marLeft w:val="0"/>
              <w:marRight w:val="0"/>
              <w:marTop w:val="0"/>
              <w:marBottom w:val="0"/>
              <w:divBdr>
                <w:top w:val="none" w:sz="0" w:space="0" w:color="auto"/>
                <w:left w:val="none" w:sz="0" w:space="0" w:color="auto"/>
                <w:bottom w:val="none" w:sz="0" w:space="0" w:color="auto"/>
                <w:right w:val="none" w:sz="0" w:space="0" w:color="auto"/>
              </w:divBdr>
            </w:div>
            <w:div w:id="404567137">
              <w:marLeft w:val="0"/>
              <w:marRight w:val="0"/>
              <w:marTop w:val="0"/>
              <w:marBottom w:val="0"/>
              <w:divBdr>
                <w:top w:val="none" w:sz="0" w:space="0" w:color="auto"/>
                <w:left w:val="none" w:sz="0" w:space="0" w:color="auto"/>
                <w:bottom w:val="none" w:sz="0" w:space="0" w:color="auto"/>
                <w:right w:val="none" w:sz="0" w:space="0" w:color="auto"/>
              </w:divBdr>
            </w:div>
            <w:div w:id="407465000">
              <w:marLeft w:val="0"/>
              <w:marRight w:val="0"/>
              <w:marTop w:val="0"/>
              <w:marBottom w:val="0"/>
              <w:divBdr>
                <w:top w:val="none" w:sz="0" w:space="0" w:color="auto"/>
                <w:left w:val="none" w:sz="0" w:space="0" w:color="auto"/>
                <w:bottom w:val="none" w:sz="0" w:space="0" w:color="auto"/>
                <w:right w:val="none" w:sz="0" w:space="0" w:color="auto"/>
              </w:divBdr>
            </w:div>
            <w:div w:id="416630506">
              <w:marLeft w:val="0"/>
              <w:marRight w:val="0"/>
              <w:marTop w:val="0"/>
              <w:marBottom w:val="0"/>
              <w:divBdr>
                <w:top w:val="none" w:sz="0" w:space="0" w:color="auto"/>
                <w:left w:val="none" w:sz="0" w:space="0" w:color="auto"/>
                <w:bottom w:val="none" w:sz="0" w:space="0" w:color="auto"/>
                <w:right w:val="none" w:sz="0" w:space="0" w:color="auto"/>
              </w:divBdr>
            </w:div>
            <w:div w:id="426656682">
              <w:marLeft w:val="0"/>
              <w:marRight w:val="0"/>
              <w:marTop w:val="0"/>
              <w:marBottom w:val="0"/>
              <w:divBdr>
                <w:top w:val="none" w:sz="0" w:space="0" w:color="auto"/>
                <w:left w:val="none" w:sz="0" w:space="0" w:color="auto"/>
                <w:bottom w:val="none" w:sz="0" w:space="0" w:color="auto"/>
                <w:right w:val="none" w:sz="0" w:space="0" w:color="auto"/>
              </w:divBdr>
            </w:div>
            <w:div w:id="426736787">
              <w:marLeft w:val="0"/>
              <w:marRight w:val="0"/>
              <w:marTop w:val="0"/>
              <w:marBottom w:val="0"/>
              <w:divBdr>
                <w:top w:val="none" w:sz="0" w:space="0" w:color="auto"/>
                <w:left w:val="none" w:sz="0" w:space="0" w:color="auto"/>
                <w:bottom w:val="none" w:sz="0" w:space="0" w:color="auto"/>
                <w:right w:val="none" w:sz="0" w:space="0" w:color="auto"/>
              </w:divBdr>
            </w:div>
            <w:div w:id="427121667">
              <w:marLeft w:val="0"/>
              <w:marRight w:val="0"/>
              <w:marTop w:val="0"/>
              <w:marBottom w:val="0"/>
              <w:divBdr>
                <w:top w:val="none" w:sz="0" w:space="0" w:color="auto"/>
                <w:left w:val="none" w:sz="0" w:space="0" w:color="auto"/>
                <w:bottom w:val="none" w:sz="0" w:space="0" w:color="auto"/>
                <w:right w:val="none" w:sz="0" w:space="0" w:color="auto"/>
              </w:divBdr>
            </w:div>
            <w:div w:id="438527521">
              <w:marLeft w:val="0"/>
              <w:marRight w:val="0"/>
              <w:marTop w:val="0"/>
              <w:marBottom w:val="0"/>
              <w:divBdr>
                <w:top w:val="none" w:sz="0" w:space="0" w:color="auto"/>
                <w:left w:val="none" w:sz="0" w:space="0" w:color="auto"/>
                <w:bottom w:val="none" w:sz="0" w:space="0" w:color="auto"/>
                <w:right w:val="none" w:sz="0" w:space="0" w:color="auto"/>
              </w:divBdr>
            </w:div>
            <w:div w:id="440034076">
              <w:marLeft w:val="0"/>
              <w:marRight w:val="0"/>
              <w:marTop w:val="0"/>
              <w:marBottom w:val="0"/>
              <w:divBdr>
                <w:top w:val="none" w:sz="0" w:space="0" w:color="auto"/>
                <w:left w:val="none" w:sz="0" w:space="0" w:color="auto"/>
                <w:bottom w:val="none" w:sz="0" w:space="0" w:color="auto"/>
                <w:right w:val="none" w:sz="0" w:space="0" w:color="auto"/>
              </w:divBdr>
            </w:div>
            <w:div w:id="440610833">
              <w:marLeft w:val="0"/>
              <w:marRight w:val="0"/>
              <w:marTop w:val="0"/>
              <w:marBottom w:val="0"/>
              <w:divBdr>
                <w:top w:val="none" w:sz="0" w:space="0" w:color="auto"/>
                <w:left w:val="none" w:sz="0" w:space="0" w:color="auto"/>
                <w:bottom w:val="none" w:sz="0" w:space="0" w:color="auto"/>
                <w:right w:val="none" w:sz="0" w:space="0" w:color="auto"/>
              </w:divBdr>
            </w:div>
            <w:div w:id="442959228">
              <w:marLeft w:val="0"/>
              <w:marRight w:val="0"/>
              <w:marTop w:val="0"/>
              <w:marBottom w:val="0"/>
              <w:divBdr>
                <w:top w:val="none" w:sz="0" w:space="0" w:color="auto"/>
                <w:left w:val="none" w:sz="0" w:space="0" w:color="auto"/>
                <w:bottom w:val="none" w:sz="0" w:space="0" w:color="auto"/>
                <w:right w:val="none" w:sz="0" w:space="0" w:color="auto"/>
              </w:divBdr>
            </w:div>
            <w:div w:id="446201255">
              <w:marLeft w:val="0"/>
              <w:marRight w:val="0"/>
              <w:marTop w:val="0"/>
              <w:marBottom w:val="0"/>
              <w:divBdr>
                <w:top w:val="none" w:sz="0" w:space="0" w:color="auto"/>
                <w:left w:val="none" w:sz="0" w:space="0" w:color="auto"/>
                <w:bottom w:val="none" w:sz="0" w:space="0" w:color="auto"/>
                <w:right w:val="none" w:sz="0" w:space="0" w:color="auto"/>
              </w:divBdr>
            </w:div>
            <w:div w:id="453014343">
              <w:marLeft w:val="0"/>
              <w:marRight w:val="0"/>
              <w:marTop w:val="0"/>
              <w:marBottom w:val="0"/>
              <w:divBdr>
                <w:top w:val="none" w:sz="0" w:space="0" w:color="auto"/>
                <w:left w:val="none" w:sz="0" w:space="0" w:color="auto"/>
                <w:bottom w:val="none" w:sz="0" w:space="0" w:color="auto"/>
                <w:right w:val="none" w:sz="0" w:space="0" w:color="auto"/>
              </w:divBdr>
            </w:div>
            <w:div w:id="454104570">
              <w:marLeft w:val="0"/>
              <w:marRight w:val="0"/>
              <w:marTop w:val="0"/>
              <w:marBottom w:val="0"/>
              <w:divBdr>
                <w:top w:val="none" w:sz="0" w:space="0" w:color="auto"/>
                <w:left w:val="none" w:sz="0" w:space="0" w:color="auto"/>
                <w:bottom w:val="none" w:sz="0" w:space="0" w:color="auto"/>
                <w:right w:val="none" w:sz="0" w:space="0" w:color="auto"/>
              </w:divBdr>
            </w:div>
            <w:div w:id="475881758">
              <w:marLeft w:val="0"/>
              <w:marRight w:val="0"/>
              <w:marTop w:val="0"/>
              <w:marBottom w:val="0"/>
              <w:divBdr>
                <w:top w:val="none" w:sz="0" w:space="0" w:color="auto"/>
                <w:left w:val="none" w:sz="0" w:space="0" w:color="auto"/>
                <w:bottom w:val="none" w:sz="0" w:space="0" w:color="auto"/>
                <w:right w:val="none" w:sz="0" w:space="0" w:color="auto"/>
              </w:divBdr>
            </w:div>
            <w:div w:id="498232234">
              <w:marLeft w:val="0"/>
              <w:marRight w:val="0"/>
              <w:marTop w:val="0"/>
              <w:marBottom w:val="0"/>
              <w:divBdr>
                <w:top w:val="none" w:sz="0" w:space="0" w:color="auto"/>
                <w:left w:val="none" w:sz="0" w:space="0" w:color="auto"/>
                <w:bottom w:val="none" w:sz="0" w:space="0" w:color="auto"/>
                <w:right w:val="none" w:sz="0" w:space="0" w:color="auto"/>
              </w:divBdr>
            </w:div>
            <w:div w:id="498544333">
              <w:marLeft w:val="0"/>
              <w:marRight w:val="0"/>
              <w:marTop w:val="0"/>
              <w:marBottom w:val="0"/>
              <w:divBdr>
                <w:top w:val="none" w:sz="0" w:space="0" w:color="auto"/>
                <w:left w:val="none" w:sz="0" w:space="0" w:color="auto"/>
                <w:bottom w:val="none" w:sz="0" w:space="0" w:color="auto"/>
                <w:right w:val="none" w:sz="0" w:space="0" w:color="auto"/>
              </w:divBdr>
            </w:div>
            <w:div w:id="510871750">
              <w:marLeft w:val="0"/>
              <w:marRight w:val="0"/>
              <w:marTop w:val="0"/>
              <w:marBottom w:val="0"/>
              <w:divBdr>
                <w:top w:val="none" w:sz="0" w:space="0" w:color="auto"/>
                <w:left w:val="none" w:sz="0" w:space="0" w:color="auto"/>
                <w:bottom w:val="none" w:sz="0" w:space="0" w:color="auto"/>
                <w:right w:val="none" w:sz="0" w:space="0" w:color="auto"/>
              </w:divBdr>
            </w:div>
            <w:div w:id="522982507">
              <w:marLeft w:val="0"/>
              <w:marRight w:val="0"/>
              <w:marTop w:val="0"/>
              <w:marBottom w:val="0"/>
              <w:divBdr>
                <w:top w:val="none" w:sz="0" w:space="0" w:color="auto"/>
                <w:left w:val="none" w:sz="0" w:space="0" w:color="auto"/>
                <w:bottom w:val="none" w:sz="0" w:space="0" w:color="auto"/>
                <w:right w:val="none" w:sz="0" w:space="0" w:color="auto"/>
              </w:divBdr>
            </w:div>
            <w:div w:id="529951192">
              <w:marLeft w:val="0"/>
              <w:marRight w:val="0"/>
              <w:marTop w:val="0"/>
              <w:marBottom w:val="0"/>
              <w:divBdr>
                <w:top w:val="none" w:sz="0" w:space="0" w:color="auto"/>
                <w:left w:val="none" w:sz="0" w:space="0" w:color="auto"/>
                <w:bottom w:val="none" w:sz="0" w:space="0" w:color="auto"/>
                <w:right w:val="none" w:sz="0" w:space="0" w:color="auto"/>
              </w:divBdr>
            </w:div>
            <w:div w:id="540752013">
              <w:marLeft w:val="0"/>
              <w:marRight w:val="0"/>
              <w:marTop w:val="0"/>
              <w:marBottom w:val="0"/>
              <w:divBdr>
                <w:top w:val="none" w:sz="0" w:space="0" w:color="auto"/>
                <w:left w:val="none" w:sz="0" w:space="0" w:color="auto"/>
                <w:bottom w:val="none" w:sz="0" w:space="0" w:color="auto"/>
                <w:right w:val="none" w:sz="0" w:space="0" w:color="auto"/>
              </w:divBdr>
            </w:div>
            <w:div w:id="548421021">
              <w:marLeft w:val="0"/>
              <w:marRight w:val="0"/>
              <w:marTop w:val="0"/>
              <w:marBottom w:val="0"/>
              <w:divBdr>
                <w:top w:val="none" w:sz="0" w:space="0" w:color="auto"/>
                <w:left w:val="none" w:sz="0" w:space="0" w:color="auto"/>
                <w:bottom w:val="none" w:sz="0" w:space="0" w:color="auto"/>
                <w:right w:val="none" w:sz="0" w:space="0" w:color="auto"/>
              </w:divBdr>
            </w:div>
            <w:div w:id="556017980">
              <w:marLeft w:val="0"/>
              <w:marRight w:val="0"/>
              <w:marTop w:val="0"/>
              <w:marBottom w:val="0"/>
              <w:divBdr>
                <w:top w:val="none" w:sz="0" w:space="0" w:color="auto"/>
                <w:left w:val="none" w:sz="0" w:space="0" w:color="auto"/>
                <w:bottom w:val="none" w:sz="0" w:space="0" w:color="auto"/>
                <w:right w:val="none" w:sz="0" w:space="0" w:color="auto"/>
              </w:divBdr>
            </w:div>
            <w:div w:id="570890710">
              <w:marLeft w:val="0"/>
              <w:marRight w:val="0"/>
              <w:marTop w:val="0"/>
              <w:marBottom w:val="0"/>
              <w:divBdr>
                <w:top w:val="none" w:sz="0" w:space="0" w:color="auto"/>
                <w:left w:val="none" w:sz="0" w:space="0" w:color="auto"/>
                <w:bottom w:val="none" w:sz="0" w:space="0" w:color="auto"/>
                <w:right w:val="none" w:sz="0" w:space="0" w:color="auto"/>
              </w:divBdr>
            </w:div>
            <w:div w:id="575474323">
              <w:marLeft w:val="0"/>
              <w:marRight w:val="0"/>
              <w:marTop w:val="0"/>
              <w:marBottom w:val="0"/>
              <w:divBdr>
                <w:top w:val="none" w:sz="0" w:space="0" w:color="auto"/>
                <w:left w:val="none" w:sz="0" w:space="0" w:color="auto"/>
                <w:bottom w:val="none" w:sz="0" w:space="0" w:color="auto"/>
                <w:right w:val="none" w:sz="0" w:space="0" w:color="auto"/>
              </w:divBdr>
            </w:div>
            <w:div w:id="589198004">
              <w:marLeft w:val="0"/>
              <w:marRight w:val="0"/>
              <w:marTop w:val="0"/>
              <w:marBottom w:val="0"/>
              <w:divBdr>
                <w:top w:val="none" w:sz="0" w:space="0" w:color="auto"/>
                <w:left w:val="none" w:sz="0" w:space="0" w:color="auto"/>
                <w:bottom w:val="none" w:sz="0" w:space="0" w:color="auto"/>
                <w:right w:val="none" w:sz="0" w:space="0" w:color="auto"/>
              </w:divBdr>
            </w:div>
            <w:div w:id="598752623">
              <w:marLeft w:val="0"/>
              <w:marRight w:val="0"/>
              <w:marTop w:val="0"/>
              <w:marBottom w:val="0"/>
              <w:divBdr>
                <w:top w:val="none" w:sz="0" w:space="0" w:color="auto"/>
                <w:left w:val="none" w:sz="0" w:space="0" w:color="auto"/>
                <w:bottom w:val="none" w:sz="0" w:space="0" w:color="auto"/>
                <w:right w:val="none" w:sz="0" w:space="0" w:color="auto"/>
              </w:divBdr>
            </w:div>
            <w:div w:id="609514034">
              <w:marLeft w:val="0"/>
              <w:marRight w:val="0"/>
              <w:marTop w:val="0"/>
              <w:marBottom w:val="0"/>
              <w:divBdr>
                <w:top w:val="none" w:sz="0" w:space="0" w:color="auto"/>
                <w:left w:val="none" w:sz="0" w:space="0" w:color="auto"/>
                <w:bottom w:val="none" w:sz="0" w:space="0" w:color="auto"/>
                <w:right w:val="none" w:sz="0" w:space="0" w:color="auto"/>
              </w:divBdr>
            </w:div>
            <w:div w:id="611983337">
              <w:marLeft w:val="0"/>
              <w:marRight w:val="0"/>
              <w:marTop w:val="0"/>
              <w:marBottom w:val="0"/>
              <w:divBdr>
                <w:top w:val="none" w:sz="0" w:space="0" w:color="auto"/>
                <w:left w:val="none" w:sz="0" w:space="0" w:color="auto"/>
                <w:bottom w:val="none" w:sz="0" w:space="0" w:color="auto"/>
                <w:right w:val="none" w:sz="0" w:space="0" w:color="auto"/>
              </w:divBdr>
            </w:div>
            <w:div w:id="617950380">
              <w:marLeft w:val="0"/>
              <w:marRight w:val="0"/>
              <w:marTop w:val="0"/>
              <w:marBottom w:val="0"/>
              <w:divBdr>
                <w:top w:val="none" w:sz="0" w:space="0" w:color="auto"/>
                <w:left w:val="none" w:sz="0" w:space="0" w:color="auto"/>
                <w:bottom w:val="none" w:sz="0" w:space="0" w:color="auto"/>
                <w:right w:val="none" w:sz="0" w:space="0" w:color="auto"/>
              </w:divBdr>
            </w:div>
            <w:div w:id="621958303">
              <w:marLeft w:val="0"/>
              <w:marRight w:val="0"/>
              <w:marTop w:val="0"/>
              <w:marBottom w:val="0"/>
              <w:divBdr>
                <w:top w:val="none" w:sz="0" w:space="0" w:color="auto"/>
                <w:left w:val="none" w:sz="0" w:space="0" w:color="auto"/>
                <w:bottom w:val="none" w:sz="0" w:space="0" w:color="auto"/>
                <w:right w:val="none" w:sz="0" w:space="0" w:color="auto"/>
              </w:divBdr>
            </w:div>
            <w:div w:id="624316444">
              <w:marLeft w:val="0"/>
              <w:marRight w:val="0"/>
              <w:marTop w:val="0"/>
              <w:marBottom w:val="0"/>
              <w:divBdr>
                <w:top w:val="none" w:sz="0" w:space="0" w:color="auto"/>
                <w:left w:val="none" w:sz="0" w:space="0" w:color="auto"/>
                <w:bottom w:val="none" w:sz="0" w:space="0" w:color="auto"/>
                <w:right w:val="none" w:sz="0" w:space="0" w:color="auto"/>
              </w:divBdr>
            </w:div>
            <w:div w:id="629290943">
              <w:marLeft w:val="0"/>
              <w:marRight w:val="0"/>
              <w:marTop w:val="0"/>
              <w:marBottom w:val="0"/>
              <w:divBdr>
                <w:top w:val="none" w:sz="0" w:space="0" w:color="auto"/>
                <w:left w:val="none" w:sz="0" w:space="0" w:color="auto"/>
                <w:bottom w:val="none" w:sz="0" w:space="0" w:color="auto"/>
                <w:right w:val="none" w:sz="0" w:space="0" w:color="auto"/>
              </w:divBdr>
            </w:div>
            <w:div w:id="632098466">
              <w:marLeft w:val="0"/>
              <w:marRight w:val="0"/>
              <w:marTop w:val="0"/>
              <w:marBottom w:val="0"/>
              <w:divBdr>
                <w:top w:val="none" w:sz="0" w:space="0" w:color="auto"/>
                <w:left w:val="none" w:sz="0" w:space="0" w:color="auto"/>
                <w:bottom w:val="none" w:sz="0" w:space="0" w:color="auto"/>
                <w:right w:val="none" w:sz="0" w:space="0" w:color="auto"/>
              </w:divBdr>
            </w:div>
            <w:div w:id="647977900">
              <w:marLeft w:val="0"/>
              <w:marRight w:val="0"/>
              <w:marTop w:val="0"/>
              <w:marBottom w:val="0"/>
              <w:divBdr>
                <w:top w:val="none" w:sz="0" w:space="0" w:color="auto"/>
                <w:left w:val="none" w:sz="0" w:space="0" w:color="auto"/>
                <w:bottom w:val="none" w:sz="0" w:space="0" w:color="auto"/>
                <w:right w:val="none" w:sz="0" w:space="0" w:color="auto"/>
              </w:divBdr>
            </w:div>
            <w:div w:id="671488719">
              <w:marLeft w:val="0"/>
              <w:marRight w:val="0"/>
              <w:marTop w:val="0"/>
              <w:marBottom w:val="0"/>
              <w:divBdr>
                <w:top w:val="none" w:sz="0" w:space="0" w:color="auto"/>
                <w:left w:val="none" w:sz="0" w:space="0" w:color="auto"/>
                <w:bottom w:val="none" w:sz="0" w:space="0" w:color="auto"/>
                <w:right w:val="none" w:sz="0" w:space="0" w:color="auto"/>
              </w:divBdr>
            </w:div>
            <w:div w:id="676885804">
              <w:marLeft w:val="0"/>
              <w:marRight w:val="0"/>
              <w:marTop w:val="0"/>
              <w:marBottom w:val="0"/>
              <w:divBdr>
                <w:top w:val="none" w:sz="0" w:space="0" w:color="auto"/>
                <w:left w:val="none" w:sz="0" w:space="0" w:color="auto"/>
                <w:bottom w:val="none" w:sz="0" w:space="0" w:color="auto"/>
                <w:right w:val="none" w:sz="0" w:space="0" w:color="auto"/>
              </w:divBdr>
            </w:div>
            <w:div w:id="688680496">
              <w:marLeft w:val="0"/>
              <w:marRight w:val="0"/>
              <w:marTop w:val="0"/>
              <w:marBottom w:val="0"/>
              <w:divBdr>
                <w:top w:val="none" w:sz="0" w:space="0" w:color="auto"/>
                <w:left w:val="none" w:sz="0" w:space="0" w:color="auto"/>
                <w:bottom w:val="none" w:sz="0" w:space="0" w:color="auto"/>
                <w:right w:val="none" w:sz="0" w:space="0" w:color="auto"/>
              </w:divBdr>
            </w:div>
            <w:div w:id="691032357">
              <w:marLeft w:val="0"/>
              <w:marRight w:val="0"/>
              <w:marTop w:val="0"/>
              <w:marBottom w:val="0"/>
              <w:divBdr>
                <w:top w:val="none" w:sz="0" w:space="0" w:color="auto"/>
                <w:left w:val="none" w:sz="0" w:space="0" w:color="auto"/>
                <w:bottom w:val="none" w:sz="0" w:space="0" w:color="auto"/>
                <w:right w:val="none" w:sz="0" w:space="0" w:color="auto"/>
              </w:divBdr>
            </w:div>
            <w:div w:id="707292505">
              <w:marLeft w:val="0"/>
              <w:marRight w:val="0"/>
              <w:marTop w:val="0"/>
              <w:marBottom w:val="0"/>
              <w:divBdr>
                <w:top w:val="none" w:sz="0" w:space="0" w:color="auto"/>
                <w:left w:val="none" w:sz="0" w:space="0" w:color="auto"/>
                <w:bottom w:val="none" w:sz="0" w:space="0" w:color="auto"/>
                <w:right w:val="none" w:sz="0" w:space="0" w:color="auto"/>
              </w:divBdr>
            </w:div>
            <w:div w:id="738408816">
              <w:marLeft w:val="0"/>
              <w:marRight w:val="0"/>
              <w:marTop w:val="0"/>
              <w:marBottom w:val="0"/>
              <w:divBdr>
                <w:top w:val="none" w:sz="0" w:space="0" w:color="auto"/>
                <w:left w:val="none" w:sz="0" w:space="0" w:color="auto"/>
                <w:bottom w:val="none" w:sz="0" w:space="0" w:color="auto"/>
                <w:right w:val="none" w:sz="0" w:space="0" w:color="auto"/>
              </w:divBdr>
            </w:div>
            <w:div w:id="742534404">
              <w:marLeft w:val="0"/>
              <w:marRight w:val="0"/>
              <w:marTop w:val="0"/>
              <w:marBottom w:val="0"/>
              <w:divBdr>
                <w:top w:val="none" w:sz="0" w:space="0" w:color="auto"/>
                <w:left w:val="none" w:sz="0" w:space="0" w:color="auto"/>
                <w:bottom w:val="none" w:sz="0" w:space="0" w:color="auto"/>
                <w:right w:val="none" w:sz="0" w:space="0" w:color="auto"/>
              </w:divBdr>
            </w:div>
            <w:div w:id="755638220">
              <w:marLeft w:val="0"/>
              <w:marRight w:val="0"/>
              <w:marTop w:val="0"/>
              <w:marBottom w:val="0"/>
              <w:divBdr>
                <w:top w:val="none" w:sz="0" w:space="0" w:color="auto"/>
                <w:left w:val="none" w:sz="0" w:space="0" w:color="auto"/>
                <w:bottom w:val="none" w:sz="0" w:space="0" w:color="auto"/>
                <w:right w:val="none" w:sz="0" w:space="0" w:color="auto"/>
              </w:divBdr>
            </w:div>
            <w:div w:id="758254001">
              <w:marLeft w:val="0"/>
              <w:marRight w:val="0"/>
              <w:marTop w:val="0"/>
              <w:marBottom w:val="0"/>
              <w:divBdr>
                <w:top w:val="none" w:sz="0" w:space="0" w:color="auto"/>
                <w:left w:val="none" w:sz="0" w:space="0" w:color="auto"/>
                <w:bottom w:val="none" w:sz="0" w:space="0" w:color="auto"/>
                <w:right w:val="none" w:sz="0" w:space="0" w:color="auto"/>
              </w:divBdr>
            </w:div>
            <w:div w:id="759302307">
              <w:marLeft w:val="0"/>
              <w:marRight w:val="0"/>
              <w:marTop w:val="0"/>
              <w:marBottom w:val="0"/>
              <w:divBdr>
                <w:top w:val="none" w:sz="0" w:space="0" w:color="auto"/>
                <w:left w:val="none" w:sz="0" w:space="0" w:color="auto"/>
                <w:bottom w:val="none" w:sz="0" w:space="0" w:color="auto"/>
                <w:right w:val="none" w:sz="0" w:space="0" w:color="auto"/>
              </w:divBdr>
            </w:div>
            <w:div w:id="762384878">
              <w:marLeft w:val="0"/>
              <w:marRight w:val="0"/>
              <w:marTop w:val="0"/>
              <w:marBottom w:val="0"/>
              <w:divBdr>
                <w:top w:val="none" w:sz="0" w:space="0" w:color="auto"/>
                <w:left w:val="none" w:sz="0" w:space="0" w:color="auto"/>
                <w:bottom w:val="none" w:sz="0" w:space="0" w:color="auto"/>
                <w:right w:val="none" w:sz="0" w:space="0" w:color="auto"/>
              </w:divBdr>
            </w:div>
            <w:div w:id="762460669">
              <w:marLeft w:val="0"/>
              <w:marRight w:val="0"/>
              <w:marTop w:val="0"/>
              <w:marBottom w:val="0"/>
              <w:divBdr>
                <w:top w:val="none" w:sz="0" w:space="0" w:color="auto"/>
                <w:left w:val="none" w:sz="0" w:space="0" w:color="auto"/>
                <w:bottom w:val="none" w:sz="0" w:space="0" w:color="auto"/>
                <w:right w:val="none" w:sz="0" w:space="0" w:color="auto"/>
              </w:divBdr>
            </w:div>
            <w:div w:id="794370886">
              <w:marLeft w:val="0"/>
              <w:marRight w:val="0"/>
              <w:marTop w:val="0"/>
              <w:marBottom w:val="0"/>
              <w:divBdr>
                <w:top w:val="none" w:sz="0" w:space="0" w:color="auto"/>
                <w:left w:val="none" w:sz="0" w:space="0" w:color="auto"/>
                <w:bottom w:val="none" w:sz="0" w:space="0" w:color="auto"/>
                <w:right w:val="none" w:sz="0" w:space="0" w:color="auto"/>
              </w:divBdr>
            </w:div>
            <w:div w:id="795174916">
              <w:marLeft w:val="0"/>
              <w:marRight w:val="0"/>
              <w:marTop w:val="0"/>
              <w:marBottom w:val="0"/>
              <w:divBdr>
                <w:top w:val="none" w:sz="0" w:space="0" w:color="auto"/>
                <w:left w:val="none" w:sz="0" w:space="0" w:color="auto"/>
                <w:bottom w:val="none" w:sz="0" w:space="0" w:color="auto"/>
                <w:right w:val="none" w:sz="0" w:space="0" w:color="auto"/>
              </w:divBdr>
            </w:div>
            <w:div w:id="800611795">
              <w:marLeft w:val="0"/>
              <w:marRight w:val="0"/>
              <w:marTop w:val="0"/>
              <w:marBottom w:val="0"/>
              <w:divBdr>
                <w:top w:val="none" w:sz="0" w:space="0" w:color="auto"/>
                <w:left w:val="none" w:sz="0" w:space="0" w:color="auto"/>
                <w:bottom w:val="none" w:sz="0" w:space="0" w:color="auto"/>
                <w:right w:val="none" w:sz="0" w:space="0" w:color="auto"/>
              </w:divBdr>
            </w:div>
            <w:div w:id="802192712">
              <w:marLeft w:val="0"/>
              <w:marRight w:val="0"/>
              <w:marTop w:val="0"/>
              <w:marBottom w:val="0"/>
              <w:divBdr>
                <w:top w:val="none" w:sz="0" w:space="0" w:color="auto"/>
                <w:left w:val="none" w:sz="0" w:space="0" w:color="auto"/>
                <w:bottom w:val="none" w:sz="0" w:space="0" w:color="auto"/>
                <w:right w:val="none" w:sz="0" w:space="0" w:color="auto"/>
              </w:divBdr>
            </w:div>
            <w:div w:id="807935500">
              <w:marLeft w:val="0"/>
              <w:marRight w:val="0"/>
              <w:marTop w:val="0"/>
              <w:marBottom w:val="0"/>
              <w:divBdr>
                <w:top w:val="none" w:sz="0" w:space="0" w:color="auto"/>
                <w:left w:val="none" w:sz="0" w:space="0" w:color="auto"/>
                <w:bottom w:val="none" w:sz="0" w:space="0" w:color="auto"/>
                <w:right w:val="none" w:sz="0" w:space="0" w:color="auto"/>
              </w:divBdr>
            </w:div>
            <w:div w:id="809908875">
              <w:marLeft w:val="0"/>
              <w:marRight w:val="0"/>
              <w:marTop w:val="0"/>
              <w:marBottom w:val="0"/>
              <w:divBdr>
                <w:top w:val="none" w:sz="0" w:space="0" w:color="auto"/>
                <w:left w:val="none" w:sz="0" w:space="0" w:color="auto"/>
                <w:bottom w:val="none" w:sz="0" w:space="0" w:color="auto"/>
                <w:right w:val="none" w:sz="0" w:space="0" w:color="auto"/>
              </w:divBdr>
            </w:div>
            <w:div w:id="816263608">
              <w:marLeft w:val="0"/>
              <w:marRight w:val="0"/>
              <w:marTop w:val="0"/>
              <w:marBottom w:val="0"/>
              <w:divBdr>
                <w:top w:val="none" w:sz="0" w:space="0" w:color="auto"/>
                <w:left w:val="none" w:sz="0" w:space="0" w:color="auto"/>
                <w:bottom w:val="none" w:sz="0" w:space="0" w:color="auto"/>
                <w:right w:val="none" w:sz="0" w:space="0" w:color="auto"/>
              </w:divBdr>
            </w:div>
            <w:div w:id="821772926">
              <w:marLeft w:val="0"/>
              <w:marRight w:val="0"/>
              <w:marTop w:val="0"/>
              <w:marBottom w:val="0"/>
              <w:divBdr>
                <w:top w:val="none" w:sz="0" w:space="0" w:color="auto"/>
                <w:left w:val="none" w:sz="0" w:space="0" w:color="auto"/>
                <w:bottom w:val="none" w:sz="0" w:space="0" w:color="auto"/>
                <w:right w:val="none" w:sz="0" w:space="0" w:color="auto"/>
              </w:divBdr>
            </w:div>
            <w:div w:id="828062394">
              <w:marLeft w:val="0"/>
              <w:marRight w:val="0"/>
              <w:marTop w:val="0"/>
              <w:marBottom w:val="0"/>
              <w:divBdr>
                <w:top w:val="none" w:sz="0" w:space="0" w:color="auto"/>
                <w:left w:val="none" w:sz="0" w:space="0" w:color="auto"/>
                <w:bottom w:val="none" w:sz="0" w:space="0" w:color="auto"/>
                <w:right w:val="none" w:sz="0" w:space="0" w:color="auto"/>
              </w:divBdr>
            </w:div>
            <w:div w:id="832183961">
              <w:marLeft w:val="0"/>
              <w:marRight w:val="0"/>
              <w:marTop w:val="0"/>
              <w:marBottom w:val="0"/>
              <w:divBdr>
                <w:top w:val="none" w:sz="0" w:space="0" w:color="auto"/>
                <w:left w:val="none" w:sz="0" w:space="0" w:color="auto"/>
                <w:bottom w:val="none" w:sz="0" w:space="0" w:color="auto"/>
                <w:right w:val="none" w:sz="0" w:space="0" w:color="auto"/>
              </w:divBdr>
            </w:div>
            <w:div w:id="835851600">
              <w:marLeft w:val="0"/>
              <w:marRight w:val="0"/>
              <w:marTop w:val="0"/>
              <w:marBottom w:val="0"/>
              <w:divBdr>
                <w:top w:val="none" w:sz="0" w:space="0" w:color="auto"/>
                <w:left w:val="none" w:sz="0" w:space="0" w:color="auto"/>
                <w:bottom w:val="none" w:sz="0" w:space="0" w:color="auto"/>
                <w:right w:val="none" w:sz="0" w:space="0" w:color="auto"/>
              </w:divBdr>
            </w:div>
            <w:div w:id="857815001">
              <w:marLeft w:val="0"/>
              <w:marRight w:val="0"/>
              <w:marTop w:val="0"/>
              <w:marBottom w:val="0"/>
              <w:divBdr>
                <w:top w:val="none" w:sz="0" w:space="0" w:color="auto"/>
                <w:left w:val="none" w:sz="0" w:space="0" w:color="auto"/>
                <w:bottom w:val="none" w:sz="0" w:space="0" w:color="auto"/>
                <w:right w:val="none" w:sz="0" w:space="0" w:color="auto"/>
              </w:divBdr>
            </w:div>
            <w:div w:id="866020468">
              <w:marLeft w:val="0"/>
              <w:marRight w:val="0"/>
              <w:marTop w:val="0"/>
              <w:marBottom w:val="0"/>
              <w:divBdr>
                <w:top w:val="none" w:sz="0" w:space="0" w:color="auto"/>
                <w:left w:val="none" w:sz="0" w:space="0" w:color="auto"/>
                <w:bottom w:val="none" w:sz="0" w:space="0" w:color="auto"/>
                <w:right w:val="none" w:sz="0" w:space="0" w:color="auto"/>
              </w:divBdr>
            </w:div>
            <w:div w:id="889079182">
              <w:marLeft w:val="0"/>
              <w:marRight w:val="0"/>
              <w:marTop w:val="0"/>
              <w:marBottom w:val="0"/>
              <w:divBdr>
                <w:top w:val="none" w:sz="0" w:space="0" w:color="auto"/>
                <w:left w:val="none" w:sz="0" w:space="0" w:color="auto"/>
                <w:bottom w:val="none" w:sz="0" w:space="0" w:color="auto"/>
                <w:right w:val="none" w:sz="0" w:space="0" w:color="auto"/>
              </w:divBdr>
            </w:div>
            <w:div w:id="891816870">
              <w:marLeft w:val="0"/>
              <w:marRight w:val="0"/>
              <w:marTop w:val="0"/>
              <w:marBottom w:val="0"/>
              <w:divBdr>
                <w:top w:val="none" w:sz="0" w:space="0" w:color="auto"/>
                <w:left w:val="none" w:sz="0" w:space="0" w:color="auto"/>
                <w:bottom w:val="none" w:sz="0" w:space="0" w:color="auto"/>
                <w:right w:val="none" w:sz="0" w:space="0" w:color="auto"/>
              </w:divBdr>
            </w:div>
            <w:div w:id="894003809">
              <w:marLeft w:val="0"/>
              <w:marRight w:val="0"/>
              <w:marTop w:val="0"/>
              <w:marBottom w:val="0"/>
              <w:divBdr>
                <w:top w:val="none" w:sz="0" w:space="0" w:color="auto"/>
                <w:left w:val="none" w:sz="0" w:space="0" w:color="auto"/>
                <w:bottom w:val="none" w:sz="0" w:space="0" w:color="auto"/>
                <w:right w:val="none" w:sz="0" w:space="0" w:color="auto"/>
              </w:divBdr>
            </w:div>
            <w:div w:id="895244441">
              <w:marLeft w:val="0"/>
              <w:marRight w:val="0"/>
              <w:marTop w:val="0"/>
              <w:marBottom w:val="0"/>
              <w:divBdr>
                <w:top w:val="none" w:sz="0" w:space="0" w:color="auto"/>
                <w:left w:val="none" w:sz="0" w:space="0" w:color="auto"/>
                <w:bottom w:val="none" w:sz="0" w:space="0" w:color="auto"/>
                <w:right w:val="none" w:sz="0" w:space="0" w:color="auto"/>
              </w:divBdr>
            </w:div>
            <w:div w:id="897059709">
              <w:marLeft w:val="0"/>
              <w:marRight w:val="0"/>
              <w:marTop w:val="0"/>
              <w:marBottom w:val="0"/>
              <w:divBdr>
                <w:top w:val="none" w:sz="0" w:space="0" w:color="auto"/>
                <w:left w:val="none" w:sz="0" w:space="0" w:color="auto"/>
                <w:bottom w:val="none" w:sz="0" w:space="0" w:color="auto"/>
                <w:right w:val="none" w:sz="0" w:space="0" w:color="auto"/>
              </w:divBdr>
            </w:div>
            <w:div w:id="921765020">
              <w:marLeft w:val="0"/>
              <w:marRight w:val="0"/>
              <w:marTop w:val="0"/>
              <w:marBottom w:val="0"/>
              <w:divBdr>
                <w:top w:val="none" w:sz="0" w:space="0" w:color="auto"/>
                <w:left w:val="none" w:sz="0" w:space="0" w:color="auto"/>
                <w:bottom w:val="none" w:sz="0" w:space="0" w:color="auto"/>
                <w:right w:val="none" w:sz="0" w:space="0" w:color="auto"/>
              </w:divBdr>
            </w:div>
            <w:div w:id="932202879">
              <w:marLeft w:val="0"/>
              <w:marRight w:val="0"/>
              <w:marTop w:val="0"/>
              <w:marBottom w:val="0"/>
              <w:divBdr>
                <w:top w:val="none" w:sz="0" w:space="0" w:color="auto"/>
                <w:left w:val="none" w:sz="0" w:space="0" w:color="auto"/>
                <w:bottom w:val="none" w:sz="0" w:space="0" w:color="auto"/>
                <w:right w:val="none" w:sz="0" w:space="0" w:color="auto"/>
              </w:divBdr>
            </w:div>
            <w:div w:id="939873642">
              <w:marLeft w:val="0"/>
              <w:marRight w:val="0"/>
              <w:marTop w:val="0"/>
              <w:marBottom w:val="0"/>
              <w:divBdr>
                <w:top w:val="none" w:sz="0" w:space="0" w:color="auto"/>
                <w:left w:val="none" w:sz="0" w:space="0" w:color="auto"/>
                <w:bottom w:val="none" w:sz="0" w:space="0" w:color="auto"/>
                <w:right w:val="none" w:sz="0" w:space="0" w:color="auto"/>
              </w:divBdr>
            </w:div>
            <w:div w:id="950627090">
              <w:marLeft w:val="0"/>
              <w:marRight w:val="0"/>
              <w:marTop w:val="0"/>
              <w:marBottom w:val="0"/>
              <w:divBdr>
                <w:top w:val="none" w:sz="0" w:space="0" w:color="auto"/>
                <w:left w:val="none" w:sz="0" w:space="0" w:color="auto"/>
                <w:bottom w:val="none" w:sz="0" w:space="0" w:color="auto"/>
                <w:right w:val="none" w:sz="0" w:space="0" w:color="auto"/>
              </w:divBdr>
            </w:div>
            <w:div w:id="963343132">
              <w:marLeft w:val="0"/>
              <w:marRight w:val="0"/>
              <w:marTop w:val="0"/>
              <w:marBottom w:val="0"/>
              <w:divBdr>
                <w:top w:val="none" w:sz="0" w:space="0" w:color="auto"/>
                <w:left w:val="none" w:sz="0" w:space="0" w:color="auto"/>
                <w:bottom w:val="none" w:sz="0" w:space="0" w:color="auto"/>
                <w:right w:val="none" w:sz="0" w:space="0" w:color="auto"/>
              </w:divBdr>
            </w:div>
            <w:div w:id="964699583">
              <w:marLeft w:val="0"/>
              <w:marRight w:val="0"/>
              <w:marTop w:val="0"/>
              <w:marBottom w:val="0"/>
              <w:divBdr>
                <w:top w:val="none" w:sz="0" w:space="0" w:color="auto"/>
                <w:left w:val="none" w:sz="0" w:space="0" w:color="auto"/>
                <w:bottom w:val="none" w:sz="0" w:space="0" w:color="auto"/>
                <w:right w:val="none" w:sz="0" w:space="0" w:color="auto"/>
              </w:divBdr>
            </w:div>
            <w:div w:id="969094956">
              <w:marLeft w:val="0"/>
              <w:marRight w:val="0"/>
              <w:marTop w:val="0"/>
              <w:marBottom w:val="0"/>
              <w:divBdr>
                <w:top w:val="none" w:sz="0" w:space="0" w:color="auto"/>
                <w:left w:val="none" w:sz="0" w:space="0" w:color="auto"/>
                <w:bottom w:val="none" w:sz="0" w:space="0" w:color="auto"/>
                <w:right w:val="none" w:sz="0" w:space="0" w:color="auto"/>
              </w:divBdr>
            </w:div>
            <w:div w:id="974532113">
              <w:marLeft w:val="0"/>
              <w:marRight w:val="0"/>
              <w:marTop w:val="0"/>
              <w:marBottom w:val="0"/>
              <w:divBdr>
                <w:top w:val="none" w:sz="0" w:space="0" w:color="auto"/>
                <w:left w:val="none" w:sz="0" w:space="0" w:color="auto"/>
                <w:bottom w:val="none" w:sz="0" w:space="0" w:color="auto"/>
                <w:right w:val="none" w:sz="0" w:space="0" w:color="auto"/>
              </w:divBdr>
            </w:div>
            <w:div w:id="977107878">
              <w:marLeft w:val="0"/>
              <w:marRight w:val="0"/>
              <w:marTop w:val="0"/>
              <w:marBottom w:val="0"/>
              <w:divBdr>
                <w:top w:val="none" w:sz="0" w:space="0" w:color="auto"/>
                <w:left w:val="none" w:sz="0" w:space="0" w:color="auto"/>
                <w:bottom w:val="none" w:sz="0" w:space="0" w:color="auto"/>
                <w:right w:val="none" w:sz="0" w:space="0" w:color="auto"/>
              </w:divBdr>
            </w:div>
            <w:div w:id="977226568">
              <w:marLeft w:val="0"/>
              <w:marRight w:val="0"/>
              <w:marTop w:val="0"/>
              <w:marBottom w:val="0"/>
              <w:divBdr>
                <w:top w:val="none" w:sz="0" w:space="0" w:color="auto"/>
                <w:left w:val="none" w:sz="0" w:space="0" w:color="auto"/>
                <w:bottom w:val="none" w:sz="0" w:space="0" w:color="auto"/>
                <w:right w:val="none" w:sz="0" w:space="0" w:color="auto"/>
              </w:divBdr>
            </w:div>
            <w:div w:id="985092389">
              <w:marLeft w:val="0"/>
              <w:marRight w:val="0"/>
              <w:marTop w:val="0"/>
              <w:marBottom w:val="0"/>
              <w:divBdr>
                <w:top w:val="none" w:sz="0" w:space="0" w:color="auto"/>
                <w:left w:val="none" w:sz="0" w:space="0" w:color="auto"/>
                <w:bottom w:val="none" w:sz="0" w:space="0" w:color="auto"/>
                <w:right w:val="none" w:sz="0" w:space="0" w:color="auto"/>
              </w:divBdr>
            </w:div>
            <w:div w:id="995186216">
              <w:marLeft w:val="0"/>
              <w:marRight w:val="0"/>
              <w:marTop w:val="0"/>
              <w:marBottom w:val="0"/>
              <w:divBdr>
                <w:top w:val="none" w:sz="0" w:space="0" w:color="auto"/>
                <w:left w:val="none" w:sz="0" w:space="0" w:color="auto"/>
                <w:bottom w:val="none" w:sz="0" w:space="0" w:color="auto"/>
                <w:right w:val="none" w:sz="0" w:space="0" w:color="auto"/>
              </w:divBdr>
            </w:div>
            <w:div w:id="997003639">
              <w:marLeft w:val="0"/>
              <w:marRight w:val="0"/>
              <w:marTop w:val="0"/>
              <w:marBottom w:val="0"/>
              <w:divBdr>
                <w:top w:val="none" w:sz="0" w:space="0" w:color="auto"/>
                <w:left w:val="none" w:sz="0" w:space="0" w:color="auto"/>
                <w:bottom w:val="none" w:sz="0" w:space="0" w:color="auto"/>
                <w:right w:val="none" w:sz="0" w:space="0" w:color="auto"/>
              </w:divBdr>
            </w:div>
            <w:div w:id="1002969322">
              <w:marLeft w:val="0"/>
              <w:marRight w:val="0"/>
              <w:marTop w:val="0"/>
              <w:marBottom w:val="0"/>
              <w:divBdr>
                <w:top w:val="none" w:sz="0" w:space="0" w:color="auto"/>
                <w:left w:val="none" w:sz="0" w:space="0" w:color="auto"/>
                <w:bottom w:val="none" w:sz="0" w:space="0" w:color="auto"/>
                <w:right w:val="none" w:sz="0" w:space="0" w:color="auto"/>
              </w:divBdr>
            </w:div>
            <w:div w:id="1014067138">
              <w:marLeft w:val="0"/>
              <w:marRight w:val="0"/>
              <w:marTop w:val="0"/>
              <w:marBottom w:val="0"/>
              <w:divBdr>
                <w:top w:val="none" w:sz="0" w:space="0" w:color="auto"/>
                <w:left w:val="none" w:sz="0" w:space="0" w:color="auto"/>
                <w:bottom w:val="none" w:sz="0" w:space="0" w:color="auto"/>
                <w:right w:val="none" w:sz="0" w:space="0" w:color="auto"/>
              </w:divBdr>
            </w:div>
            <w:div w:id="1027101859">
              <w:marLeft w:val="0"/>
              <w:marRight w:val="0"/>
              <w:marTop w:val="0"/>
              <w:marBottom w:val="0"/>
              <w:divBdr>
                <w:top w:val="none" w:sz="0" w:space="0" w:color="auto"/>
                <w:left w:val="none" w:sz="0" w:space="0" w:color="auto"/>
                <w:bottom w:val="none" w:sz="0" w:space="0" w:color="auto"/>
                <w:right w:val="none" w:sz="0" w:space="0" w:color="auto"/>
              </w:divBdr>
            </w:div>
            <w:div w:id="1041590858">
              <w:marLeft w:val="0"/>
              <w:marRight w:val="0"/>
              <w:marTop w:val="0"/>
              <w:marBottom w:val="0"/>
              <w:divBdr>
                <w:top w:val="none" w:sz="0" w:space="0" w:color="auto"/>
                <w:left w:val="none" w:sz="0" w:space="0" w:color="auto"/>
                <w:bottom w:val="none" w:sz="0" w:space="0" w:color="auto"/>
                <w:right w:val="none" w:sz="0" w:space="0" w:color="auto"/>
              </w:divBdr>
            </w:div>
            <w:div w:id="1044719438">
              <w:marLeft w:val="0"/>
              <w:marRight w:val="0"/>
              <w:marTop w:val="0"/>
              <w:marBottom w:val="0"/>
              <w:divBdr>
                <w:top w:val="none" w:sz="0" w:space="0" w:color="auto"/>
                <w:left w:val="none" w:sz="0" w:space="0" w:color="auto"/>
                <w:bottom w:val="none" w:sz="0" w:space="0" w:color="auto"/>
                <w:right w:val="none" w:sz="0" w:space="0" w:color="auto"/>
              </w:divBdr>
            </w:div>
            <w:div w:id="1080716471">
              <w:marLeft w:val="0"/>
              <w:marRight w:val="0"/>
              <w:marTop w:val="0"/>
              <w:marBottom w:val="0"/>
              <w:divBdr>
                <w:top w:val="none" w:sz="0" w:space="0" w:color="auto"/>
                <w:left w:val="none" w:sz="0" w:space="0" w:color="auto"/>
                <w:bottom w:val="none" w:sz="0" w:space="0" w:color="auto"/>
                <w:right w:val="none" w:sz="0" w:space="0" w:color="auto"/>
              </w:divBdr>
            </w:div>
            <w:div w:id="1093091100">
              <w:marLeft w:val="0"/>
              <w:marRight w:val="0"/>
              <w:marTop w:val="0"/>
              <w:marBottom w:val="0"/>
              <w:divBdr>
                <w:top w:val="none" w:sz="0" w:space="0" w:color="auto"/>
                <w:left w:val="none" w:sz="0" w:space="0" w:color="auto"/>
                <w:bottom w:val="none" w:sz="0" w:space="0" w:color="auto"/>
                <w:right w:val="none" w:sz="0" w:space="0" w:color="auto"/>
              </w:divBdr>
            </w:div>
            <w:div w:id="1098867866">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1139494282">
              <w:marLeft w:val="0"/>
              <w:marRight w:val="0"/>
              <w:marTop w:val="0"/>
              <w:marBottom w:val="0"/>
              <w:divBdr>
                <w:top w:val="none" w:sz="0" w:space="0" w:color="auto"/>
                <w:left w:val="none" w:sz="0" w:space="0" w:color="auto"/>
                <w:bottom w:val="none" w:sz="0" w:space="0" w:color="auto"/>
                <w:right w:val="none" w:sz="0" w:space="0" w:color="auto"/>
              </w:divBdr>
            </w:div>
            <w:div w:id="1165051836">
              <w:marLeft w:val="0"/>
              <w:marRight w:val="0"/>
              <w:marTop w:val="0"/>
              <w:marBottom w:val="0"/>
              <w:divBdr>
                <w:top w:val="none" w:sz="0" w:space="0" w:color="auto"/>
                <w:left w:val="none" w:sz="0" w:space="0" w:color="auto"/>
                <w:bottom w:val="none" w:sz="0" w:space="0" w:color="auto"/>
                <w:right w:val="none" w:sz="0" w:space="0" w:color="auto"/>
              </w:divBdr>
            </w:div>
            <w:div w:id="1173833172">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213343647">
              <w:marLeft w:val="0"/>
              <w:marRight w:val="0"/>
              <w:marTop w:val="0"/>
              <w:marBottom w:val="0"/>
              <w:divBdr>
                <w:top w:val="none" w:sz="0" w:space="0" w:color="auto"/>
                <w:left w:val="none" w:sz="0" w:space="0" w:color="auto"/>
                <w:bottom w:val="none" w:sz="0" w:space="0" w:color="auto"/>
                <w:right w:val="none" w:sz="0" w:space="0" w:color="auto"/>
              </w:divBdr>
            </w:div>
            <w:div w:id="1229609936">
              <w:marLeft w:val="0"/>
              <w:marRight w:val="0"/>
              <w:marTop w:val="0"/>
              <w:marBottom w:val="0"/>
              <w:divBdr>
                <w:top w:val="none" w:sz="0" w:space="0" w:color="auto"/>
                <w:left w:val="none" w:sz="0" w:space="0" w:color="auto"/>
                <w:bottom w:val="none" w:sz="0" w:space="0" w:color="auto"/>
                <w:right w:val="none" w:sz="0" w:space="0" w:color="auto"/>
              </w:divBdr>
            </w:div>
            <w:div w:id="1239166610">
              <w:marLeft w:val="0"/>
              <w:marRight w:val="0"/>
              <w:marTop w:val="0"/>
              <w:marBottom w:val="0"/>
              <w:divBdr>
                <w:top w:val="none" w:sz="0" w:space="0" w:color="auto"/>
                <w:left w:val="none" w:sz="0" w:space="0" w:color="auto"/>
                <w:bottom w:val="none" w:sz="0" w:space="0" w:color="auto"/>
                <w:right w:val="none" w:sz="0" w:space="0" w:color="auto"/>
              </w:divBdr>
            </w:div>
            <w:div w:id="1248736437">
              <w:marLeft w:val="0"/>
              <w:marRight w:val="0"/>
              <w:marTop w:val="0"/>
              <w:marBottom w:val="0"/>
              <w:divBdr>
                <w:top w:val="none" w:sz="0" w:space="0" w:color="auto"/>
                <w:left w:val="none" w:sz="0" w:space="0" w:color="auto"/>
                <w:bottom w:val="none" w:sz="0" w:space="0" w:color="auto"/>
                <w:right w:val="none" w:sz="0" w:space="0" w:color="auto"/>
              </w:divBdr>
            </w:div>
            <w:div w:id="1263415967">
              <w:marLeft w:val="0"/>
              <w:marRight w:val="0"/>
              <w:marTop w:val="0"/>
              <w:marBottom w:val="0"/>
              <w:divBdr>
                <w:top w:val="none" w:sz="0" w:space="0" w:color="auto"/>
                <w:left w:val="none" w:sz="0" w:space="0" w:color="auto"/>
                <w:bottom w:val="none" w:sz="0" w:space="0" w:color="auto"/>
                <w:right w:val="none" w:sz="0" w:space="0" w:color="auto"/>
              </w:divBdr>
            </w:div>
            <w:div w:id="1274089978">
              <w:marLeft w:val="0"/>
              <w:marRight w:val="0"/>
              <w:marTop w:val="0"/>
              <w:marBottom w:val="0"/>
              <w:divBdr>
                <w:top w:val="none" w:sz="0" w:space="0" w:color="auto"/>
                <w:left w:val="none" w:sz="0" w:space="0" w:color="auto"/>
                <w:bottom w:val="none" w:sz="0" w:space="0" w:color="auto"/>
                <w:right w:val="none" w:sz="0" w:space="0" w:color="auto"/>
              </w:divBdr>
            </w:div>
            <w:div w:id="1278879027">
              <w:marLeft w:val="0"/>
              <w:marRight w:val="0"/>
              <w:marTop w:val="0"/>
              <w:marBottom w:val="0"/>
              <w:divBdr>
                <w:top w:val="none" w:sz="0" w:space="0" w:color="auto"/>
                <w:left w:val="none" w:sz="0" w:space="0" w:color="auto"/>
                <w:bottom w:val="none" w:sz="0" w:space="0" w:color="auto"/>
                <w:right w:val="none" w:sz="0" w:space="0" w:color="auto"/>
              </w:divBdr>
            </w:div>
            <w:div w:id="1282344487">
              <w:marLeft w:val="0"/>
              <w:marRight w:val="0"/>
              <w:marTop w:val="0"/>
              <w:marBottom w:val="0"/>
              <w:divBdr>
                <w:top w:val="none" w:sz="0" w:space="0" w:color="auto"/>
                <w:left w:val="none" w:sz="0" w:space="0" w:color="auto"/>
                <w:bottom w:val="none" w:sz="0" w:space="0" w:color="auto"/>
                <w:right w:val="none" w:sz="0" w:space="0" w:color="auto"/>
              </w:divBdr>
            </w:div>
            <w:div w:id="1284116468">
              <w:marLeft w:val="0"/>
              <w:marRight w:val="0"/>
              <w:marTop w:val="0"/>
              <w:marBottom w:val="0"/>
              <w:divBdr>
                <w:top w:val="none" w:sz="0" w:space="0" w:color="auto"/>
                <w:left w:val="none" w:sz="0" w:space="0" w:color="auto"/>
                <w:bottom w:val="none" w:sz="0" w:space="0" w:color="auto"/>
                <w:right w:val="none" w:sz="0" w:space="0" w:color="auto"/>
              </w:divBdr>
            </w:div>
            <w:div w:id="1295528859">
              <w:marLeft w:val="0"/>
              <w:marRight w:val="0"/>
              <w:marTop w:val="0"/>
              <w:marBottom w:val="0"/>
              <w:divBdr>
                <w:top w:val="none" w:sz="0" w:space="0" w:color="auto"/>
                <w:left w:val="none" w:sz="0" w:space="0" w:color="auto"/>
                <w:bottom w:val="none" w:sz="0" w:space="0" w:color="auto"/>
                <w:right w:val="none" w:sz="0" w:space="0" w:color="auto"/>
              </w:divBdr>
            </w:div>
            <w:div w:id="1321497608">
              <w:marLeft w:val="0"/>
              <w:marRight w:val="0"/>
              <w:marTop w:val="0"/>
              <w:marBottom w:val="0"/>
              <w:divBdr>
                <w:top w:val="none" w:sz="0" w:space="0" w:color="auto"/>
                <w:left w:val="none" w:sz="0" w:space="0" w:color="auto"/>
                <w:bottom w:val="none" w:sz="0" w:space="0" w:color="auto"/>
                <w:right w:val="none" w:sz="0" w:space="0" w:color="auto"/>
              </w:divBdr>
            </w:div>
            <w:div w:id="1325429034">
              <w:marLeft w:val="0"/>
              <w:marRight w:val="0"/>
              <w:marTop w:val="0"/>
              <w:marBottom w:val="0"/>
              <w:divBdr>
                <w:top w:val="none" w:sz="0" w:space="0" w:color="auto"/>
                <w:left w:val="none" w:sz="0" w:space="0" w:color="auto"/>
                <w:bottom w:val="none" w:sz="0" w:space="0" w:color="auto"/>
                <w:right w:val="none" w:sz="0" w:space="0" w:color="auto"/>
              </w:divBdr>
            </w:div>
            <w:div w:id="1326586914">
              <w:marLeft w:val="0"/>
              <w:marRight w:val="0"/>
              <w:marTop w:val="0"/>
              <w:marBottom w:val="0"/>
              <w:divBdr>
                <w:top w:val="none" w:sz="0" w:space="0" w:color="auto"/>
                <w:left w:val="none" w:sz="0" w:space="0" w:color="auto"/>
                <w:bottom w:val="none" w:sz="0" w:space="0" w:color="auto"/>
                <w:right w:val="none" w:sz="0" w:space="0" w:color="auto"/>
              </w:divBdr>
            </w:div>
            <w:div w:id="1331758536">
              <w:marLeft w:val="0"/>
              <w:marRight w:val="0"/>
              <w:marTop w:val="0"/>
              <w:marBottom w:val="0"/>
              <w:divBdr>
                <w:top w:val="none" w:sz="0" w:space="0" w:color="auto"/>
                <w:left w:val="none" w:sz="0" w:space="0" w:color="auto"/>
                <w:bottom w:val="none" w:sz="0" w:space="0" w:color="auto"/>
                <w:right w:val="none" w:sz="0" w:space="0" w:color="auto"/>
              </w:divBdr>
            </w:div>
            <w:div w:id="1369603455">
              <w:marLeft w:val="0"/>
              <w:marRight w:val="0"/>
              <w:marTop w:val="0"/>
              <w:marBottom w:val="0"/>
              <w:divBdr>
                <w:top w:val="none" w:sz="0" w:space="0" w:color="auto"/>
                <w:left w:val="none" w:sz="0" w:space="0" w:color="auto"/>
                <w:bottom w:val="none" w:sz="0" w:space="0" w:color="auto"/>
                <w:right w:val="none" w:sz="0" w:space="0" w:color="auto"/>
              </w:divBdr>
            </w:div>
            <w:div w:id="1398672989">
              <w:marLeft w:val="0"/>
              <w:marRight w:val="0"/>
              <w:marTop w:val="0"/>
              <w:marBottom w:val="0"/>
              <w:divBdr>
                <w:top w:val="none" w:sz="0" w:space="0" w:color="auto"/>
                <w:left w:val="none" w:sz="0" w:space="0" w:color="auto"/>
                <w:bottom w:val="none" w:sz="0" w:space="0" w:color="auto"/>
                <w:right w:val="none" w:sz="0" w:space="0" w:color="auto"/>
              </w:divBdr>
            </w:div>
            <w:div w:id="1408188160">
              <w:marLeft w:val="0"/>
              <w:marRight w:val="0"/>
              <w:marTop w:val="0"/>
              <w:marBottom w:val="0"/>
              <w:divBdr>
                <w:top w:val="none" w:sz="0" w:space="0" w:color="auto"/>
                <w:left w:val="none" w:sz="0" w:space="0" w:color="auto"/>
                <w:bottom w:val="none" w:sz="0" w:space="0" w:color="auto"/>
                <w:right w:val="none" w:sz="0" w:space="0" w:color="auto"/>
              </w:divBdr>
            </w:div>
            <w:div w:id="1415928982">
              <w:marLeft w:val="0"/>
              <w:marRight w:val="0"/>
              <w:marTop w:val="0"/>
              <w:marBottom w:val="0"/>
              <w:divBdr>
                <w:top w:val="none" w:sz="0" w:space="0" w:color="auto"/>
                <w:left w:val="none" w:sz="0" w:space="0" w:color="auto"/>
                <w:bottom w:val="none" w:sz="0" w:space="0" w:color="auto"/>
                <w:right w:val="none" w:sz="0" w:space="0" w:color="auto"/>
              </w:divBdr>
            </w:div>
            <w:div w:id="1422407842">
              <w:marLeft w:val="0"/>
              <w:marRight w:val="0"/>
              <w:marTop w:val="0"/>
              <w:marBottom w:val="0"/>
              <w:divBdr>
                <w:top w:val="none" w:sz="0" w:space="0" w:color="auto"/>
                <w:left w:val="none" w:sz="0" w:space="0" w:color="auto"/>
                <w:bottom w:val="none" w:sz="0" w:space="0" w:color="auto"/>
                <w:right w:val="none" w:sz="0" w:space="0" w:color="auto"/>
              </w:divBdr>
            </w:div>
            <w:div w:id="1459912073">
              <w:marLeft w:val="0"/>
              <w:marRight w:val="0"/>
              <w:marTop w:val="0"/>
              <w:marBottom w:val="0"/>
              <w:divBdr>
                <w:top w:val="none" w:sz="0" w:space="0" w:color="auto"/>
                <w:left w:val="none" w:sz="0" w:space="0" w:color="auto"/>
                <w:bottom w:val="none" w:sz="0" w:space="0" w:color="auto"/>
                <w:right w:val="none" w:sz="0" w:space="0" w:color="auto"/>
              </w:divBdr>
            </w:div>
            <w:div w:id="1461415373">
              <w:marLeft w:val="0"/>
              <w:marRight w:val="0"/>
              <w:marTop w:val="0"/>
              <w:marBottom w:val="0"/>
              <w:divBdr>
                <w:top w:val="none" w:sz="0" w:space="0" w:color="auto"/>
                <w:left w:val="none" w:sz="0" w:space="0" w:color="auto"/>
                <w:bottom w:val="none" w:sz="0" w:space="0" w:color="auto"/>
                <w:right w:val="none" w:sz="0" w:space="0" w:color="auto"/>
              </w:divBdr>
            </w:div>
            <w:div w:id="1476801481">
              <w:marLeft w:val="0"/>
              <w:marRight w:val="0"/>
              <w:marTop w:val="0"/>
              <w:marBottom w:val="0"/>
              <w:divBdr>
                <w:top w:val="none" w:sz="0" w:space="0" w:color="auto"/>
                <w:left w:val="none" w:sz="0" w:space="0" w:color="auto"/>
                <w:bottom w:val="none" w:sz="0" w:space="0" w:color="auto"/>
                <w:right w:val="none" w:sz="0" w:space="0" w:color="auto"/>
              </w:divBdr>
            </w:div>
            <w:div w:id="1501383746">
              <w:marLeft w:val="0"/>
              <w:marRight w:val="0"/>
              <w:marTop w:val="0"/>
              <w:marBottom w:val="0"/>
              <w:divBdr>
                <w:top w:val="none" w:sz="0" w:space="0" w:color="auto"/>
                <w:left w:val="none" w:sz="0" w:space="0" w:color="auto"/>
                <w:bottom w:val="none" w:sz="0" w:space="0" w:color="auto"/>
                <w:right w:val="none" w:sz="0" w:space="0" w:color="auto"/>
              </w:divBdr>
            </w:div>
            <w:div w:id="1512334247">
              <w:marLeft w:val="0"/>
              <w:marRight w:val="0"/>
              <w:marTop w:val="0"/>
              <w:marBottom w:val="0"/>
              <w:divBdr>
                <w:top w:val="none" w:sz="0" w:space="0" w:color="auto"/>
                <w:left w:val="none" w:sz="0" w:space="0" w:color="auto"/>
                <w:bottom w:val="none" w:sz="0" w:space="0" w:color="auto"/>
                <w:right w:val="none" w:sz="0" w:space="0" w:color="auto"/>
              </w:divBdr>
            </w:div>
            <w:div w:id="1517185615">
              <w:marLeft w:val="0"/>
              <w:marRight w:val="0"/>
              <w:marTop w:val="0"/>
              <w:marBottom w:val="0"/>
              <w:divBdr>
                <w:top w:val="none" w:sz="0" w:space="0" w:color="auto"/>
                <w:left w:val="none" w:sz="0" w:space="0" w:color="auto"/>
                <w:bottom w:val="none" w:sz="0" w:space="0" w:color="auto"/>
                <w:right w:val="none" w:sz="0" w:space="0" w:color="auto"/>
              </w:divBdr>
            </w:div>
            <w:div w:id="1519541630">
              <w:marLeft w:val="0"/>
              <w:marRight w:val="0"/>
              <w:marTop w:val="0"/>
              <w:marBottom w:val="0"/>
              <w:divBdr>
                <w:top w:val="none" w:sz="0" w:space="0" w:color="auto"/>
                <w:left w:val="none" w:sz="0" w:space="0" w:color="auto"/>
                <w:bottom w:val="none" w:sz="0" w:space="0" w:color="auto"/>
                <w:right w:val="none" w:sz="0" w:space="0" w:color="auto"/>
              </w:divBdr>
            </w:div>
            <w:div w:id="1531840553">
              <w:marLeft w:val="0"/>
              <w:marRight w:val="0"/>
              <w:marTop w:val="0"/>
              <w:marBottom w:val="0"/>
              <w:divBdr>
                <w:top w:val="none" w:sz="0" w:space="0" w:color="auto"/>
                <w:left w:val="none" w:sz="0" w:space="0" w:color="auto"/>
                <w:bottom w:val="none" w:sz="0" w:space="0" w:color="auto"/>
                <w:right w:val="none" w:sz="0" w:space="0" w:color="auto"/>
              </w:divBdr>
            </w:div>
            <w:div w:id="1537232435">
              <w:marLeft w:val="0"/>
              <w:marRight w:val="0"/>
              <w:marTop w:val="0"/>
              <w:marBottom w:val="0"/>
              <w:divBdr>
                <w:top w:val="none" w:sz="0" w:space="0" w:color="auto"/>
                <w:left w:val="none" w:sz="0" w:space="0" w:color="auto"/>
                <w:bottom w:val="none" w:sz="0" w:space="0" w:color="auto"/>
                <w:right w:val="none" w:sz="0" w:space="0" w:color="auto"/>
              </w:divBdr>
            </w:div>
            <w:div w:id="1542014966">
              <w:marLeft w:val="0"/>
              <w:marRight w:val="0"/>
              <w:marTop w:val="0"/>
              <w:marBottom w:val="0"/>
              <w:divBdr>
                <w:top w:val="none" w:sz="0" w:space="0" w:color="auto"/>
                <w:left w:val="none" w:sz="0" w:space="0" w:color="auto"/>
                <w:bottom w:val="none" w:sz="0" w:space="0" w:color="auto"/>
                <w:right w:val="none" w:sz="0" w:space="0" w:color="auto"/>
              </w:divBdr>
            </w:div>
            <w:div w:id="1557087862">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1561358940">
              <w:marLeft w:val="0"/>
              <w:marRight w:val="0"/>
              <w:marTop w:val="0"/>
              <w:marBottom w:val="0"/>
              <w:divBdr>
                <w:top w:val="none" w:sz="0" w:space="0" w:color="auto"/>
                <w:left w:val="none" w:sz="0" w:space="0" w:color="auto"/>
                <w:bottom w:val="none" w:sz="0" w:space="0" w:color="auto"/>
                <w:right w:val="none" w:sz="0" w:space="0" w:color="auto"/>
              </w:divBdr>
            </w:div>
            <w:div w:id="1568757561">
              <w:marLeft w:val="0"/>
              <w:marRight w:val="0"/>
              <w:marTop w:val="0"/>
              <w:marBottom w:val="0"/>
              <w:divBdr>
                <w:top w:val="none" w:sz="0" w:space="0" w:color="auto"/>
                <w:left w:val="none" w:sz="0" w:space="0" w:color="auto"/>
                <w:bottom w:val="none" w:sz="0" w:space="0" w:color="auto"/>
                <w:right w:val="none" w:sz="0" w:space="0" w:color="auto"/>
              </w:divBdr>
            </w:div>
            <w:div w:id="1582791034">
              <w:marLeft w:val="0"/>
              <w:marRight w:val="0"/>
              <w:marTop w:val="0"/>
              <w:marBottom w:val="0"/>
              <w:divBdr>
                <w:top w:val="none" w:sz="0" w:space="0" w:color="auto"/>
                <w:left w:val="none" w:sz="0" w:space="0" w:color="auto"/>
                <w:bottom w:val="none" w:sz="0" w:space="0" w:color="auto"/>
                <w:right w:val="none" w:sz="0" w:space="0" w:color="auto"/>
              </w:divBdr>
            </w:div>
            <w:div w:id="1585457788">
              <w:marLeft w:val="0"/>
              <w:marRight w:val="0"/>
              <w:marTop w:val="0"/>
              <w:marBottom w:val="0"/>
              <w:divBdr>
                <w:top w:val="none" w:sz="0" w:space="0" w:color="auto"/>
                <w:left w:val="none" w:sz="0" w:space="0" w:color="auto"/>
                <w:bottom w:val="none" w:sz="0" w:space="0" w:color="auto"/>
                <w:right w:val="none" w:sz="0" w:space="0" w:color="auto"/>
              </w:divBdr>
            </w:div>
            <w:div w:id="1585646191">
              <w:marLeft w:val="0"/>
              <w:marRight w:val="0"/>
              <w:marTop w:val="0"/>
              <w:marBottom w:val="0"/>
              <w:divBdr>
                <w:top w:val="none" w:sz="0" w:space="0" w:color="auto"/>
                <w:left w:val="none" w:sz="0" w:space="0" w:color="auto"/>
                <w:bottom w:val="none" w:sz="0" w:space="0" w:color="auto"/>
                <w:right w:val="none" w:sz="0" w:space="0" w:color="auto"/>
              </w:divBdr>
            </w:div>
            <w:div w:id="1597976188">
              <w:marLeft w:val="0"/>
              <w:marRight w:val="0"/>
              <w:marTop w:val="0"/>
              <w:marBottom w:val="0"/>
              <w:divBdr>
                <w:top w:val="none" w:sz="0" w:space="0" w:color="auto"/>
                <w:left w:val="none" w:sz="0" w:space="0" w:color="auto"/>
                <w:bottom w:val="none" w:sz="0" w:space="0" w:color="auto"/>
                <w:right w:val="none" w:sz="0" w:space="0" w:color="auto"/>
              </w:divBdr>
            </w:div>
            <w:div w:id="1616057095">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1623072094">
              <w:marLeft w:val="0"/>
              <w:marRight w:val="0"/>
              <w:marTop w:val="0"/>
              <w:marBottom w:val="0"/>
              <w:divBdr>
                <w:top w:val="none" w:sz="0" w:space="0" w:color="auto"/>
                <w:left w:val="none" w:sz="0" w:space="0" w:color="auto"/>
                <w:bottom w:val="none" w:sz="0" w:space="0" w:color="auto"/>
                <w:right w:val="none" w:sz="0" w:space="0" w:color="auto"/>
              </w:divBdr>
            </w:div>
            <w:div w:id="1624577844">
              <w:marLeft w:val="0"/>
              <w:marRight w:val="0"/>
              <w:marTop w:val="0"/>
              <w:marBottom w:val="0"/>
              <w:divBdr>
                <w:top w:val="none" w:sz="0" w:space="0" w:color="auto"/>
                <w:left w:val="none" w:sz="0" w:space="0" w:color="auto"/>
                <w:bottom w:val="none" w:sz="0" w:space="0" w:color="auto"/>
                <w:right w:val="none" w:sz="0" w:space="0" w:color="auto"/>
              </w:divBdr>
            </w:div>
            <w:div w:id="1625190779">
              <w:marLeft w:val="0"/>
              <w:marRight w:val="0"/>
              <w:marTop w:val="0"/>
              <w:marBottom w:val="0"/>
              <w:divBdr>
                <w:top w:val="none" w:sz="0" w:space="0" w:color="auto"/>
                <w:left w:val="none" w:sz="0" w:space="0" w:color="auto"/>
                <w:bottom w:val="none" w:sz="0" w:space="0" w:color="auto"/>
                <w:right w:val="none" w:sz="0" w:space="0" w:color="auto"/>
              </w:divBdr>
            </w:div>
            <w:div w:id="1646929652">
              <w:marLeft w:val="0"/>
              <w:marRight w:val="0"/>
              <w:marTop w:val="0"/>
              <w:marBottom w:val="0"/>
              <w:divBdr>
                <w:top w:val="none" w:sz="0" w:space="0" w:color="auto"/>
                <w:left w:val="none" w:sz="0" w:space="0" w:color="auto"/>
                <w:bottom w:val="none" w:sz="0" w:space="0" w:color="auto"/>
                <w:right w:val="none" w:sz="0" w:space="0" w:color="auto"/>
              </w:divBdr>
            </w:div>
            <w:div w:id="1651902979">
              <w:marLeft w:val="0"/>
              <w:marRight w:val="0"/>
              <w:marTop w:val="0"/>
              <w:marBottom w:val="0"/>
              <w:divBdr>
                <w:top w:val="none" w:sz="0" w:space="0" w:color="auto"/>
                <w:left w:val="none" w:sz="0" w:space="0" w:color="auto"/>
                <w:bottom w:val="none" w:sz="0" w:space="0" w:color="auto"/>
                <w:right w:val="none" w:sz="0" w:space="0" w:color="auto"/>
              </w:divBdr>
            </w:div>
            <w:div w:id="1655917014">
              <w:marLeft w:val="0"/>
              <w:marRight w:val="0"/>
              <w:marTop w:val="0"/>
              <w:marBottom w:val="0"/>
              <w:divBdr>
                <w:top w:val="none" w:sz="0" w:space="0" w:color="auto"/>
                <w:left w:val="none" w:sz="0" w:space="0" w:color="auto"/>
                <w:bottom w:val="none" w:sz="0" w:space="0" w:color="auto"/>
                <w:right w:val="none" w:sz="0" w:space="0" w:color="auto"/>
              </w:divBdr>
            </w:div>
            <w:div w:id="1684551912">
              <w:marLeft w:val="0"/>
              <w:marRight w:val="0"/>
              <w:marTop w:val="0"/>
              <w:marBottom w:val="0"/>
              <w:divBdr>
                <w:top w:val="none" w:sz="0" w:space="0" w:color="auto"/>
                <w:left w:val="none" w:sz="0" w:space="0" w:color="auto"/>
                <w:bottom w:val="none" w:sz="0" w:space="0" w:color="auto"/>
                <w:right w:val="none" w:sz="0" w:space="0" w:color="auto"/>
              </w:divBdr>
            </w:div>
            <w:div w:id="1696618642">
              <w:marLeft w:val="0"/>
              <w:marRight w:val="0"/>
              <w:marTop w:val="0"/>
              <w:marBottom w:val="0"/>
              <w:divBdr>
                <w:top w:val="none" w:sz="0" w:space="0" w:color="auto"/>
                <w:left w:val="none" w:sz="0" w:space="0" w:color="auto"/>
                <w:bottom w:val="none" w:sz="0" w:space="0" w:color="auto"/>
                <w:right w:val="none" w:sz="0" w:space="0" w:color="auto"/>
              </w:divBdr>
            </w:div>
            <w:div w:id="1706448018">
              <w:marLeft w:val="0"/>
              <w:marRight w:val="0"/>
              <w:marTop w:val="0"/>
              <w:marBottom w:val="0"/>
              <w:divBdr>
                <w:top w:val="none" w:sz="0" w:space="0" w:color="auto"/>
                <w:left w:val="none" w:sz="0" w:space="0" w:color="auto"/>
                <w:bottom w:val="none" w:sz="0" w:space="0" w:color="auto"/>
                <w:right w:val="none" w:sz="0" w:space="0" w:color="auto"/>
              </w:divBdr>
            </w:div>
            <w:div w:id="1712462993">
              <w:marLeft w:val="0"/>
              <w:marRight w:val="0"/>
              <w:marTop w:val="0"/>
              <w:marBottom w:val="0"/>
              <w:divBdr>
                <w:top w:val="none" w:sz="0" w:space="0" w:color="auto"/>
                <w:left w:val="none" w:sz="0" w:space="0" w:color="auto"/>
                <w:bottom w:val="none" w:sz="0" w:space="0" w:color="auto"/>
                <w:right w:val="none" w:sz="0" w:space="0" w:color="auto"/>
              </w:divBdr>
            </w:div>
            <w:div w:id="1717389639">
              <w:marLeft w:val="0"/>
              <w:marRight w:val="0"/>
              <w:marTop w:val="0"/>
              <w:marBottom w:val="0"/>
              <w:divBdr>
                <w:top w:val="none" w:sz="0" w:space="0" w:color="auto"/>
                <w:left w:val="none" w:sz="0" w:space="0" w:color="auto"/>
                <w:bottom w:val="none" w:sz="0" w:space="0" w:color="auto"/>
                <w:right w:val="none" w:sz="0" w:space="0" w:color="auto"/>
              </w:divBdr>
            </w:div>
            <w:div w:id="1728336379">
              <w:marLeft w:val="0"/>
              <w:marRight w:val="0"/>
              <w:marTop w:val="0"/>
              <w:marBottom w:val="0"/>
              <w:divBdr>
                <w:top w:val="none" w:sz="0" w:space="0" w:color="auto"/>
                <w:left w:val="none" w:sz="0" w:space="0" w:color="auto"/>
                <w:bottom w:val="none" w:sz="0" w:space="0" w:color="auto"/>
                <w:right w:val="none" w:sz="0" w:space="0" w:color="auto"/>
              </w:divBdr>
            </w:div>
            <w:div w:id="1741829404">
              <w:marLeft w:val="0"/>
              <w:marRight w:val="0"/>
              <w:marTop w:val="0"/>
              <w:marBottom w:val="0"/>
              <w:divBdr>
                <w:top w:val="none" w:sz="0" w:space="0" w:color="auto"/>
                <w:left w:val="none" w:sz="0" w:space="0" w:color="auto"/>
                <w:bottom w:val="none" w:sz="0" w:space="0" w:color="auto"/>
                <w:right w:val="none" w:sz="0" w:space="0" w:color="auto"/>
              </w:divBdr>
            </w:div>
            <w:div w:id="1778795368">
              <w:marLeft w:val="0"/>
              <w:marRight w:val="0"/>
              <w:marTop w:val="0"/>
              <w:marBottom w:val="0"/>
              <w:divBdr>
                <w:top w:val="none" w:sz="0" w:space="0" w:color="auto"/>
                <w:left w:val="none" w:sz="0" w:space="0" w:color="auto"/>
                <w:bottom w:val="none" w:sz="0" w:space="0" w:color="auto"/>
                <w:right w:val="none" w:sz="0" w:space="0" w:color="auto"/>
              </w:divBdr>
            </w:div>
            <w:div w:id="1799910484">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814059284">
              <w:marLeft w:val="0"/>
              <w:marRight w:val="0"/>
              <w:marTop w:val="0"/>
              <w:marBottom w:val="0"/>
              <w:divBdr>
                <w:top w:val="none" w:sz="0" w:space="0" w:color="auto"/>
                <w:left w:val="none" w:sz="0" w:space="0" w:color="auto"/>
                <w:bottom w:val="none" w:sz="0" w:space="0" w:color="auto"/>
                <w:right w:val="none" w:sz="0" w:space="0" w:color="auto"/>
              </w:divBdr>
            </w:div>
            <w:div w:id="1827474686">
              <w:marLeft w:val="0"/>
              <w:marRight w:val="0"/>
              <w:marTop w:val="0"/>
              <w:marBottom w:val="0"/>
              <w:divBdr>
                <w:top w:val="none" w:sz="0" w:space="0" w:color="auto"/>
                <w:left w:val="none" w:sz="0" w:space="0" w:color="auto"/>
                <w:bottom w:val="none" w:sz="0" w:space="0" w:color="auto"/>
                <w:right w:val="none" w:sz="0" w:space="0" w:color="auto"/>
              </w:divBdr>
            </w:div>
            <w:div w:id="1830824327">
              <w:marLeft w:val="0"/>
              <w:marRight w:val="0"/>
              <w:marTop w:val="0"/>
              <w:marBottom w:val="0"/>
              <w:divBdr>
                <w:top w:val="none" w:sz="0" w:space="0" w:color="auto"/>
                <w:left w:val="none" w:sz="0" w:space="0" w:color="auto"/>
                <w:bottom w:val="none" w:sz="0" w:space="0" w:color="auto"/>
                <w:right w:val="none" w:sz="0" w:space="0" w:color="auto"/>
              </w:divBdr>
            </w:div>
            <w:div w:id="1838036449">
              <w:marLeft w:val="0"/>
              <w:marRight w:val="0"/>
              <w:marTop w:val="0"/>
              <w:marBottom w:val="0"/>
              <w:divBdr>
                <w:top w:val="none" w:sz="0" w:space="0" w:color="auto"/>
                <w:left w:val="none" w:sz="0" w:space="0" w:color="auto"/>
                <w:bottom w:val="none" w:sz="0" w:space="0" w:color="auto"/>
                <w:right w:val="none" w:sz="0" w:space="0" w:color="auto"/>
              </w:divBdr>
            </w:div>
            <w:div w:id="1843004259">
              <w:marLeft w:val="0"/>
              <w:marRight w:val="0"/>
              <w:marTop w:val="0"/>
              <w:marBottom w:val="0"/>
              <w:divBdr>
                <w:top w:val="none" w:sz="0" w:space="0" w:color="auto"/>
                <w:left w:val="none" w:sz="0" w:space="0" w:color="auto"/>
                <w:bottom w:val="none" w:sz="0" w:space="0" w:color="auto"/>
                <w:right w:val="none" w:sz="0" w:space="0" w:color="auto"/>
              </w:divBdr>
            </w:div>
            <w:div w:id="1846434742">
              <w:marLeft w:val="0"/>
              <w:marRight w:val="0"/>
              <w:marTop w:val="0"/>
              <w:marBottom w:val="0"/>
              <w:divBdr>
                <w:top w:val="none" w:sz="0" w:space="0" w:color="auto"/>
                <w:left w:val="none" w:sz="0" w:space="0" w:color="auto"/>
                <w:bottom w:val="none" w:sz="0" w:space="0" w:color="auto"/>
                <w:right w:val="none" w:sz="0" w:space="0" w:color="auto"/>
              </w:divBdr>
            </w:div>
            <w:div w:id="1853451115">
              <w:marLeft w:val="0"/>
              <w:marRight w:val="0"/>
              <w:marTop w:val="0"/>
              <w:marBottom w:val="0"/>
              <w:divBdr>
                <w:top w:val="none" w:sz="0" w:space="0" w:color="auto"/>
                <w:left w:val="none" w:sz="0" w:space="0" w:color="auto"/>
                <w:bottom w:val="none" w:sz="0" w:space="0" w:color="auto"/>
                <w:right w:val="none" w:sz="0" w:space="0" w:color="auto"/>
              </w:divBdr>
            </w:div>
            <w:div w:id="1856653713">
              <w:marLeft w:val="0"/>
              <w:marRight w:val="0"/>
              <w:marTop w:val="0"/>
              <w:marBottom w:val="0"/>
              <w:divBdr>
                <w:top w:val="none" w:sz="0" w:space="0" w:color="auto"/>
                <w:left w:val="none" w:sz="0" w:space="0" w:color="auto"/>
                <w:bottom w:val="none" w:sz="0" w:space="0" w:color="auto"/>
                <w:right w:val="none" w:sz="0" w:space="0" w:color="auto"/>
              </w:divBdr>
            </w:div>
            <w:div w:id="1858428213">
              <w:marLeft w:val="0"/>
              <w:marRight w:val="0"/>
              <w:marTop w:val="0"/>
              <w:marBottom w:val="0"/>
              <w:divBdr>
                <w:top w:val="none" w:sz="0" w:space="0" w:color="auto"/>
                <w:left w:val="none" w:sz="0" w:space="0" w:color="auto"/>
                <w:bottom w:val="none" w:sz="0" w:space="0" w:color="auto"/>
                <w:right w:val="none" w:sz="0" w:space="0" w:color="auto"/>
              </w:divBdr>
            </w:div>
            <w:div w:id="1886914270">
              <w:marLeft w:val="0"/>
              <w:marRight w:val="0"/>
              <w:marTop w:val="0"/>
              <w:marBottom w:val="0"/>
              <w:divBdr>
                <w:top w:val="none" w:sz="0" w:space="0" w:color="auto"/>
                <w:left w:val="none" w:sz="0" w:space="0" w:color="auto"/>
                <w:bottom w:val="none" w:sz="0" w:space="0" w:color="auto"/>
                <w:right w:val="none" w:sz="0" w:space="0" w:color="auto"/>
              </w:divBdr>
            </w:div>
            <w:div w:id="1893954329">
              <w:marLeft w:val="0"/>
              <w:marRight w:val="0"/>
              <w:marTop w:val="0"/>
              <w:marBottom w:val="0"/>
              <w:divBdr>
                <w:top w:val="none" w:sz="0" w:space="0" w:color="auto"/>
                <w:left w:val="none" w:sz="0" w:space="0" w:color="auto"/>
                <w:bottom w:val="none" w:sz="0" w:space="0" w:color="auto"/>
                <w:right w:val="none" w:sz="0" w:space="0" w:color="auto"/>
              </w:divBdr>
            </w:div>
            <w:div w:id="1897473369">
              <w:marLeft w:val="0"/>
              <w:marRight w:val="0"/>
              <w:marTop w:val="0"/>
              <w:marBottom w:val="0"/>
              <w:divBdr>
                <w:top w:val="none" w:sz="0" w:space="0" w:color="auto"/>
                <w:left w:val="none" w:sz="0" w:space="0" w:color="auto"/>
                <w:bottom w:val="none" w:sz="0" w:space="0" w:color="auto"/>
                <w:right w:val="none" w:sz="0" w:space="0" w:color="auto"/>
              </w:divBdr>
            </w:div>
            <w:div w:id="1903297109">
              <w:marLeft w:val="0"/>
              <w:marRight w:val="0"/>
              <w:marTop w:val="0"/>
              <w:marBottom w:val="0"/>
              <w:divBdr>
                <w:top w:val="none" w:sz="0" w:space="0" w:color="auto"/>
                <w:left w:val="none" w:sz="0" w:space="0" w:color="auto"/>
                <w:bottom w:val="none" w:sz="0" w:space="0" w:color="auto"/>
                <w:right w:val="none" w:sz="0" w:space="0" w:color="auto"/>
              </w:divBdr>
            </w:div>
            <w:div w:id="1915624361">
              <w:marLeft w:val="0"/>
              <w:marRight w:val="0"/>
              <w:marTop w:val="0"/>
              <w:marBottom w:val="0"/>
              <w:divBdr>
                <w:top w:val="none" w:sz="0" w:space="0" w:color="auto"/>
                <w:left w:val="none" w:sz="0" w:space="0" w:color="auto"/>
                <w:bottom w:val="none" w:sz="0" w:space="0" w:color="auto"/>
                <w:right w:val="none" w:sz="0" w:space="0" w:color="auto"/>
              </w:divBdr>
            </w:div>
            <w:div w:id="1924870776">
              <w:marLeft w:val="0"/>
              <w:marRight w:val="0"/>
              <w:marTop w:val="0"/>
              <w:marBottom w:val="0"/>
              <w:divBdr>
                <w:top w:val="none" w:sz="0" w:space="0" w:color="auto"/>
                <w:left w:val="none" w:sz="0" w:space="0" w:color="auto"/>
                <w:bottom w:val="none" w:sz="0" w:space="0" w:color="auto"/>
                <w:right w:val="none" w:sz="0" w:space="0" w:color="auto"/>
              </w:divBdr>
            </w:div>
            <w:div w:id="1945842396">
              <w:marLeft w:val="0"/>
              <w:marRight w:val="0"/>
              <w:marTop w:val="0"/>
              <w:marBottom w:val="0"/>
              <w:divBdr>
                <w:top w:val="none" w:sz="0" w:space="0" w:color="auto"/>
                <w:left w:val="none" w:sz="0" w:space="0" w:color="auto"/>
                <w:bottom w:val="none" w:sz="0" w:space="0" w:color="auto"/>
                <w:right w:val="none" w:sz="0" w:space="0" w:color="auto"/>
              </w:divBdr>
            </w:div>
            <w:div w:id="1953240738">
              <w:marLeft w:val="0"/>
              <w:marRight w:val="0"/>
              <w:marTop w:val="0"/>
              <w:marBottom w:val="0"/>
              <w:divBdr>
                <w:top w:val="none" w:sz="0" w:space="0" w:color="auto"/>
                <w:left w:val="none" w:sz="0" w:space="0" w:color="auto"/>
                <w:bottom w:val="none" w:sz="0" w:space="0" w:color="auto"/>
                <w:right w:val="none" w:sz="0" w:space="0" w:color="auto"/>
              </w:divBdr>
            </w:div>
            <w:div w:id="1953585067">
              <w:marLeft w:val="0"/>
              <w:marRight w:val="0"/>
              <w:marTop w:val="0"/>
              <w:marBottom w:val="0"/>
              <w:divBdr>
                <w:top w:val="none" w:sz="0" w:space="0" w:color="auto"/>
                <w:left w:val="none" w:sz="0" w:space="0" w:color="auto"/>
                <w:bottom w:val="none" w:sz="0" w:space="0" w:color="auto"/>
                <w:right w:val="none" w:sz="0" w:space="0" w:color="auto"/>
              </w:divBdr>
            </w:div>
            <w:div w:id="1961493065">
              <w:marLeft w:val="0"/>
              <w:marRight w:val="0"/>
              <w:marTop w:val="0"/>
              <w:marBottom w:val="0"/>
              <w:divBdr>
                <w:top w:val="none" w:sz="0" w:space="0" w:color="auto"/>
                <w:left w:val="none" w:sz="0" w:space="0" w:color="auto"/>
                <w:bottom w:val="none" w:sz="0" w:space="0" w:color="auto"/>
                <w:right w:val="none" w:sz="0" w:space="0" w:color="auto"/>
              </w:divBdr>
            </w:div>
            <w:div w:id="1964922192">
              <w:marLeft w:val="0"/>
              <w:marRight w:val="0"/>
              <w:marTop w:val="0"/>
              <w:marBottom w:val="0"/>
              <w:divBdr>
                <w:top w:val="none" w:sz="0" w:space="0" w:color="auto"/>
                <w:left w:val="none" w:sz="0" w:space="0" w:color="auto"/>
                <w:bottom w:val="none" w:sz="0" w:space="0" w:color="auto"/>
                <w:right w:val="none" w:sz="0" w:space="0" w:color="auto"/>
              </w:divBdr>
            </w:div>
            <w:div w:id="1990011732">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
            <w:div w:id="2026857398">
              <w:marLeft w:val="0"/>
              <w:marRight w:val="0"/>
              <w:marTop w:val="0"/>
              <w:marBottom w:val="0"/>
              <w:divBdr>
                <w:top w:val="none" w:sz="0" w:space="0" w:color="auto"/>
                <w:left w:val="none" w:sz="0" w:space="0" w:color="auto"/>
                <w:bottom w:val="none" w:sz="0" w:space="0" w:color="auto"/>
                <w:right w:val="none" w:sz="0" w:space="0" w:color="auto"/>
              </w:divBdr>
            </w:div>
            <w:div w:id="2032147290">
              <w:marLeft w:val="0"/>
              <w:marRight w:val="0"/>
              <w:marTop w:val="0"/>
              <w:marBottom w:val="0"/>
              <w:divBdr>
                <w:top w:val="none" w:sz="0" w:space="0" w:color="auto"/>
                <w:left w:val="none" w:sz="0" w:space="0" w:color="auto"/>
                <w:bottom w:val="none" w:sz="0" w:space="0" w:color="auto"/>
                <w:right w:val="none" w:sz="0" w:space="0" w:color="auto"/>
              </w:divBdr>
            </w:div>
            <w:div w:id="2037777716">
              <w:marLeft w:val="0"/>
              <w:marRight w:val="0"/>
              <w:marTop w:val="0"/>
              <w:marBottom w:val="0"/>
              <w:divBdr>
                <w:top w:val="none" w:sz="0" w:space="0" w:color="auto"/>
                <w:left w:val="none" w:sz="0" w:space="0" w:color="auto"/>
                <w:bottom w:val="none" w:sz="0" w:space="0" w:color="auto"/>
                <w:right w:val="none" w:sz="0" w:space="0" w:color="auto"/>
              </w:divBdr>
            </w:div>
            <w:div w:id="2042440731">
              <w:marLeft w:val="0"/>
              <w:marRight w:val="0"/>
              <w:marTop w:val="0"/>
              <w:marBottom w:val="0"/>
              <w:divBdr>
                <w:top w:val="none" w:sz="0" w:space="0" w:color="auto"/>
                <w:left w:val="none" w:sz="0" w:space="0" w:color="auto"/>
                <w:bottom w:val="none" w:sz="0" w:space="0" w:color="auto"/>
                <w:right w:val="none" w:sz="0" w:space="0" w:color="auto"/>
              </w:divBdr>
            </w:div>
            <w:div w:id="2044599001">
              <w:marLeft w:val="0"/>
              <w:marRight w:val="0"/>
              <w:marTop w:val="0"/>
              <w:marBottom w:val="0"/>
              <w:divBdr>
                <w:top w:val="none" w:sz="0" w:space="0" w:color="auto"/>
                <w:left w:val="none" w:sz="0" w:space="0" w:color="auto"/>
                <w:bottom w:val="none" w:sz="0" w:space="0" w:color="auto"/>
                <w:right w:val="none" w:sz="0" w:space="0" w:color="auto"/>
              </w:divBdr>
            </w:div>
            <w:div w:id="2048681946">
              <w:marLeft w:val="0"/>
              <w:marRight w:val="0"/>
              <w:marTop w:val="0"/>
              <w:marBottom w:val="0"/>
              <w:divBdr>
                <w:top w:val="none" w:sz="0" w:space="0" w:color="auto"/>
                <w:left w:val="none" w:sz="0" w:space="0" w:color="auto"/>
                <w:bottom w:val="none" w:sz="0" w:space="0" w:color="auto"/>
                <w:right w:val="none" w:sz="0" w:space="0" w:color="auto"/>
              </w:divBdr>
            </w:div>
            <w:div w:id="2049142291">
              <w:marLeft w:val="0"/>
              <w:marRight w:val="0"/>
              <w:marTop w:val="0"/>
              <w:marBottom w:val="0"/>
              <w:divBdr>
                <w:top w:val="none" w:sz="0" w:space="0" w:color="auto"/>
                <w:left w:val="none" w:sz="0" w:space="0" w:color="auto"/>
                <w:bottom w:val="none" w:sz="0" w:space="0" w:color="auto"/>
                <w:right w:val="none" w:sz="0" w:space="0" w:color="auto"/>
              </w:divBdr>
            </w:div>
            <w:div w:id="2054234407">
              <w:marLeft w:val="0"/>
              <w:marRight w:val="0"/>
              <w:marTop w:val="0"/>
              <w:marBottom w:val="0"/>
              <w:divBdr>
                <w:top w:val="none" w:sz="0" w:space="0" w:color="auto"/>
                <w:left w:val="none" w:sz="0" w:space="0" w:color="auto"/>
                <w:bottom w:val="none" w:sz="0" w:space="0" w:color="auto"/>
                <w:right w:val="none" w:sz="0" w:space="0" w:color="auto"/>
              </w:divBdr>
            </w:div>
            <w:div w:id="2056391018">
              <w:marLeft w:val="0"/>
              <w:marRight w:val="0"/>
              <w:marTop w:val="0"/>
              <w:marBottom w:val="0"/>
              <w:divBdr>
                <w:top w:val="none" w:sz="0" w:space="0" w:color="auto"/>
                <w:left w:val="none" w:sz="0" w:space="0" w:color="auto"/>
                <w:bottom w:val="none" w:sz="0" w:space="0" w:color="auto"/>
                <w:right w:val="none" w:sz="0" w:space="0" w:color="auto"/>
              </w:divBdr>
            </w:div>
            <w:div w:id="2062828302">
              <w:marLeft w:val="0"/>
              <w:marRight w:val="0"/>
              <w:marTop w:val="0"/>
              <w:marBottom w:val="0"/>
              <w:divBdr>
                <w:top w:val="none" w:sz="0" w:space="0" w:color="auto"/>
                <w:left w:val="none" w:sz="0" w:space="0" w:color="auto"/>
                <w:bottom w:val="none" w:sz="0" w:space="0" w:color="auto"/>
                <w:right w:val="none" w:sz="0" w:space="0" w:color="auto"/>
              </w:divBdr>
            </w:div>
            <w:div w:id="2077508237">
              <w:marLeft w:val="0"/>
              <w:marRight w:val="0"/>
              <w:marTop w:val="0"/>
              <w:marBottom w:val="0"/>
              <w:divBdr>
                <w:top w:val="none" w:sz="0" w:space="0" w:color="auto"/>
                <w:left w:val="none" w:sz="0" w:space="0" w:color="auto"/>
                <w:bottom w:val="none" w:sz="0" w:space="0" w:color="auto"/>
                <w:right w:val="none" w:sz="0" w:space="0" w:color="auto"/>
              </w:divBdr>
            </w:div>
            <w:div w:id="2096978196">
              <w:marLeft w:val="0"/>
              <w:marRight w:val="0"/>
              <w:marTop w:val="0"/>
              <w:marBottom w:val="0"/>
              <w:divBdr>
                <w:top w:val="none" w:sz="0" w:space="0" w:color="auto"/>
                <w:left w:val="none" w:sz="0" w:space="0" w:color="auto"/>
                <w:bottom w:val="none" w:sz="0" w:space="0" w:color="auto"/>
                <w:right w:val="none" w:sz="0" w:space="0" w:color="auto"/>
              </w:divBdr>
            </w:div>
            <w:div w:id="2108695778">
              <w:marLeft w:val="0"/>
              <w:marRight w:val="0"/>
              <w:marTop w:val="0"/>
              <w:marBottom w:val="0"/>
              <w:divBdr>
                <w:top w:val="none" w:sz="0" w:space="0" w:color="auto"/>
                <w:left w:val="none" w:sz="0" w:space="0" w:color="auto"/>
                <w:bottom w:val="none" w:sz="0" w:space="0" w:color="auto"/>
                <w:right w:val="none" w:sz="0" w:space="0" w:color="auto"/>
              </w:divBdr>
            </w:div>
            <w:div w:id="2117745305">
              <w:marLeft w:val="0"/>
              <w:marRight w:val="0"/>
              <w:marTop w:val="0"/>
              <w:marBottom w:val="0"/>
              <w:divBdr>
                <w:top w:val="none" w:sz="0" w:space="0" w:color="auto"/>
                <w:left w:val="none" w:sz="0" w:space="0" w:color="auto"/>
                <w:bottom w:val="none" w:sz="0" w:space="0" w:color="auto"/>
                <w:right w:val="none" w:sz="0" w:space="0" w:color="auto"/>
              </w:divBdr>
            </w:div>
            <w:div w:id="2120711017">
              <w:marLeft w:val="0"/>
              <w:marRight w:val="0"/>
              <w:marTop w:val="0"/>
              <w:marBottom w:val="0"/>
              <w:divBdr>
                <w:top w:val="none" w:sz="0" w:space="0" w:color="auto"/>
                <w:left w:val="none" w:sz="0" w:space="0" w:color="auto"/>
                <w:bottom w:val="none" w:sz="0" w:space="0" w:color="auto"/>
                <w:right w:val="none" w:sz="0" w:space="0" w:color="auto"/>
              </w:divBdr>
            </w:div>
            <w:div w:id="2130005780">
              <w:marLeft w:val="0"/>
              <w:marRight w:val="0"/>
              <w:marTop w:val="0"/>
              <w:marBottom w:val="0"/>
              <w:divBdr>
                <w:top w:val="none" w:sz="0" w:space="0" w:color="auto"/>
                <w:left w:val="none" w:sz="0" w:space="0" w:color="auto"/>
                <w:bottom w:val="none" w:sz="0" w:space="0" w:color="auto"/>
                <w:right w:val="none" w:sz="0" w:space="0" w:color="auto"/>
              </w:divBdr>
            </w:div>
            <w:div w:id="2132632087">
              <w:marLeft w:val="0"/>
              <w:marRight w:val="0"/>
              <w:marTop w:val="0"/>
              <w:marBottom w:val="0"/>
              <w:divBdr>
                <w:top w:val="none" w:sz="0" w:space="0" w:color="auto"/>
                <w:left w:val="none" w:sz="0" w:space="0" w:color="auto"/>
                <w:bottom w:val="none" w:sz="0" w:space="0" w:color="auto"/>
                <w:right w:val="none" w:sz="0" w:space="0" w:color="auto"/>
              </w:divBdr>
            </w:div>
            <w:div w:id="2134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1545173318">
          <w:marLeft w:val="0"/>
          <w:marRight w:val="0"/>
          <w:marTop w:val="0"/>
          <w:marBottom w:val="0"/>
          <w:divBdr>
            <w:top w:val="none" w:sz="0" w:space="0" w:color="auto"/>
            <w:left w:val="none" w:sz="0" w:space="0" w:color="auto"/>
            <w:bottom w:val="none" w:sz="0" w:space="0" w:color="auto"/>
            <w:right w:val="none" w:sz="0" w:space="0" w:color="auto"/>
          </w:divBdr>
          <w:divsChild>
            <w:div w:id="13775121">
              <w:marLeft w:val="0"/>
              <w:marRight w:val="0"/>
              <w:marTop w:val="0"/>
              <w:marBottom w:val="0"/>
              <w:divBdr>
                <w:top w:val="none" w:sz="0" w:space="0" w:color="auto"/>
                <w:left w:val="none" w:sz="0" w:space="0" w:color="auto"/>
                <w:bottom w:val="none" w:sz="0" w:space="0" w:color="auto"/>
                <w:right w:val="none" w:sz="0" w:space="0" w:color="auto"/>
              </w:divBdr>
            </w:div>
            <w:div w:id="42171763">
              <w:marLeft w:val="0"/>
              <w:marRight w:val="0"/>
              <w:marTop w:val="0"/>
              <w:marBottom w:val="0"/>
              <w:divBdr>
                <w:top w:val="none" w:sz="0" w:space="0" w:color="auto"/>
                <w:left w:val="none" w:sz="0" w:space="0" w:color="auto"/>
                <w:bottom w:val="none" w:sz="0" w:space="0" w:color="auto"/>
                <w:right w:val="none" w:sz="0" w:space="0" w:color="auto"/>
              </w:divBdr>
            </w:div>
            <w:div w:id="57747080">
              <w:marLeft w:val="0"/>
              <w:marRight w:val="0"/>
              <w:marTop w:val="0"/>
              <w:marBottom w:val="0"/>
              <w:divBdr>
                <w:top w:val="none" w:sz="0" w:space="0" w:color="auto"/>
                <w:left w:val="none" w:sz="0" w:space="0" w:color="auto"/>
                <w:bottom w:val="none" w:sz="0" w:space="0" w:color="auto"/>
                <w:right w:val="none" w:sz="0" w:space="0" w:color="auto"/>
              </w:divBdr>
            </w:div>
            <w:div w:id="61221712">
              <w:marLeft w:val="0"/>
              <w:marRight w:val="0"/>
              <w:marTop w:val="0"/>
              <w:marBottom w:val="0"/>
              <w:divBdr>
                <w:top w:val="none" w:sz="0" w:space="0" w:color="auto"/>
                <w:left w:val="none" w:sz="0" w:space="0" w:color="auto"/>
                <w:bottom w:val="none" w:sz="0" w:space="0" w:color="auto"/>
                <w:right w:val="none" w:sz="0" w:space="0" w:color="auto"/>
              </w:divBdr>
            </w:div>
            <w:div w:id="62679119">
              <w:marLeft w:val="0"/>
              <w:marRight w:val="0"/>
              <w:marTop w:val="0"/>
              <w:marBottom w:val="0"/>
              <w:divBdr>
                <w:top w:val="none" w:sz="0" w:space="0" w:color="auto"/>
                <w:left w:val="none" w:sz="0" w:space="0" w:color="auto"/>
                <w:bottom w:val="none" w:sz="0" w:space="0" w:color="auto"/>
                <w:right w:val="none" w:sz="0" w:space="0" w:color="auto"/>
              </w:divBdr>
            </w:div>
            <w:div w:id="84303409">
              <w:marLeft w:val="0"/>
              <w:marRight w:val="0"/>
              <w:marTop w:val="0"/>
              <w:marBottom w:val="0"/>
              <w:divBdr>
                <w:top w:val="none" w:sz="0" w:space="0" w:color="auto"/>
                <w:left w:val="none" w:sz="0" w:space="0" w:color="auto"/>
                <w:bottom w:val="none" w:sz="0" w:space="0" w:color="auto"/>
                <w:right w:val="none" w:sz="0" w:space="0" w:color="auto"/>
              </w:divBdr>
            </w:div>
            <w:div w:id="95945308">
              <w:marLeft w:val="0"/>
              <w:marRight w:val="0"/>
              <w:marTop w:val="0"/>
              <w:marBottom w:val="0"/>
              <w:divBdr>
                <w:top w:val="none" w:sz="0" w:space="0" w:color="auto"/>
                <w:left w:val="none" w:sz="0" w:space="0" w:color="auto"/>
                <w:bottom w:val="none" w:sz="0" w:space="0" w:color="auto"/>
                <w:right w:val="none" w:sz="0" w:space="0" w:color="auto"/>
              </w:divBdr>
            </w:div>
            <w:div w:id="144780625">
              <w:marLeft w:val="0"/>
              <w:marRight w:val="0"/>
              <w:marTop w:val="0"/>
              <w:marBottom w:val="0"/>
              <w:divBdr>
                <w:top w:val="none" w:sz="0" w:space="0" w:color="auto"/>
                <w:left w:val="none" w:sz="0" w:space="0" w:color="auto"/>
                <w:bottom w:val="none" w:sz="0" w:space="0" w:color="auto"/>
                <w:right w:val="none" w:sz="0" w:space="0" w:color="auto"/>
              </w:divBdr>
            </w:div>
            <w:div w:id="153569220">
              <w:marLeft w:val="0"/>
              <w:marRight w:val="0"/>
              <w:marTop w:val="0"/>
              <w:marBottom w:val="0"/>
              <w:divBdr>
                <w:top w:val="none" w:sz="0" w:space="0" w:color="auto"/>
                <w:left w:val="none" w:sz="0" w:space="0" w:color="auto"/>
                <w:bottom w:val="none" w:sz="0" w:space="0" w:color="auto"/>
                <w:right w:val="none" w:sz="0" w:space="0" w:color="auto"/>
              </w:divBdr>
            </w:div>
            <w:div w:id="162667584">
              <w:marLeft w:val="0"/>
              <w:marRight w:val="0"/>
              <w:marTop w:val="0"/>
              <w:marBottom w:val="0"/>
              <w:divBdr>
                <w:top w:val="none" w:sz="0" w:space="0" w:color="auto"/>
                <w:left w:val="none" w:sz="0" w:space="0" w:color="auto"/>
                <w:bottom w:val="none" w:sz="0" w:space="0" w:color="auto"/>
                <w:right w:val="none" w:sz="0" w:space="0" w:color="auto"/>
              </w:divBdr>
            </w:div>
            <w:div w:id="168447321">
              <w:marLeft w:val="0"/>
              <w:marRight w:val="0"/>
              <w:marTop w:val="0"/>
              <w:marBottom w:val="0"/>
              <w:divBdr>
                <w:top w:val="none" w:sz="0" w:space="0" w:color="auto"/>
                <w:left w:val="none" w:sz="0" w:space="0" w:color="auto"/>
                <w:bottom w:val="none" w:sz="0" w:space="0" w:color="auto"/>
                <w:right w:val="none" w:sz="0" w:space="0" w:color="auto"/>
              </w:divBdr>
            </w:div>
            <w:div w:id="179127970">
              <w:marLeft w:val="0"/>
              <w:marRight w:val="0"/>
              <w:marTop w:val="0"/>
              <w:marBottom w:val="0"/>
              <w:divBdr>
                <w:top w:val="none" w:sz="0" w:space="0" w:color="auto"/>
                <w:left w:val="none" w:sz="0" w:space="0" w:color="auto"/>
                <w:bottom w:val="none" w:sz="0" w:space="0" w:color="auto"/>
                <w:right w:val="none" w:sz="0" w:space="0" w:color="auto"/>
              </w:divBdr>
            </w:div>
            <w:div w:id="180438895">
              <w:marLeft w:val="0"/>
              <w:marRight w:val="0"/>
              <w:marTop w:val="0"/>
              <w:marBottom w:val="0"/>
              <w:divBdr>
                <w:top w:val="none" w:sz="0" w:space="0" w:color="auto"/>
                <w:left w:val="none" w:sz="0" w:space="0" w:color="auto"/>
                <w:bottom w:val="none" w:sz="0" w:space="0" w:color="auto"/>
                <w:right w:val="none" w:sz="0" w:space="0" w:color="auto"/>
              </w:divBdr>
            </w:div>
            <w:div w:id="204414945">
              <w:marLeft w:val="0"/>
              <w:marRight w:val="0"/>
              <w:marTop w:val="0"/>
              <w:marBottom w:val="0"/>
              <w:divBdr>
                <w:top w:val="none" w:sz="0" w:space="0" w:color="auto"/>
                <w:left w:val="none" w:sz="0" w:space="0" w:color="auto"/>
                <w:bottom w:val="none" w:sz="0" w:space="0" w:color="auto"/>
                <w:right w:val="none" w:sz="0" w:space="0" w:color="auto"/>
              </w:divBdr>
            </w:div>
            <w:div w:id="204760003">
              <w:marLeft w:val="0"/>
              <w:marRight w:val="0"/>
              <w:marTop w:val="0"/>
              <w:marBottom w:val="0"/>
              <w:divBdr>
                <w:top w:val="none" w:sz="0" w:space="0" w:color="auto"/>
                <w:left w:val="none" w:sz="0" w:space="0" w:color="auto"/>
                <w:bottom w:val="none" w:sz="0" w:space="0" w:color="auto"/>
                <w:right w:val="none" w:sz="0" w:space="0" w:color="auto"/>
              </w:divBdr>
            </w:div>
            <w:div w:id="209728887">
              <w:marLeft w:val="0"/>
              <w:marRight w:val="0"/>
              <w:marTop w:val="0"/>
              <w:marBottom w:val="0"/>
              <w:divBdr>
                <w:top w:val="none" w:sz="0" w:space="0" w:color="auto"/>
                <w:left w:val="none" w:sz="0" w:space="0" w:color="auto"/>
                <w:bottom w:val="none" w:sz="0" w:space="0" w:color="auto"/>
                <w:right w:val="none" w:sz="0" w:space="0" w:color="auto"/>
              </w:divBdr>
            </w:div>
            <w:div w:id="213782692">
              <w:marLeft w:val="0"/>
              <w:marRight w:val="0"/>
              <w:marTop w:val="0"/>
              <w:marBottom w:val="0"/>
              <w:divBdr>
                <w:top w:val="none" w:sz="0" w:space="0" w:color="auto"/>
                <w:left w:val="none" w:sz="0" w:space="0" w:color="auto"/>
                <w:bottom w:val="none" w:sz="0" w:space="0" w:color="auto"/>
                <w:right w:val="none" w:sz="0" w:space="0" w:color="auto"/>
              </w:divBdr>
            </w:div>
            <w:div w:id="247888166">
              <w:marLeft w:val="0"/>
              <w:marRight w:val="0"/>
              <w:marTop w:val="0"/>
              <w:marBottom w:val="0"/>
              <w:divBdr>
                <w:top w:val="none" w:sz="0" w:space="0" w:color="auto"/>
                <w:left w:val="none" w:sz="0" w:space="0" w:color="auto"/>
                <w:bottom w:val="none" w:sz="0" w:space="0" w:color="auto"/>
                <w:right w:val="none" w:sz="0" w:space="0" w:color="auto"/>
              </w:divBdr>
            </w:div>
            <w:div w:id="269245728">
              <w:marLeft w:val="0"/>
              <w:marRight w:val="0"/>
              <w:marTop w:val="0"/>
              <w:marBottom w:val="0"/>
              <w:divBdr>
                <w:top w:val="none" w:sz="0" w:space="0" w:color="auto"/>
                <w:left w:val="none" w:sz="0" w:space="0" w:color="auto"/>
                <w:bottom w:val="none" w:sz="0" w:space="0" w:color="auto"/>
                <w:right w:val="none" w:sz="0" w:space="0" w:color="auto"/>
              </w:divBdr>
            </w:div>
            <w:div w:id="280184575">
              <w:marLeft w:val="0"/>
              <w:marRight w:val="0"/>
              <w:marTop w:val="0"/>
              <w:marBottom w:val="0"/>
              <w:divBdr>
                <w:top w:val="none" w:sz="0" w:space="0" w:color="auto"/>
                <w:left w:val="none" w:sz="0" w:space="0" w:color="auto"/>
                <w:bottom w:val="none" w:sz="0" w:space="0" w:color="auto"/>
                <w:right w:val="none" w:sz="0" w:space="0" w:color="auto"/>
              </w:divBdr>
            </w:div>
            <w:div w:id="315452646">
              <w:marLeft w:val="0"/>
              <w:marRight w:val="0"/>
              <w:marTop w:val="0"/>
              <w:marBottom w:val="0"/>
              <w:divBdr>
                <w:top w:val="none" w:sz="0" w:space="0" w:color="auto"/>
                <w:left w:val="none" w:sz="0" w:space="0" w:color="auto"/>
                <w:bottom w:val="none" w:sz="0" w:space="0" w:color="auto"/>
                <w:right w:val="none" w:sz="0" w:space="0" w:color="auto"/>
              </w:divBdr>
            </w:div>
            <w:div w:id="340741684">
              <w:marLeft w:val="0"/>
              <w:marRight w:val="0"/>
              <w:marTop w:val="0"/>
              <w:marBottom w:val="0"/>
              <w:divBdr>
                <w:top w:val="none" w:sz="0" w:space="0" w:color="auto"/>
                <w:left w:val="none" w:sz="0" w:space="0" w:color="auto"/>
                <w:bottom w:val="none" w:sz="0" w:space="0" w:color="auto"/>
                <w:right w:val="none" w:sz="0" w:space="0" w:color="auto"/>
              </w:divBdr>
            </w:div>
            <w:div w:id="346294431">
              <w:marLeft w:val="0"/>
              <w:marRight w:val="0"/>
              <w:marTop w:val="0"/>
              <w:marBottom w:val="0"/>
              <w:divBdr>
                <w:top w:val="none" w:sz="0" w:space="0" w:color="auto"/>
                <w:left w:val="none" w:sz="0" w:space="0" w:color="auto"/>
                <w:bottom w:val="none" w:sz="0" w:space="0" w:color="auto"/>
                <w:right w:val="none" w:sz="0" w:space="0" w:color="auto"/>
              </w:divBdr>
            </w:div>
            <w:div w:id="361903577">
              <w:marLeft w:val="0"/>
              <w:marRight w:val="0"/>
              <w:marTop w:val="0"/>
              <w:marBottom w:val="0"/>
              <w:divBdr>
                <w:top w:val="none" w:sz="0" w:space="0" w:color="auto"/>
                <w:left w:val="none" w:sz="0" w:space="0" w:color="auto"/>
                <w:bottom w:val="none" w:sz="0" w:space="0" w:color="auto"/>
                <w:right w:val="none" w:sz="0" w:space="0" w:color="auto"/>
              </w:divBdr>
            </w:div>
            <w:div w:id="382144290">
              <w:marLeft w:val="0"/>
              <w:marRight w:val="0"/>
              <w:marTop w:val="0"/>
              <w:marBottom w:val="0"/>
              <w:divBdr>
                <w:top w:val="none" w:sz="0" w:space="0" w:color="auto"/>
                <w:left w:val="none" w:sz="0" w:space="0" w:color="auto"/>
                <w:bottom w:val="none" w:sz="0" w:space="0" w:color="auto"/>
                <w:right w:val="none" w:sz="0" w:space="0" w:color="auto"/>
              </w:divBdr>
            </w:div>
            <w:div w:id="398554860">
              <w:marLeft w:val="0"/>
              <w:marRight w:val="0"/>
              <w:marTop w:val="0"/>
              <w:marBottom w:val="0"/>
              <w:divBdr>
                <w:top w:val="none" w:sz="0" w:space="0" w:color="auto"/>
                <w:left w:val="none" w:sz="0" w:space="0" w:color="auto"/>
                <w:bottom w:val="none" w:sz="0" w:space="0" w:color="auto"/>
                <w:right w:val="none" w:sz="0" w:space="0" w:color="auto"/>
              </w:divBdr>
            </w:div>
            <w:div w:id="400181974">
              <w:marLeft w:val="0"/>
              <w:marRight w:val="0"/>
              <w:marTop w:val="0"/>
              <w:marBottom w:val="0"/>
              <w:divBdr>
                <w:top w:val="none" w:sz="0" w:space="0" w:color="auto"/>
                <w:left w:val="none" w:sz="0" w:space="0" w:color="auto"/>
                <w:bottom w:val="none" w:sz="0" w:space="0" w:color="auto"/>
                <w:right w:val="none" w:sz="0" w:space="0" w:color="auto"/>
              </w:divBdr>
            </w:div>
            <w:div w:id="403113708">
              <w:marLeft w:val="0"/>
              <w:marRight w:val="0"/>
              <w:marTop w:val="0"/>
              <w:marBottom w:val="0"/>
              <w:divBdr>
                <w:top w:val="none" w:sz="0" w:space="0" w:color="auto"/>
                <w:left w:val="none" w:sz="0" w:space="0" w:color="auto"/>
                <w:bottom w:val="none" w:sz="0" w:space="0" w:color="auto"/>
                <w:right w:val="none" w:sz="0" w:space="0" w:color="auto"/>
              </w:divBdr>
            </w:div>
            <w:div w:id="404573243">
              <w:marLeft w:val="0"/>
              <w:marRight w:val="0"/>
              <w:marTop w:val="0"/>
              <w:marBottom w:val="0"/>
              <w:divBdr>
                <w:top w:val="none" w:sz="0" w:space="0" w:color="auto"/>
                <w:left w:val="none" w:sz="0" w:space="0" w:color="auto"/>
                <w:bottom w:val="none" w:sz="0" w:space="0" w:color="auto"/>
                <w:right w:val="none" w:sz="0" w:space="0" w:color="auto"/>
              </w:divBdr>
            </w:div>
            <w:div w:id="406612829">
              <w:marLeft w:val="0"/>
              <w:marRight w:val="0"/>
              <w:marTop w:val="0"/>
              <w:marBottom w:val="0"/>
              <w:divBdr>
                <w:top w:val="none" w:sz="0" w:space="0" w:color="auto"/>
                <w:left w:val="none" w:sz="0" w:space="0" w:color="auto"/>
                <w:bottom w:val="none" w:sz="0" w:space="0" w:color="auto"/>
                <w:right w:val="none" w:sz="0" w:space="0" w:color="auto"/>
              </w:divBdr>
            </w:div>
            <w:div w:id="410321519">
              <w:marLeft w:val="0"/>
              <w:marRight w:val="0"/>
              <w:marTop w:val="0"/>
              <w:marBottom w:val="0"/>
              <w:divBdr>
                <w:top w:val="none" w:sz="0" w:space="0" w:color="auto"/>
                <w:left w:val="none" w:sz="0" w:space="0" w:color="auto"/>
                <w:bottom w:val="none" w:sz="0" w:space="0" w:color="auto"/>
                <w:right w:val="none" w:sz="0" w:space="0" w:color="auto"/>
              </w:divBdr>
            </w:div>
            <w:div w:id="410735066">
              <w:marLeft w:val="0"/>
              <w:marRight w:val="0"/>
              <w:marTop w:val="0"/>
              <w:marBottom w:val="0"/>
              <w:divBdr>
                <w:top w:val="none" w:sz="0" w:space="0" w:color="auto"/>
                <w:left w:val="none" w:sz="0" w:space="0" w:color="auto"/>
                <w:bottom w:val="none" w:sz="0" w:space="0" w:color="auto"/>
                <w:right w:val="none" w:sz="0" w:space="0" w:color="auto"/>
              </w:divBdr>
            </w:div>
            <w:div w:id="439953903">
              <w:marLeft w:val="0"/>
              <w:marRight w:val="0"/>
              <w:marTop w:val="0"/>
              <w:marBottom w:val="0"/>
              <w:divBdr>
                <w:top w:val="none" w:sz="0" w:space="0" w:color="auto"/>
                <w:left w:val="none" w:sz="0" w:space="0" w:color="auto"/>
                <w:bottom w:val="none" w:sz="0" w:space="0" w:color="auto"/>
                <w:right w:val="none" w:sz="0" w:space="0" w:color="auto"/>
              </w:divBdr>
            </w:div>
            <w:div w:id="467631280">
              <w:marLeft w:val="0"/>
              <w:marRight w:val="0"/>
              <w:marTop w:val="0"/>
              <w:marBottom w:val="0"/>
              <w:divBdr>
                <w:top w:val="none" w:sz="0" w:space="0" w:color="auto"/>
                <w:left w:val="none" w:sz="0" w:space="0" w:color="auto"/>
                <w:bottom w:val="none" w:sz="0" w:space="0" w:color="auto"/>
                <w:right w:val="none" w:sz="0" w:space="0" w:color="auto"/>
              </w:divBdr>
            </w:div>
            <w:div w:id="470295901">
              <w:marLeft w:val="0"/>
              <w:marRight w:val="0"/>
              <w:marTop w:val="0"/>
              <w:marBottom w:val="0"/>
              <w:divBdr>
                <w:top w:val="none" w:sz="0" w:space="0" w:color="auto"/>
                <w:left w:val="none" w:sz="0" w:space="0" w:color="auto"/>
                <w:bottom w:val="none" w:sz="0" w:space="0" w:color="auto"/>
                <w:right w:val="none" w:sz="0" w:space="0" w:color="auto"/>
              </w:divBdr>
            </w:div>
            <w:div w:id="471679014">
              <w:marLeft w:val="0"/>
              <w:marRight w:val="0"/>
              <w:marTop w:val="0"/>
              <w:marBottom w:val="0"/>
              <w:divBdr>
                <w:top w:val="none" w:sz="0" w:space="0" w:color="auto"/>
                <w:left w:val="none" w:sz="0" w:space="0" w:color="auto"/>
                <w:bottom w:val="none" w:sz="0" w:space="0" w:color="auto"/>
                <w:right w:val="none" w:sz="0" w:space="0" w:color="auto"/>
              </w:divBdr>
            </w:div>
            <w:div w:id="474033757">
              <w:marLeft w:val="0"/>
              <w:marRight w:val="0"/>
              <w:marTop w:val="0"/>
              <w:marBottom w:val="0"/>
              <w:divBdr>
                <w:top w:val="none" w:sz="0" w:space="0" w:color="auto"/>
                <w:left w:val="none" w:sz="0" w:space="0" w:color="auto"/>
                <w:bottom w:val="none" w:sz="0" w:space="0" w:color="auto"/>
                <w:right w:val="none" w:sz="0" w:space="0" w:color="auto"/>
              </w:divBdr>
            </w:div>
            <w:div w:id="485904403">
              <w:marLeft w:val="0"/>
              <w:marRight w:val="0"/>
              <w:marTop w:val="0"/>
              <w:marBottom w:val="0"/>
              <w:divBdr>
                <w:top w:val="none" w:sz="0" w:space="0" w:color="auto"/>
                <w:left w:val="none" w:sz="0" w:space="0" w:color="auto"/>
                <w:bottom w:val="none" w:sz="0" w:space="0" w:color="auto"/>
                <w:right w:val="none" w:sz="0" w:space="0" w:color="auto"/>
              </w:divBdr>
            </w:div>
            <w:div w:id="499780425">
              <w:marLeft w:val="0"/>
              <w:marRight w:val="0"/>
              <w:marTop w:val="0"/>
              <w:marBottom w:val="0"/>
              <w:divBdr>
                <w:top w:val="none" w:sz="0" w:space="0" w:color="auto"/>
                <w:left w:val="none" w:sz="0" w:space="0" w:color="auto"/>
                <w:bottom w:val="none" w:sz="0" w:space="0" w:color="auto"/>
                <w:right w:val="none" w:sz="0" w:space="0" w:color="auto"/>
              </w:divBdr>
            </w:div>
            <w:div w:id="500198753">
              <w:marLeft w:val="0"/>
              <w:marRight w:val="0"/>
              <w:marTop w:val="0"/>
              <w:marBottom w:val="0"/>
              <w:divBdr>
                <w:top w:val="none" w:sz="0" w:space="0" w:color="auto"/>
                <w:left w:val="none" w:sz="0" w:space="0" w:color="auto"/>
                <w:bottom w:val="none" w:sz="0" w:space="0" w:color="auto"/>
                <w:right w:val="none" w:sz="0" w:space="0" w:color="auto"/>
              </w:divBdr>
            </w:div>
            <w:div w:id="510492400">
              <w:marLeft w:val="0"/>
              <w:marRight w:val="0"/>
              <w:marTop w:val="0"/>
              <w:marBottom w:val="0"/>
              <w:divBdr>
                <w:top w:val="none" w:sz="0" w:space="0" w:color="auto"/>
                <w:left w:val="none" w:sz="0" w:space="0" w:color="auto"/>
                <w:bottom w:val="none" w:sz="0" w:space="0" w:color="auto"/>
                <w:right w:val="none" w:sz="0" w:space="0" w:color="auto"/>
              </w:divBdr>
            </w:div>
            <w:div w:id="554856071">
              <w:marLeft w:val="0"/>
              <w:marRight w:val="0"/>
              <w:marTop w:val="0"/>
              <w:marBottom w:val="0"/>
              <w:divBdr>
                <w:top w:val="none" w:sz="0" w:space="0" w:color="auto"/>
                <w:left w:val="none" w:sz="0" w:space="0" w:color="auto"/>
                <w:bottom w:val="none" w:sz="0" w:space="0" w:color="auto"/>
                <w:right w:val="none" w:sz="0" w:space="0" w:color="auto"/>
              </w:divBdr>
            </w:div>
            <w:div w:id="570383372">
              <w:marLeft w:val="0"/>
              <w:marRight w:val="0"/>
              <w:marTop w:val="0"/>
              <w:marBottom w:val="0"/>
              <w:divBdr>
                <w:top w:val="none" w:sz="0" w:space="0" w:color="auto"/>
                <w:left w:val="none" w:sz="0" w:space="0" w:color="auto"/>
                <w:bottom w:val="none" w:sz="0" w:space="0" w:color="auto"/>
                <w:right w:val="none" w:sz="0" w:space="0" w:color="auto"/>
              </w:divBdr>
            </w:div>
            <w:div w:id="573705577">
              <w:marLeft w:val="0"/>
              <w:marRight w:val="0"/>
              <w:marTop w:val="0"/>
              <w:marBottom w:val="0"/>
              <w:divBdr>
                <w:top w:val="none" w:sz="0" w:space="0" w:color="auto"/>
                <w:left w:val="none" w:sz="0" w:space="0" w:color="auto"/>
                <w:bottom w:val="none" w:sz="0" w:space="0" w:color="auto"/>
                <w:right w:val="none" w:sz="0" w:space="0" w:color="auto"/>
              </w:divBdr>
            </w:div>
            <w:div w:id="579561258">
              <w:marLeft w:val="0"/>
              <w:marRight w:val="0"/>
              <w:marTop w:val="0"/>
              <w:marBottom w:val="0"/>
              <w:divBdr>
                <w:top w:val="none" w:sz="0" w:space="0" w:color="auto"/>
                <w:left w:val="none" w:sz="0" w:space="0" w:color="auto"/>
                <w:bottom w:val="none" w:sz="0" w:space="0" w:color="auto"/>
                <w:right w:val="none" w:sz="0" w:space="0" w:color="auto"/>
              </w:divBdr>
            </w:div>
            <w:div w:id="594677501">
              <w:marLeft w:val="0"/>
              <w:marRight w:val="0"/>
              <w:marTop w:val="0"/>
              <w:marBottom w:val="0"/>
              <w:divBdr>
                <w:top w:val="none" w:sz="0" w:space="0" w:color="auto"/>
                <w:left w:val="none" w:sz="0" w:space="0" w:color="auto"/>
                <w:bottom w:val="none" w:sz="0" w:space="0" w:color="auto"/>
                <w:right w:val="none" w:sz="0" w:space="0" w:color="auto"/>
              </w:divBdr>
            </w:div>
            <w:div w:id="602303464">
              <w:marLeft w:val="0"/>
              <w:marRight w:val="0"/>
              <w:marTop w:val="0"/>
              <w:marBottom w:val="0"/>
              <w:divBdr>
                <w:top w:val="none" w:sz="0" w:space="0" w:color="auto"/>
                <w:left w:val="none" w:sz="0" w:space="0" w:color="auto"/>
                <w:bottom w:val="none" w:sz="0" w:space="0" w:color="auto"/>
                <w:right w:val="none" w:sz="0" w:space="0" w:color="auto"/>
              </w:divBdr>
            </w:div>
            <w:div w:id="610362149">
              <w:marLeft w:val="0"/>
              <w:marRight w:val="0"/>
              <w:marTop w:val="0"/>
              <w:marBottom w:val="0"/>
              <w:divBdr>
                <w:top w:val="none" w:sz="0" w:space="0" w:color="auto"/>
                <w:left w:val="none" w:sz="0" w:space="0" w:color="auto"/>
                <w:bottom w:val="none" w:sz="0" w:space="0" w:color="auto"/>
                <w:right w:val="none" w:sz="0" w:space="0" w:color="auto"/>
              </w:divBdr>
            </w:div>
            <w:div w:id="614945253">
              <w:marLeft w:val="0"/>
              <w:marRight w:val="0"/>
              <w:marTop w:val="0"/>
              <w:marBottom w:val="0"/>
              <w:divBdr>
                <w:top w:val="none" w:sz="0" w:space="0" w:color="auto"/>
                <w:left w:val="none" w:sz="0" w:space="0" w:color="auto"/>
                <w:bottom w:val="none" w:sz="0" w:space="0" w:color="auto"/>
                <w:right w:val="none" w:sz="0" w:space="0" w:color="auto"/>
              </w:divBdr>
            </w:div>
            <w:div w:id="621576157">
              <w:marLeft w:val="0"/>
              <w:marRight w:val="0"/>
              <w:marTop w:val="0"/>
              <w:marBottom w:val="0"/>
              <w:divBdr>
                <w:top w:val="none" w:sz="0" w:space="0" w:color="auto"/>
                <w:left w:val="none" w:sz="0" w:space="0" w:color="auto"/>
                <w:bottom w:val="none" w:sz="0" w:space="0" w:color="auto"/>
                <w:right w:val="none" w:sz="0" w:space="0" w:color="auto"/>
              </w:divBdr>
            </w:div>
            <w:div w:id="635184989">
              <w:marLeft w:val="0"/>
              <w:marRight w:val="0"/>
              <w:marTop w:val="0"/>
              <w:marBottom w:val="0"/>
              <w:divBdr>
                <w:top w:val="none" w:sz="0" w:space="0" w:color="auto"/>
                <w:left w:val="none" w:sz="0" w:space="0" w:color="auto"/>
                <w:bottom w:val="none" w:sz="0" w:space="0" w:color="auto"/>
                <w:right w:val="none" w:sz="0" w:space="0" w:color="auto"/>
              </w:divBdr>
            </w:div>
            <w:div w:id="639464164">
              <w:marLeft w:val="0"/>
              <w:marRight w:val="0"/>
              <w:marTop w:val="0"/>
              <w:marBottom w:val="0"/>
              <w:divBdr>
                <w:top w:val="none" w:sz="0" w:space="0" w:color="auto"/>
                <w:left w:val="none" w:sz="0" w:space="0" w:color="auto"/>
                <w:bottom w:val="none" w:sz="0" w:space="0" w:color="auto"/>
                <w:right w:val="none" w:sz="0" w:space="0" w:color="auto"/>
              </w:divBdr>
            </w:div>
            <w:div w:id="658924126">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679355992">
              <w:marLeft w:val="0"/>
              <w:marRight w:val="0"/>
              <w:marTop w:val="0"/>
              <w:marBottom w:val="0"/>
              <w:divBdr>
                <w:top w:val="none" w:sz="0" w:space="0" w:color="auto"/>
                <w:left w:val="none" w:sz="0" w:space="0" w:color="auto"/>
                <w:bottom w:val="none" w:sz="0" w:space="0" w:color="auto"/>
                <w:right w:val="none" w:sz="0" w:space="0" w:color="auto"/>
              </w:divBdr>
            </w:div>
            <w:div w:id="698051624">
              <w:marLeft w:val="0"/>
              <w:marRight w:val="0"/>
              <w:marTop w:val="0"/>
              <w:marBottom w:val="0"/>
              <w:divBdr>
                <w:top w:val="none" w:sz="0" w:space="0" w:color="auto"/>
                <w:left w:val="none" w:sz="0" w:space="0" w:color="auto"/>
                <w:bottom w:val="none" w:sz="0" w:space="0" w:color="auto"/>
                <w:right w:val="none" w:sz="0" w:space="0" w:color="auto"/>
              </w:divBdr>
            </w:div>
            <w:div w:id="707143852">
              <w:marLeft w:val="0"/>
              <w:marRight w:val="0"/>
              <w:marTop w:val="0"/>
              <w:marBottom w:val="0"/>
              <w:divBdr>
                <w:top w:val="none" w:sz="0" w:space="0" w:color="auto"/>
                <w:left w:val="none" w:sz="0" w:space="0" w:color="auto"/>
                <w:bottom w:val="none" w:sz="0" w:space="0" w:color="auto"/>
                <w:right w:val="none" w:sz="0" w:space="0" w:color="auto"/>
              </w:divBdr>
            </w:div>
            <w:div w:id="712995724">
              <w:marLeft w:val="0"/>
              <w:marRight w:val="0"/>
              <w:marTop w:val="0"/>
              <w:marBottom w:val="0"/>
              <w:divBdr>
                <w:top w:val="none" w:sz="0" w:space="0" w:color="auto"/>
                <w:left w:val="none" w:sz="0" w:space="0" w:color="auto"/>
                <w:bottom w:val="none" w:sz="0" w:space="0" w:color="auto"/>
                <w:right w:val="none" w:sz="0" w:space="0" w:color="auto"/>
              </w:divBdr>
            </w:div>
            <w:div w:id="725839881">
              <w:marLeft w:val="0"/>
              <w:marRight w:val="0"/>
              <w:marTop w:val="0"/>
              <w:marBottom w:val="0"/>
              <w:divBdr>
                <w:top w:val="none" w:sz="0" w:space="0" w:color="auto"/>
                <w:left w:val="none" w:sz="0" w:space="0" w:color="auto"/>
                <w:bottom w:val="none" w:sz="0" w:space="0" w:color="auto"/>
                <w:right w:val="none" w:sz="0" w:space="0" w:color="auto"/>
              </w:divBdr>
            </w:div>
            <w:div w:id="740173545">
              <w:marLeft w:val="0"/>
              <w:marRight w:val="0"/>
              <w:marTop w:val="0"/>
              <w:marBottom w:val="0"/>
              <w:divBdr>
                <w:top w:val="none" w:sz="0" w:space="0" w:color="auto"/>
                <w:left w:val="none" w:sz="0" w:space="0" w:color="auto"/>
                <w:bottom w:val="none" w:sz="0" w:space="0" w:color="auto"/>
                <w:right w:val="none" w:sz="0" w:space="0" w:color="auto"/>
              </w:divBdr>
            </w:div>
            <w:div w:id="767696991">
              <w:marLeft w:val="0"/>
              <w:marRight w:val="0"/>
              <w:marTop w:val="0"/>
              <w:marBottom w:val="0"/>
              <w:divBdr>
                <w:top w:val="none" w:sz="0" w:space="0" w:color="auto"/>
                <w:left w:val="none" w:sz="0" w:space="0" w:color="auto"/>
                <w:bottom w:val="none" w:sz="0" w:space="0" w:color="auto"/>
                <w:right w:val="none" w:sz="0" w:space="0" w:color="auto"/>
              </w:divBdr>
            </w:div>
            <w:div w:id="773327066">
              <w:marLeft w:val="0"/>
              <w:marRight w:val="0"/>
              <w:marTop w:val="0"/>
              <w:marBottom w:val="0"/>
              <w:divBdr>
                <w:top w:val="none" w:sz="0" w:space="0" w:color="auto"/>
                <w:left w:val="none" w:sz="0" w:space="0" w:color="auto"/>
                <w:bottom w:val="none" w:sz="0" w:space="0" w:color="auto"/>
                <w:right w:val="none" w:sz="0" w:space="0" w:color="auto"/>
              </w:divBdr>
            </w:div>
            <w:div w:id="774061955">
              <w:marLeft w:val="0"/>
              <w:marRight w:val="0"/>
              <w:marTop w:val="0"/>
              <w:marBottom w:val="0"/>
              <w:divBdr>
                <w:top w:val="none" w:sz="0" w:space="0" w:color="auto"/>
                <w:left w:val="none" w:sz="0" w:space="0" w:color="auto"/>
                <w:bottom w:val="none" w:sz="0" w:space="0" w:color="auto"/>
                <w:right w:val="none" w:sz="0" w:space="0" w:color="auto"/>
              </w:divBdr>
            </w:div>
            <w:div w:id="797719242">
              <w:marLeft w:val="0"/>
              <w:marRight w:val="0"/>
              <w:marTop w:val="0"/>
              <w:marBottom w:val="0"/>
              <w:divBdr>
                <w:top w:val="none" w:sz="0" w:space="0" w:color="auto"/>
                <w:left w:val="none" w:sz="0" w:space="0" w:color="auto"/>
                <w:bottom w:val="none" w:sz="0" w:space="0" w:color="auto"/>
                <w:right w:val="none" w:sz="0" w:space="0" w:color="auto"/>
              </w:divBdr>
            </w:div>
            <w:div w:id="813061305">
              <w:marLeft w:val="0"/>
              <w:marRight w:val="0"/>
              <w:marTop w:val="0"/>
              <w:marBottom w:val="0"/>
              <w:divBdr>
                <w:top w:val="none" w:sz="0" w:space="0" w:color="auto"/>
                <w:left w:val="none" w:sz="0" w:space="0" w:color="auto"/>
                <w:bottom w:val="none" w:sz="0" w:space="0" w:color="auto"/>
                <w:right w:val="none" w:sz="0" w:space="0" w:color="auto"/>
              </w:divBdr>
            </w:div>
            <w:div w:id="815222047">
              <w:marLeft w:val="0"/>
              <w:marRight w:val="0"/>
              <w:marTop w:val="0"/>
              <w:marBottom w:val="0"/>
              <w:divBdr>
                <w:top w:val="none" w:sz="0" w:space="0" w:color="auto"/>
                <w:left w:val="none" w:sz="0" w:space="0" w:color="auto"/>
                <w:bottom w:val="none" w:sz="0" w:space="0" w:color="auto"/>
                <w:right w:val="none" w:sz="0" w:space="0" w:color="auto"/>
              </w:divBdr>
            </w:div>
            <w:div w:id="822891041">
              <w:marLeft w:val="0"/>
              <w:marRight w:val="0"/>
              <w:marTop w:val="0"/>
              <w:marBottom w:val="0"/>
              <w:divBdr>
                <w:top w:val="none" w:sz="0" w:space="0" w:color="auto"/>
                <w:left w:val="none" w:sz="0" w:space="0" w:color="auto"/>
                <w:bottom w:val="none" w:sz="0" w:space="0" w:color="auto"/>
                <w:right w:val="none" w:sz="0" w:space="0" w:color="auto"/>
              </w:divBdr>
            </w:div>
            <w:div w:id="858468732">
              <w:marLeft w:val="0"/>
              <w:marRight w:val="0"/>
              <w:marTop w:val="0"/>
              <w:marBottom w:val="0"/>
              <w:divBdr>
                <w:top w:val="none" w:sz="0" w:space="0" w:color="auto"/>
                <w:left w:val="none" w:sz="0" w:space="0" w:color="auto"/>
                <w:bottom w:val="none" w:sz="0" w:space="0" w:color="auto"/>
                <w:right w:val="none" w:sz="0" w:space="0" w:color="auto"/>
              </w:divBdr>
            </w:div>
            <w:div w:id="863711762">
              <w:marLeft w:val="0"/>
              <w:marRight w:val="0"/>
              <w:marTop w:val="0"/>
              <w:marBottom w:val="0"/>
              <w:divBdr>
                <w:top w:val="none" w:sz="0" w:space="0" w:color="auto"/>
                <w:left w:val="none" w:sz="0" w:space="0" w:color="auto"/>
                <w:bottom w:val="none" w:sz="0" w:space="0" w:color="auto"/>
                <w:right w:val="none" w:sz="0" w:space="0" w:color="auto"/>
              </w:divBdr>
            </w:div>
            <w:div w:id="901255125">
              <w:marLeft w:val="0"/>
              <w:marRight w:val="0"/>
              <w:marTop w:val="0"/>
              <w:marBottom w:val="0"/>
              <w:divBdr>
                <w:top w:val="none" w:sz="0" w:space="0" w:color="auto"/>
                <w:left w:val="none" w:sz="0" w:space="0" w:color="auto"/>
                <w:bottom w:val="none" w:sz="0" w:space="0" w:color="auto"/>
                <w:right w:val="none" w:sz="0" w:space="0" w:color="auto"/>
              </w:divBdr>
            </w:div>
            <w:div w:id="901865750">
              <w:marLeft w:val="0"/>
              <w:marRight w:val="0"/>
              <w:marTop w:val="0"/>
              <w:marBottom w:val="0"/>
              <w:divBdr>
                <w:top w:val="none" w:sz="0" w:space="0" w:color="auto"/>
                <w:left w:val="none" w:sz="0" w:space="0" w:color="auto"/>
                <w:bottom w:val="none" w:sz="0" w:space="0" w:color="auto"/>
                <w:right w:val="none" w:sz="0" w:space="0" w:color="auto"/>
              </w:divBdr>
            </w:div>
            <w:div w:id="902642458">
              <w:marLeft w:val="0"/>
              <w:marRight w:val="0"/>
              <w:marTop w:val="0"/>
              <w:marBottom w:val="0"/>
              <w:divBdr>
                <w:top w:val="none" w:sz="0" w:space="0" w:color="auto"/>
                <w:left w:val="none" w:sz="0" w:space="0" w:color="auto"/>
                <w:bottom w:val="none" w:sz="0" w:space="0" w:color="auto"/>
                <w:right w:val="none" w:sz="0" w:space="0" w:color="auto"/>
              </w:divBdr>
            </w:div>
            <w:div w:id="903494628">
              <w:marLeft w:val="0"/>
              <w:marRight w:val="0"/>
              <w:marTop w:val="0"/>
              <w:marBottom w:val="0"/>
              <w:divBdr>
                <w:top w:val="none" w:sz="0" w:space="0" w:color="auto"/>
                <w:left w:val="none" w:sz="0" w:space="0" w:color="auto"/>
                <w:bottom w:val="none" w:sz="0" w:space="0" w:color="auto"/>
                <w:right w:val="none" w:sz="0" w:space="0" w:color="auto"/>
              </w:divBdr>
            </w:div>
            <w:div w:id="935866373">
              <w:marLeft w:val="0"/>
              <w:marRight w:val="0"/>
              <w:marTop w:val="0"/>
              <w:marBottom w:val="0"/>
              <w:divBdr>
                <w:top w:val="none" w:sz="0" w:space="0" w:color="auto"/>
                <w:left w:val="none" w:sz="0" w:space="0" w:color="auto"/>
                <w:bottom w:val="none" w:sz="0" w:space="0" w:color="auto"/>
                <w:right w:val="none" w:sz="0" w:space="0" w:color="auto"/>
              </w:divBdr>
            </w:div>
            <w:div w:id="980958927">
              <w:marLeft w:val="0"/>
              <w:marRight w:val="0"/>
              <w:marTop w:val="0"/>
              <w:marBottom w:val="0"/>
              <w:divBdr>
                <w:top w:val="none" w:sz="0" w:space="0" w:color="auto"/>
                <w:left w:val="none" w:sz="0" w:space="0" w:color="auto"/>
                <w:bottom w:val="none" w:sz="0" w:space="0" w:color="auto"/>
                <w:right w:val="none" w:sz="0" w:space="0" w:color="auto"/>
              </w:divBdr>
            </w:div>
            <w:div w:id="990452332">
              <w:marLeft w:val="0"/>
              <w:marRight w:val="0"/>
              <w:marTop w:val="0"/>
              <w:marBottom w:val="0"/>
              <w:divBdr>
                <w:top w:val="none" w:sz="0" w:space="0" w:color="auto"/>
                <w:left w:val="none" w:sz="0" w:space="0" w:color="auto"/>
                <w:bottom w:val="none" w:sz="0" w:space="0" w:color="auto"/>
                <w:right w:val="none" w:sz="0" w:space="0" w:color="auto"/>
              </w:divBdr>
            </w:div>
            <w:div w:id="994525388">
              <w:marLeft w:val="0"/>
              <w:marRight w:val="0"/>
              <w:marTop w:val="0"/>
              <w:marBottom w:val="0"/>
              <w:divBdr>
                <w:top w:val="none" w:sz="0" w:space="0" w:color="auto"/>
                <w:left w:val="none" w:sz="0" w:space="0" w:color="auto"/>
                <w:bottom w:val="none" w:sz="0" w:space="0" w:color="auto"/>
                <w:right w:val="none" w:sz="0" w:space="0" w:color="auto"/>
              </w:divBdr>
            </w:div>
            <w:div w:id="1000621170">
              <w:marLeft w:val="0"/>
              <w:marRight w:val="0"/>
              <w:marTop w:val="0"/>
              <w:marBottom w:val="0"/>
              <w:divBdr>
                <w:top w:val="none" w:sz="0" w:space="0" w:color="auto"/>
                <w:left w:val="none" w:sz="0" w:space="0" w:color="auto"/>
                <w:bottom w:val="none" w:sz="0" w:space="0" w:color="auto"/>
                <w:right w:val="none" w:sz="0" w:space="0" w:color="auto"/>
              </w:divBdr>
            </w:div>
            <w:div w:id="1008019231">
              <w:marLeft w:val="0"/>
              <w:marRight w:val="0"/>
              <w:marTop w:val="0"/>
              <w:marBottom w:val="0"/>
              <w:divBdr>
                <w:top w:val="none" w:sz="0" w:space="0" w:color="auto"/>
                <w:left w:val="none" w:sz="0" w:space="0" w:color="auto"/>
                <w:bottom w:val="none" w:sz="0" w:space="0" w:color="auto"/>
                <w:right w:val="none" w:sz="0" w:space="0" w:color="auto"/>
              </w:divBdr>
            </w:div>
            <w:div w:id="1024524346">
              <w:marLeft w:val="0"/>
              <w:marRight w:val="0"/>
              <w:marTop w:val="0"/>
              <w:marBottom w:val="0"/>
              <w:divBdr>
                <w:top w:val="none" w:sz="0" w:space="0" w:color="auto"/>
                <w:left w:val="none" w:sz="0" w:space="0" w:color="auto"/>
                <w:bottom w:val="none" w:sz="0" w:space="0" w:color="auto"/>
                <w:right w:val="none" w:sz="0" w:space="0" w:color="auto"/>
              </w:divBdr>
            </w:div>
            <w:div w:id="1036615167">
              <w:marLeft w:val="0"/>
              <w:marRight w:val="0"/>
              <w:marTop w:val="0"/>
              <w:marBottom w:val="0"/>
              <w:divBdr>
                <w:top w:val="none" w:sz="0" w:space="0" w:color="auto"/>
                <w:left w:val="none" w:sz="0" w:space="0" w:color="auto"/>
                <w:bottom w:val="none" w:sz="0" w:space="0" w:color="auto"/>
                <w:right w:val="none" w:sz="0" w:space="0" w:color="auto"/>
              </w:divBdr>
            </w:div>
            <w:div w:id="1046955398">
              <w:marLeft w:val="0"/>
              <w:marRight w:val="0"/>
              <w:marTop w:val="0"/>
              <w:marBottom w:val="0"/>
              <w:divBdr>
                <w:top w:val="none" w:sz="0" w:space="0" w:color="auto"/>
                <w:left w:val="none" w:sz="0" w:space="0" w:color="auto"/>
                <w:bottom w:val="none" w:sz="0" w:space="0" w:color="auto"/>
                <w:right w:val="none" w:sz="0" w:space="0" w:color="auto"/>
              </w:divBdr>
            </w:div>
            <w:div w:id="1047071631">
              <w:marLeft w:val="0"/>
              <w:marRight w:val="0"/>
              <w:marTop w:val="0"/>
              <w:marBottom w:val="0"/>
              <w:divBdr>
                <w:top w:val="none" w:sz="0" w:space="0" w:color="auto"/>
                <w:left w:val="none" w:sz="0" w:space="0" w:color="auto"/>
                <w:bottom w:val="none" w:sz="0" w:space="0" w:color="auto"/>
                <w:right w:val="none" w:sz="0" w:space="0" w:color="auto"/>
              </w:divBdr>
            </w:div>
            <w:div w:id="1095589031">
              <w:marLeft w:val="0"/>
              <w:marRight w:val="0"/>
              <w:marTop w:val="0"/>
              <w:marBottom w:val="0"/>
              <w:divBdr>
                <w:top w:val="none" w:sz="0" w:space="0" w:color="auto"/>
                <w:left w:val="none" w:sz="0" w:space="0" w:color="auto"/>
                <w:bottom w:val="none" w:sz="0" w:space="0" w:color="auto"/>
                <w:right w:val="none" w:sz="0" w:space="0" w:color="auto"/>
              </w:divBdr>
            </w:div>
            <w:div w:id="1099451450">
              <w:marLeft w:val="0"/>
              <w:marRight w:val="0"/>
              <w:marTop w:val="0"/>
              <w:marBottom w:val="0"/>
              <w:divBdr>
                <w:top w:val="none" w:sz="0" w:space="0" w:color="auto"/>
                <w:left w:val="none" w:sz="0" w:space="0" w:color="auto"/>
                <w:bottom w:val="none" w:sz="0" w:space="0" w:color="auto"/>
                <w:right w:val="none" w:sz="0" w:space="0" w:color="auto"/>
              </w:divBdr>
            </w:div>
            <w:div w:id="1100754628">
              <w:marLeft w:val="0"/>
              <w:marRight w:val="0"/>
              <w:marTop w:val="0"/>
              <w:marBottom w:val="0"/>
              <w:divBdr>
                <w:top w:val="none" w:sz="0" w:space="0" w:color="auto"/>
                <w:left w:val="none" w:sz="0" w:space="0" w:color="auto"/>
                <w:bottom w:val="none" w:sz="0" w:space="0" w:color="auto"/>
                <w:right w:val="none" w:sz="0" w:space="0" w:color="auto"/>
              </w:divBdr>
            </w:div>
            <w:div w:id="1103037146">
              <w:marLeft w:val="0"/>
              <w:marRight w:val="0"/>
              <w:marTop w:val="0"/>
              <w:marBottom w:val="0"/>
              <w:divBdr>
                <w:top w:val="none" w:sz="0" w:space="0" w:color="auto"/>
                <w:left w:val="none" w:sz="0" w:space="0" w:color="auto"/>
                <w:bottom w:val="none" w:sz="0" w:space="0" w:color="auto"/>
                <w:right w:val="none" w:sz="0" w:space="0" w:color="auto"/>
              </w:divBdr>
            </w:div>
            <w:div w:id="1103191353">
              <w:marLeft w:val="0"/>
              <w:marRight w:val="0"/>
              <w:marTop w:val="0"/>
              <w:marBottom w:val="0"/>
              <w:divBdr>
                <w:top w:val="none" w:sz="0" w:space="0" w:color="auto"/>
                <w:left w:val="none" w:sz="0" w:space="0" w:color="auto"/>
                <w:bottom w:val="none" w:sz="0" w:space="0" w:color="auto"/>
                <w:right w:val="none" w:sz="0" w:space="0" w:color="auto"/>
              </w:divBdr>
            </w:div>
            <w:div w:id="1103568888">
              <w:marLeft w:val="0"/>
              <w:marRight w:val="0"/>
              <w:marTop w:val="0"/>
              <w:marBottom w:val="0"/>
              <w:divBdr>
                <w:top w:val="none" w:sz="0" w:space="0" w:color="auto"/>
                <w:left w:val="none" w:sz="0" w:space="0" w:color="auto"/>
                <w:bottom w:val="none" w:sz="0" w:space="0" w:color="auto"/>
                <w:right w:val="none" w:sz="0" w:space="0" w:color="auto"/>
              </w:divBdr>
            </w:div>
            <w:div w:id="1113476901">
              <w:marLeft w:val="0"/>
              <w:marRight w:val="0"/>
              <w:marTop w:val="0"/>
              <w:marBottom w:val="0"/>
              <w:divBdr>
                <w:top w:val="none" w:sz="0" w:space="0" w:color="auto"/>
                <w:left w:val="none" w:sz="0" w:space="0" w:color="auto"/>
                <w:bottom w:val="none" w:sz="0" w:space="0" w:color="auto"/>
                <w:right w:val="none" w:sz="0" w:space="0" w:color="auto"/>
              </w:divBdr>
            </w:div>
            <w:div w:id="1117212874">
              <w:marLeft w:val="0"/>
              <w:marRight w:val="0"/>
              <w:marTop w:val="0"/>
              <w:marBottom w:val="0"/>
              <w:divBdr>
                <w:top w:val="none" w:sz="0" w:space="0" w:color="auto"/>
                <w:left w:val="none" w:sz="0" w:space="0" w:color="auto"/>
                <w:bottom w:val="none" w:sz="0" w:space="0" w:color="auto"/>
                <w:right w:val="none" w:sz="0" w:space="0" w:color="auto"/>
              </w:divBdr>
            </w:div>
            <w:div w:id="1132791669">
              <w:marLeft w:val="0"/>
              <w:marRight w:val="0"/>
              <w:marTop w:val="0"/>
              <w:marBottom w:val="0"/>
              <w:divBdr>
                <w:top w:val="none" w:sz="0" w:space="0" w:color="auto"/>
                <w:left w:val="none" w:sz="0" w:space="0" w:color="auto"/>
                <w:bottom w:val="none" w:sz="0" w:space="0" w:color="auto"/>
                <w:right w:val="none" w:sz="0" w:space="0" w:color="auto"/>
              </w:divBdr>
            </w:div>
            <w:div w:id="1138373731">
              <w:marLeft w:val="0"/>
              <w:marRight w:val="0"/>
              <w:marTop w:val="0"/>
              <w:marBottom w:val="0"/>
              <w:divBdr>
                <w:top w:val="none" w:sz="0" w:space="0" w:color="auto"/>
                <w:left w:val="none" w:sz="0" w:space="0" w:color="auto"/>
                <w:bottom w:val="none" w:sz="0" w:space="0" w:color="auto"/>
                <w:right w:val="none" w:sz="0" w:space="0" w:color="auto"/>
              </w:divBdr>
            </w:div>
            <w:div w:id="1149709090">
              <w:marLeft w:val="0"/>
              <w:marRight w:val="0"/>
              <w:marTop w:val="0"/>
              <w:marBottom w:val="0"/>
              <w:divBdr>
                <w:top w:val="none" w:sz="0" w:space="0" w:color="auto"/>
                <w:left w:val="none" w:sz="0" w:space="0" w:color="auto"/>
                <w:bottom w:val="none" w:sz="0" w:space="0" w:color="auto"/>
                <w:right w:val="none" w:sz="0" w:space="0" w:color="auto"/>
              </w:divBdr>
            </w:div>
            <w:div w:id="1154562745">
              <w:marLeft w:val="0"/>
              <w:marRight w:val="0"/>
              <w:marTop w:val="0"/>
              <w:marBottom w:val="0"/>
              <w:divBdr>
                <w:top w:val="none" w:sz="0" w:space="0" w:color="auto"/>
                <w:left w:val="none" w:sz="0" w:space="0" w:color="auto"/>
                <w:bottom w:val="none" w:sz="0" w:space="0" w:color="auto"/>
                <w:right w:val="none" w:sz="0" w:space="0" w:color="auto"/>
              </w:divBdr>
            </w:div>
            <w:div w:id="1156070575">
              <w:marLeft w:val="0"/>
              <w:marRight w:val="0"/>
              <w:marTop w:val="0"/>
              <w:marBottom w:val="0"/>
              <w:divBdr>
                <w:top w:val="none" w:sz="0" w:space="0" w:color="auto"/>
                <w:left w:val="none" w:sz="0" w:space="0" w:color="auto"/>
                <w:bottom w:val="none" w:sz="0" w:space="0" w:color="auto"/>
                <w:right w:val="none" w:sz="0" w:space="0" w:color="auto"/>
              </w:divBdr>
            </w:div>
            <w:div w:id="1162506584">
              <w:marLeft w:val="0"/>
              <w:marRight w:val="0"/>
              <w:marTop w:val="0"/>
              <w:marBottom w:val="0"/>
              <w:divBdr>
                <w:top w:val="none" w:sz="0" w:space="0" w:color="auto"/>
                <w:left w:val="none" w:sz="0" w:space="0" w:color="auto"/>
                <w:bottom w:val="none" w:sz="0" w:space="0" w:color="auto"/>
                <w:right w:val="none" w:sz="0" w:space="0" w:color="auto"/>
              </w:divBdr>
            </w:div>
            <w:div w:id="1172060542">
              <w:marLeft w:val="0"/>
              <w:marRight w:val="0"/>
              <w:marTop w:val="0"/>
              <w:marBottom w:val="0"/>
              <w:divBdr>
                <w:top w:val="none" w:sz="0" w:space="0" w:color="auto"/>
                <w:left w:val="none" w:sz="0" w:space="0" w:color="auto"/>
                <w:bottom w:val="none" w:sz="0" w:space="0" w:color="auto"/>
                <w:right w:val="none" w:sz="0" w:space="0" w:color="auto"/>
              </w:divBdr>
            </w:div>
            <w:div w:id="1177767471">
              <w:marLeft w:val="0"/>
              <w:marRight w:val="0"/>
              <w:marTop w:val="0"/>
              <w:marBottom w:val="0"/>
              <w:divBdr>
                <w:top w:val="none" w:sz="0" w:space="0" w:color="auto"/>
                <w:left w:val="none" w:sz="0" w:space="0" w:color="auto"/>
                <w:bottom w:val="none" w:sz="0" w:space="0" w:color="auto"/>
                <w:right w:val="none" w:sz="0" w:space="0" w:color="auto"/>
              </w:divBdr>
            </w:div>
            <w:div w:id="1180967344">
              <w:marLeft w:val="0"/>
              <w:marRight w:val="0"/>
              <w:marTop w:val="0"/>
              <w:marBottom w:val="0"/>
              <w:divBdr>
                <w:top w:val="none" w:sz="0" w:space="0" w:color="auto"/>
                <w:left w:val="none" w:sz="0" w:space="0" w:color="auto"/>
                <w:bottom w:val="none" w:sz="0" w:space="0" w:color="auto"/>
                <w:right w:val="none" w:sz="0" w:space="0" w:color="auto"/>
              </w:divBdr>
            </w:div>
            <w:div w:id="1205362440">
              <w:marLeft w:val="0"/>
              <w:marRight w:val="0"/>
              <w:marTop w:val="0"/>
              <w:marBottom w:val="0"/>
              <w:divBdr>
                <w:top w:val="none" w:sz="0" w:space="0" w:color="auto"/>
                <w:left w:val="none" w:sz="0" w:space="0" w:color="auto"/>
                <w:bottom w:val="none" w:sz="0" w:space="0" w:color="auto"/>
                <w:right w:val="none" w:sz="0" w:space="0" w:color="auto"/>
              </w:divBdr>
            </w:div>
            <w:div w:id="1238245230">
              <w:marLeft w:val="0"/>
              <w:marRight w:val="0"/>
              <w:marTop w:val="0"/>
              <w:marBottom w:val="0"/>
              <w:divBdr>
                <w:top w:val="none" w:sz="0" w:space="0" w:color="auto"/>
                <w:left w:val="none" w:sz="0" w:space="0" w:color="auto"/>
                <w:bottom w:val="none" w:sz="0" w:space="0" w:color="auto"/>
                <w:right w:val="none" w:sz="0" w:space="0" w:color="auto"/>
              </w:divBdr>
            </w:div>
            <w:div w:id="1241256780">
              <w:marLeft w:val="0"/>
              <w:marRight w:val="0"/>
              <w:marTop w:val="0"/>
              <w:marBottom w:val="0"/>
              <w:divBdr>
                <w:top w:val="none" w:sz="0" w:space="0" w:color="auto"/>
                <w:left w:val="none" w:sz="0" w:space="0" w:color="auto"/>
                <w:bottom w:val="none" w:sz="0" w:space="0" w:color="auto"/>
                <w:right w:val="none" w:sz="0" w:space="0" w:color="auto"/>
              </w:divBdr>
            </w:div>
            <w:div w:id="1242253229">
              <w:marLeft w:val="0"/>
              <w:marRight w:val="0"/>
              <w:marTop w:val="0"/>
              <w:marBottom w:val="0"/>
              <w:divBdr>
                <w:top w:val="none" w:sz="0" w:space="0" w:color="auto"/>
                <w:left w:val="none" w:sz="0" w:space="0" w:color="auto"/>
                <w:bottom w:val="none" w:sz="0" w:space="0" w:color="auto"/>
                <w:right w:val="none" w:sz="0" w:space="0" w:color="auto"/>
              </w:divBdr>
            </w:div>
            <w:div w:id="1247036711">
              <w:marLeft w:val="0"/>
              <w:marRight w:val="0"/>
              <w:marTop w:val="0"/>
              <w:marBottom w:val="0"/>
              <w:divBdr>
                <w:top w:val="none" w:sz="0" w:space="0" w:color="auto"/>
                <w:left w:val="none" w:sz="0" w:space="0" w:color="auto"/>
                <w:bottom w:val="none" w:sz="0" w:space="0" w:color="auto"/>
                <w:right w:val="none" w:sz="0" w:space="0" w:color="auto"/>
              </w:divBdr>
            </w:div>
            <w:div w:id="1263955291">
              <w:marLeft w:val="0"/>
              <w:marRight w:val="0"/>
              <w:marTop w:val="0"/>
              <w:marBottom w:val="0"/>
              <w:divBdr>
                <w:top w:val="none" w:sz="0" w:space="0" w:color="auto"/>
                <w:left w:val="none" w:sz="0" w:space="0" w:color="auto"/>
                <w:bottom w:val="none" w:sz="0" w:space="0" w:color="auto"/>
                <w:right w:val="none" w:sz="0" w:space="0" w:color="auto"/>
              </w:divBdr>
            </w:div>
            <w:div w:id="1274047739">
              <w:marLeft w:val="0"/>
              <w:marRight w:val="0"/>
              <w:marTop w:val="0"/>
              <w:marBottom w:val="0"/>
              <w:divBdr>
                <w:top w:val="none" w:sz="0" w:space="0" w:color="auto"/>
                <w:left w:val="none" w:sz="0" w:space="0" w:color="auto"/>
                <w:bottom w:val="none" w:sz="0" w:space="0" w:color="auto"/>
                <w:right w:val="none" w:sz="0" w:space="0" w:color="auto"/>
              </w:divBdr>
            </w:div>
            <w:div w:id="1281257987">
              <w:marLeft w:val="0"/>
              <w:marRight w:val="0"/>
              <w:marTop w:val="0"/>
              <w:marBottom w:val="0"/>
              <w:divBdr>
                <w:top w:val="none" w:sz="0" w:space="0" w:color="auto"/>
                <w:left w:val="none" w:sz="0" w:space="0" w:color="auto"/>
                <w:bottom w:val="none" w:sz="0" w:space="0" w:color="auto"/>
                <w:right w:val="none" w:sz="0" w:space="0" w:color="auto"/>
              </w:divBdr>
            </w:div>
            <w:div w:id="1284191315">
              <w:marLeft w:val="0"/>
              <w:marRight w:val="0"/>
              <w:marTop w:val="0"/>
              <w:marBottom w:val="0"/>
              <w:divBdr>
                <w:top w:val="none" w:sz="0" w:space="0" w:color="auto"/>
                <w:left w:val="none" w:sz="0" w:space="0" w:color="auto"/>
                <w:bottom w:val="none" w:sz="0" w:space="0" w:color="auto"/>
                <w:right w:val="none" w:sz="0" w:space="0" w:color="auto"/>
              </w:divBdr>
            </w:div>
            <w:div w:id="1297641540">
              <w:marLeft w:val="0"/>
              <w:marRight w:val="0"/>
              <w:marTop w:val="0"/>
              <w:marBottom w:val="0"/>
              <w:divBdr>
                <w:top w:val="none" w:sz="0" w:space="0" w:color="auto"/>
                <w:left w:val="none" w:sz="0" w:space="0" w:color="auto"/>
                <w:bottom w:val="none" w:sz="0" w:space="0" w:color="auto"/>
                <w:right w:val="none" w:sz="0" w:space="0" w:color="auto"/>
              </w:divBdr>
            </w:div>
            <w:div w:id="1310555823">
              <w:marLeft w:val="0"/>
              <w:marRight w:val="0"/>
              <w:marTop w:val="0"/>
              <w:marBottom w:val="0"/>
              <w:divBdr>
                <w:top w:val="none" w:sz="0" w:space="0" w:color="auto"/>
                <w:left w:val="none" w:sz="0" w:space="0" w:color="auto"/>
                <w:bottom w:val="none" w:sz="0" w:space="0" w:color="auto"/>
                <w:right w:val="none" w:sz="0" w:space="0" w:color="auto"/>
              </w:divBdr>
            </w:div>
            <w:div w:id="1327128794">
              <w:marLeft w:val="0"/>
              <w:marRight w:val="0"/>
              <w:marTop w:val="0"/>
              <w:marBottom w:val="0"/>
              <w:divBdr>
                <w:top w:val="none" w:sz="0" w:space="0" w:color="auto"/>
                <w:left w:val="none" w:sz="0" w:space="0" w:color="auto"/>
                <w:bottom w:val="none" w:sz="0" w:space="0" w:color="auto"/>
                <w:right w:val="none" w:sz="0" w:space="0" w:color="auto"/>
              </w:divBdr>
            </w:div>
            <w:div w:id="1339886473">
              <w:marLeft w:val="0"/>
              <w:marRight w:val="0"/>
              <w:marTop w:val="0"/>
              <w:marBottom w:val="0"/>
              <w:divBdr>
                <w:top w:val="none" w:sz="0" w:space="0" w:color="auto"/>
                <w:left w:val="none" w:sz="0" w:space="0" w:color="auto"/>
                <w:bottom w:val="none" w:sz="0" w:space="0" w:color="auto"/>
                <w:right w:val="none" w:sz="0" w:space="0" w:color="auto"/>
              </w:divBdr>
            </w:div>
            <w:div w:id="1352760237">
              <w:marLeft w:val="0"/>
              <w:marRight w:val="0"/>
              <w:marTop w:val="0"/>
              <w:marBottom w:val="0"/>
              <w:divBdr>
                <w:top w:val="none" w:sz="0" w:space="0" w:color="auto"/>
                <w:left w:val="none" w:sz="0" w:space="0" w:color="auto"/>
                <w:bottom w:val="none" w:sz="0" w:space="0" w:color="auto"/>
                <w:right w:val="none" w:sz="0" w:space="0" w:color="auto"/>
              </w:divBdr>
            </w:div>
            <w:div w:id="1357266764">
              <w:marLeft w:val="0"/>
              <w:marRight w:val="0"/>
              <w:marTop w:val="0"/>
              <w:marBottom w:val="0"/>
              <w:divBdr>
                <w:top w:val="none" w:sz="0" w:space="0" w:color="auto"/>
                <w:left w:val="none" w:sz="0" w:space="0" w:color="auto"/>
                <w:bottom w:val="none" w:sz="0" w:space="0" w:color="auto"/>
                <w:right w:val="none" w:sz="0" w:space="0" w:color="auto"/>
              </w:divBdr>
            </w:div>
            <w:div w:id="1374772815">
              <w:marLeft w:val="0"/>
              <w:marRight w:val="0"/>
              <w:marTop w:val="0"/>
              <w:marBottom w:val="0"/>
              <w:divBdr>
                <w:top w:val="none" w:sz="0" w:space="0" w:color="auto"/>
                <w:left w:val="none" w:sz="0" w:space="0" w:color="auto"/>
                <w:bottom w:val="none" w:sz="0" w:space="0" w:color="auto"/>
                <w:right w:val="none" w:sz="0" w:space="0" w:color="auto"/>
              </w:divBdr>
            </w:div>
            <w:div w:id="1375545658">
              <w:marLeft w:val="0"/>
              <w:marRight w:val="0"/>
              <w:marTop w:val="0"/>
              <w:marBottom w:val="0"/>
              <w:divBdr>
                <w:top w:val="none" w:sz="0" w:space="0" w:color="auto"/>
                <w:left w:val="none" w:sz="0" w:space="0" w:color="auto"/>
                <w:bottom w:val="none" w:sz="0" w:space="0" w:color="auto"/>
                <w:right w:val="none" w:sz="0" w:space="0" w:color="auto"/>
              </w:divBdr>
            </w:div>
            <w:div w:id="1416171395">
              <w:marLeft w:val="0"/>
              <w:marRight w:val="0"/>
              <w:marTop w:val="0"/>
              <w:marBottom w:val="0"/>
              <w:divBdr>
                <w:top w:val="none" w:sz="0" w:space="0" w:color="auto"/>
                <w:left w:val="none" w:sz="0" w:space="0" w:color="auto"/>
                <w:bottom w:val="none" w:sz="0" w:space="0" w:color="auto"/>
                <w:right w:val="none" w:sz="0" w:space="0" w:color="auto"/>
              </w:divBdr>
            </w:div>
            <w:div w:id="1432582645">
              <w:marLeft w:val="0"/>
              <w:marRight w:val="0"/>
              <w:marTop w:val="0"/>
              <w:marBottom w:val="0"/>
              <w:divBdr>
                <w:top w:val="none" w:sz="0" w:space="0" w:color="auto"/>
                <w:left w:val="none" w:sz="0" w:space="0" w:color="auto"/>
                <w:bottom w:val="none" w:sz="0" w:space="0" w:color="auto"/>
                <w:right w:val="none" w:sz="0" w:space="0" w:color="auto"/>
              </w:divBdr>
            </w:div>
            <w:div w:id="1438526959">
              <w:marLeft w:val="0"/>
              <w:marRight w:val="0"/>
              <w:marTop w:val="0"/>
              <w:marBottom w:val="0"/>
              <w:divBdr>
                <w:top w:val="none" w:sz="0" w:space="0" w:color="auto"/>
                <w:left w:val="none" w:sz="0" w:space="0" w:color="auto"/>
                <w:bottom w:val="none" w:sz="0" w:space="0" w:color="auto"/>
                <w:right w:val="none" w:sz="0" w:space="0" w:color="auto"/>
              </w:divBdr>
            </w:div>
            <w:div w:id="1444108975">
              <w:marLeft w:val="0"/>
              <w:marRight w:val="0"/>
              <w:marTop w:val="0"/>
              <w:marBottom w:val="0"/>
              <w:divBdr>
                <w:top w:val="none" w:sz="0" w:space="0" w:color="auto"/>
                <w:left w:val="none" w:sz="0" w:space="0" w:color="auto"/>
                <w:bottom w:val="none" w:sz="0" w:space="0" w:color="auto"/>
                <w:right w:val="none" w:sz="0" w:space="0" w:color="auto"/>
              </w:divBdr>
            </w:div>
            <w:div w:id="1458180763">
              <w:marLeft w:val="0"/>
              <w:marRight w:val="0"/>
              <w:marTop w:val="0"/>
              <w:marBottom w:val="0"/>
              <w:divBdr>
                <w:top w:val="none" w:sz="0" w:space="0" w:color="auto"/>
                <w:left w:val="none" w:sz="0" w:space="0" w:color="auto"/>
                <w:bottom w:val="none" w:sz="0" w:space="0" w:color="auto"/>
                <w:right w:val="none" w:sz="0" w:space="0" w:color="auto"/>
              </w:divBdr>
            </w:div>
            <w:div w:id="1465654690">
              <w:marLeft w:val="0"/>
              <w:marRight w:val="0"/>
              <w:marTop w:val="0"/>
              <w:marBottom w:val="0"/>
              <w:divBdr>
                <w:top w:val="none" w:sz="0" w:space="0" w:color="auto"/>
                <w:left w:val="none" w:sz="0" w:space="0" w:color="auto"/>
                <w:bottom w:val="none" w:sz="0" w:space="0" w:color="auto"/>
                <w:right w:val="none" w:sz="0" w:space="0" w:color="auto"/>
              </w:divBdr>
            </w:div>
            <w:div w:id="1470320097">
              <w:marLeft w:val="0"/>
              <w:marRight w:val="0"/>
              <w:marTop w:val="0"/>
              <w:marBottom w:val="0"/>
              <w:divBdr>
                <w:top w:val="none" w:sz="0" w:space="0" w:color="auto"/>
                <w:left w:val="none" w:sz="0" w:space="0" w:color="auto"/>
                <w:bottom w:val="none" w:sz="0" w:space="0" w:color="auto"/>
                <w:right w:val="none" w:sz="0" w:space="0" w:color="auto"/>
              </w:divBdr>
            </w:div>
            <w:div w:id="1491874062">
              <w:marLeft w:val="0"/>
              <w:marRight w:val="0"/>
              <w:marTop w:val="0"/>
              <w:marBottom w:val="0"/>
              <w:divBdr>
                <w:top w:val="none" w:sz="0" w:space="0" w:color="auto"/>
                <w:left w:val="none" w:sz="0" w:space="0" w:color="auto"/>
                <w:bottom w:val="none" w:sz="0" w:space="0" w:color="auto"/>
                <w:right w:val="none" w:sz="0" w:space="0" w:color="auto"/>
              </w:divBdr>
            </w:div>
            <w:div w:id="1492218265">
              <w:marLeft w:val="0"/>
              <w:marRight w:val="0"/>
              <w:marTop w:val="0"/>
              <w:marBottom w:val="0"/>
              <w:divBdr>
                <w:top w:val="none" w:sz="0" w:space="0" w:color="auto"/>
                <w:left w:val="none" w:sz="0" w:space="0" w:color="auto"/>
                <w:bottom w:val="none" w:sz="0" w:space="0" w:color="auto"/>
                <w:right w:val="none" w:sz="0" w:space="0" w:color="auto"/>
              </w:divBdr>
            </w:div>
            <w:div w:id="1515143208">
              <w:marLeft w:val="0"/>
              <w:marRight w:val="0"/>
              <w:marTop w:val="0"/>
              <w:marBottom w:val="0"/>
              <w:divBdr>
                <w:top w:val="none" w:sz="0" w:space="0" w:color="auto"/>
                <w:left w:val="none" w:sz="0" w:space="0" w:color="auto"/>
                <w:bottom w:val="none" w:sz="0" w:space="0" w:color="auto"/>
                <w:right w:val="none" w:sz="0" w:space="0" w:color="auto"/>
              </w:divBdr>
            </w:div>
            <w:div w:id="1549612329">
              <w:marLeft w:val="0"/>
              <w:marRight w:val="0"/>
              <w:marTop w:val="0"/>
              <w:marBottom w:val="0"/>
              <w:divBdr>
                <w:top w:val="none" w:sz="0" w:space="0" w:color="auto"/>
                <w:left w:val="none" w:sz="0" w:space="0" w:color="auto"/>
                <w:bottom w:val="none" w:sz="0" w:space="0" w:color="auto"/>
                <w:right w:val="none" w:sz="0" w:space="0" w:color="auto"/>
              </w:divBdr>
            </w:div>
            <w:div w:id="1580748589">
              <w:marLeft w:val="0"/>
              <w:marRight w:val="0"/>
              <w:marTop w:val="0"/>
              <w:marBottom w:val="0"/>
              <w:divBdr>
                <w:top w:val="none" w:sz="0" w:space="0" w:color="auto"/>
                <w:left w:val="none" w:sz="0" w:space="0" w:color="auto"/>
                <w:bottom w:val="none" w:sz="0" w:space="0" w:color="auto"/>
                <w:right w:val="none" w:sz="0" w:space="0" w:color="auto"/>
              </w:divBdr>
            </w:div>
            <w:div w:id="1585138757">
              <w:marLeft w:val="0"/>
              <w:marRight w:val="0"/>
              <w:marTop w:val="0"/>
              <w:marBottom w:val="0"/>
              <w:divBdr>
                <w:top w:val="none" w:sz="0" w:space="0" w:color="auto"/>
                <w:left w:val="none" w:sz="0" w:space="0" w:color="auto"/>
                <w:bottom w:val="none" w:sz="0" w:space="0" w:color="auto"/>
                <w:right w:val="none" w:sz="0" w:space="0" w:color="auto"/>
              </w:divBdr>
            </w:div>
            <w:div w:id="1586575250">
              <w:marLeft w:val="0"/>
              <w:marRight w:val="0"/>
              <w:marTop w:val="0"/>
              <w:marBottom w:val="0"/>
              <w:divBdr>
                <w:top w:val="none" w:sz="0" w:space="0" w:color="auto"/>
                <w:left w:val="none" w:sz="0" w:space="0" w:color="auto"/>
                <w:bottom w:val="none" w:sz="0" w:space="0" w:color="auto"/>
                <w:right w:val="none" w:sz="0" w:space="0" w:color="auto"/>
              </w:divBdr>
            </w:div>
            <w:div w:id="1594849838">
              <w:marLeft w:val="0"/>
              <w:marRight w:val="0"/>
              <w:marTop w:val="0"/>
              <w:marBottom w:val="0"/>
              <w:divBdr>
                <w:top w:val="none" w:sz="0" w:space="0" w:color="auto"/>
                <w:left w:val="none" w:sz="0" w:space="0" w:color="auto"/>
                <w:bottom w:val="none" w:sz="0" w:space="0" w:color="auto"/>
                <w:right w:val="none" w:sz="0" w:space="0" w:color="auto"/>
              </w:divBdr>
            </w:div>
            <w:div w:id="1604876485">
              <w:marLeft w:val="0"/>
              <w:marRight w:val="0"/>
              <w:marTop w:val="0"/>
              <w:marBottom w:val="0"/>
              <w:divBdr>
                <w:top w:val="none" w:sz="0" w:space="0" w:color="auto"/>
                <w:left w:val="none" w:sz="0" w:space="0" w:color="auto"/>
                <w:bottom w:val="none" w:sz="0" w:space="0" w:color="auto"/>
                <w:right w:val="none" w:sz="0" w:space="0" w:color="auto"/>
              </w:divBdr>
            </w:div>
            <w:div w:id="1605267548">
              <w:marLeft w:val="0"/>
              <w:marRight w:val="0"/>
              <w:marTop w:val="0"/>
              <w:marBottom w:val="0"/>
              <w:divBdr>
                <w:top w:val="none" w:sz="0" w:space="0" w:color="auto"/>
                <w:left w:val="none" w:sz="0" w:space="0" w:color="auto"/>
                <w:bottom w:val="none" w:sz="0" w:space="0" w:color="auto"/>
                <w:right w:val="none" w:sz="0" w:space="0" w:color="auto"/>
              </w:divBdr>
            </w:div>
            <w:div w:id="1616594646">
              <w:marLeft w:val="0"/>
              <w:marRight w:val="0"/>
              <w:marTop w:val="0"/>
              <w:marBottom w:val="0"/>
              <w:divBdr>
                <w:top w:val="none" w:sz="0" w:space="0" w:color="auto"/>
                <w:left w:val="none" w:sz="0" w:space="0" w:color="auto"/>
                <w:bottom w:val="none" w:sz="0" w:space="0" w:color="auto"/>
                <w:right w:val="none" w:sz="0" w:space="0" w:color="auto"/>
              </w:divBdr>
            </w:div>
            <w:div w:id="1618870459">
              <w:marLeft w:val="0"/>
              <w:marRight w:val="0"/>
              <w:marTop w:val="0"/>
              <w:marBottom w:val="0"/>
              <w:divBdr>
                <w:top w:val="none" w:sz="0" w:space="0" w:color="auto"/>
                <w:left w:val="none" w:sz="0" w:space="0" w:color="auto"/>
                <w:bottom w:val="none" w:sz="0" w:space="0" w:color="auto"/>
                <w:right w:val="none" w:sz="0" w:space="0" w:color="auto"/>
              </w:divBdr>
            </w:div>
            <w:div w:id="1622301652">
              <w:marLeft w:val="0"/>
              <w:marRight w:val="0"/>
              <w:marTop w:val="0"/>
              <w:marBottom w:val="0"/>
              <w:divBdr>
                <w:top w:val="none" w:sz="0" w:space="0" w:color="auto"/>
                <w:left w:val="none" w:sz="0" w:space="0" w:color="auto"/>
                <w:bottom w:val="none" w:sz="0" w:space="0" w:color="auto"/>
                <w:right w:val="none" w:sz="0" w:space="0" w:color="auto"/>
              </w:divBdr>
            </w:div>
            <w:div w:id="1635940407">
              <w:marLeft w:val="0"/>
              <w:marRight w:val="0"/>
              <w:marTop w:val="0"/>
              <w:marBottom w:val="0"/>
              <w:divBdr>
                <w:top w:val="none" w:sz="0" w:space="0" w:color="auto"/>
                <w:left w:val="none" w:sz="0" w:space="0" w:color="auto"/>
                <w:bottom w:val="none" w:sz="0" w:space="0" w:color="auto"/>
                <w:right w:val="none" w:sz="0" w:space="0" w:color="auto"/>
              </w:divBdr>
            </w:div>
            <w:div w:id="1641106965">
              <w:marLeft w:val="0"/>
              <w:marRight w:val="0"/>
              <w:marTop w:val="0"/>
              <w:marBottom w:val="0"/>
              <w:divBdr>
                <w:top w:val="none" w:sz="0" w:space="0" w:color="auto"/>
                <w:left w:val="none" w:sz="0" w:space="0" w:color="auto"/>
                <w:bottom w:val="none" w:sz="0" w:space="0" w:color="auto"/>
                <w:right w:val="none" w:sz="0" w:space="0" w:color="auto"/>
              </w:divBdr>
            </w:div>
            <w:div w:id="1645425900">
              <w:marLeft w:val="0"/>
              <w:marRight w:val="0"/>
              <w:marTop w:val="0"/>
              <w:marBottom w:val="0"/>
              <w:divBdr>
                <w:top w:val="none" w:sz="0" w:space="0" w:color="auto"/>
                <w:left w:val="none" w:sz="0" w:space="0" w:color="auto"/>
                <w:bottom w:val="none" w:sz="0" w:space="0" w:color="auto"/>
                <w:right w:val="none" w:sz="0" w:space="0" w:color="auto"/>
              </w:divBdr>
            </w:div>
            <w:div w:id="1660884771">
              <w:marLeft w:val="0"/>
              <w:marRight w:val="0"/>
              <w:marTop w:val="0"/>
              <w:marBottom w:val="0"/>
              <w:divBdr>
                <w:top w:val="none" w:sz="0" w:space="0" w:color="auto"/>
                <w:left w:val="none" w:sz="0" w:space="0" w:color="auto"/>
                <w:bottom w:val="none" w:sz="0" w:space="0" w:color="auto"/>
                <w:right w:val="none" w:sz="0" w:space="0" w:color="auto"/>
              </w:divBdr>
            </w:div>
            <w:div w:id="1674454265">
              <w:marLeft w:val="0"/>
              <w:marRight w:val="0"/>
              <w:marTop w:val="0"/>
              <w:marBottom w:val="0"/>
              <w:divBdr>
                <w:top w:val="none" w:sz="0" w:space="0" w:color="auto"/>
                <w:left w:val="none" w:sz="0" w:space="0" w:color="auto"/>
                <w:bottom w:val="none" w:sz="0" w:space="0" w:color="auto"/>
                <w:right w:val="none" w:sz="0" w:space="0" w:color="auto"/>
              </w:divBdr>
            </w:div>
            <w:div w:id="1692800997">
              <w:marLeft w:val="0"/>
              <w:marRight w:val="0"/>
              <w:marTop w:val="0"/>
              <w:marBottom w:val="0"/>
              <w:divBdr>
                <w:top w:val="none" w:sz="0" w:space="0" w:color="auto"/>
                <w:left w:val="none" w:sz="0" w:space="0" w:color="auto"/>
                <w:bottom w:val="none" w:sz="0" w:space="0" w:color="auto"/>
                <w:right w:val="none" w:sz="0" w:space="0" w:color="auto"/>
              </w:divBdr>
            </w:div>
            <w:div w:id="1701319067">
              <w:marLeft w:val="0"/>
              <w:marRight w:val="0"/>
              <w:marTop w:val="0"/>
              <w:marBottom w:val="0"/>
              <w:divBdr>
                <w:top w:val="none" w:sz="0" w:space="0" w:color="auto"/>
                <w:left w:val="none" w:sz="0" w:space="0" w:color="auto"/>
                <w:bottom w:val="none" w:sz="0" w:space="0" w:color="auto"/>
                <w:right w:val="none" w:sz="0" w:space="0" w:color="auto"/>
              </w:divBdr>
            </w:div>
            <w:div w:id="1703555979">
              <w:marLeft w:val="0"/>
              <w:marRight w:val="0"/>
              <w:marTop w:val="0"/>
              <w:marBottom w:val="0"/>
              <w:divBdr>
                <w:top w:val="none" w:sz="0" w:space="0" w:color="auto"/>
                <w:left w:val="none" w:sz="0" w:space="0" w:color="auto"/>
                <w:bottom w:val="none" w:sz="0" w:space="0" w:color="auto"/>
                <w:right w:val="none" w:sz="0" w:space="0" w:color="auto"/>
              </w:divBdr>
            </w:div>
            <w:div w:id="1708143529">
              <w:marLeft w:val="0"/>
              <w:marRight w:val="0"/>
              <w:marTop w:val="0"/>
              <w:marBottom w:val="0"/>
              <w:divBdr>
                <w:top w:val="none" w:sz="0" w:space="0" w:color="auto"/>
                <w:left w:val="none" w:sz="0" w:space="0" w:color="auto"/>
                <w:bottom w:val="none" w:sz="0" w:space="0" w:color="auto"/>
                <w:right w:val="none" w:sz="0" w:space="0" w:color="auto"/>
              </w:divBdr>
            </w:div>
            <w:div w:id="1722442001">
              <w:marLeft w:val="0"/>
              <w:marRight w:val="0"/>
              <w:marTop w:val="0"/>
              <w:marBottom w:val="0"/>
              <w:divBdr>
                <w:top w:val="none" w:sz="0" w:space="0" w:color="auto"/>
                <w:left w:val="none" w:sz="0" w:space="0" w:color="auto"/>
                <w:bottom w:val="none" w:sz="0" w:space="0" w:color="auto"/>
                <w:right w:val="none" w:sz="0" w:space="0" w:color="auto"/>
              </w:divBdr>
            </w:div>
            <w:div w:id="1723284050">
              <w:marLeft w:val="0"/>
              <w:marRight w:val="0"/>
              <w:marTop w:val="0"/>
              <w:marBottom w:val="0"/>
              <w:divBdr>
                <w:top w:val="none" w:sz="0" w:space="0" w:color="auto"/>
                <w:left w:val="none" w:sz="0" w:space="0" w:color="auto"/>
                <w:bottom w:val="none" w:sz="0" w:space="0" w:color="auto"/>
                <w:right w:val="none" w:sz="0" w:space="0" w:color="auto"/>
              </w:divBdr>
            </w:div>
            <w:div w:id="1733967983">
              <w:marLeft w:val="0"/>
              <w:marRight w:val="0"/>
              <w:marTop w:val="0"/>
              <w:marBottom w:val="0"/>
              <w:divBdr>
                <w:top w:val="none" w:sz="0" w:space="0" w:color="auto"/>
                <w:left w:val="none" w:sz="0" w:space="0" w:color="auto"/>
                <w:bottom w:val="none" w:sz="0" w:space="0" w:color="auto"/>
                <w:right w:val="none" w:sz="0" w:space="0" w:color="auto"/>
              </w:divBdr>
            </w:div>
            <w:div w:id="1736467447">
              <w:marLeft w:val="0"/>
              <w:marRight w:val="0"/>
              <w:marTop w:val="0"/>
              <w:marBottom w:val="0"/>
              <w:divBdr>
                <w:top w:val="none" w:sz="0" w:space="0" w:color="auto"/>
                <w:left w:val="none" w:sz="0" w:space="0" w:color="auto"/>
                <w:bottom w:val="none" w:sz="0" w:space="0" w:color="auto"/>
                <w:right w:val="none" w:sz="0" w:space="0" w:color="auto"/>
              </w:divBdr>
            </w:div>
            <w:div w:id="1738430226">
              <w:marLeft w:val="0"/>
              <w:marRight w:val="0"/>
              <w:marTop w:val="0"/>
              <w:marBottom w:val="0"/>
              <w:divBdr>
                <w:top w:val="none" w:sz="0" w:space="0" w:color="auto"/>
                <w:left w:val="none" w:sz="0" w:space="0" w:color="auto"/>
                <w:bottom w:val="none" w:sz="0" w:space="0" w:color="auto"/>
                <w:right w:val="none" w:sz="0" w:space="0" w:color="auto"/>
              </w:divBdr>
            </w:div>
            <w:div w:id="1740979150">
              <w:marLeft w:val="0"/>
              <w:marRight w:val="0"/>
              <w:marTop w:val="0"/>
              <w:marBottom w:val="0"/>
              <w:divBdr>
                <w:top w:val="none" w:sz="0" w:space="0" w:color="auto"/>
                <w:left w:val="none" w:sz="0" w:space="0" w:color="auto"/>
                <w:bottom w:val="none" w:sz="0" w:space="0" w:color="auto"/>
                <w:right w:val="none" w:sz="0" w:space="0" w:color="auto"/>
              </w:divBdr>
            </w:div>
            <w:div w:id="1756509700">
              <w:marLeft w:val="0"/>
              <w:marRight w:val="0"/>
              <w:marTop w:val="0"/>
              <w:marBottom w:val="0"/>
              <w:divBdr>
                <w:top w:val="none" w:sz="0" w:space="0" w:color="auto"/>
                <w:left w:val="none" w:sz="0" w:space="0" w:color="auto"/>
                <w:bottom w:val="none" w:sz="0" w:space="0" w:color="auto"/>
                <w:right w:val="none" w:sz="0" w:space="0" w:color="auto"/>
              </w:divBdr>
            </w:div>
            <w:div w:id="1762219404">
              <w:marLeft w:val="0"/>
              <w:marRight w:val="0"/>
              <w:marTop w:val="0"/>
              <w:marBottom w:val="0"/>
              <w:divBdr>
                <w:top w:val="none" w:sz="0" w:space="0" w:color="auto"/>
                <w:left w:val="none" w:sz="0" w:space="0" w:color="auto"/>
                <w:bottom w:val="none" w:sz="0" w:space="0" w:color="auto"/>
                <w:right w:val="none" w:sz="0" w:space="0" w:color="auto"/>
              </w:divBdr>
            </w:div>
            <w:div w:id="1770932997">
              <w:marLeft w:val="0"/>
              <w:marRight w:val="0"/>
              <w:marTop w:val="0"/>
              <w:marBottom w:val="0"/>
              <w:divBdr>
                <w:top w:val="none" w:sz="0" w:space="0" w:color="auto"/>
                <w:left w:val="none" w:sz="0" w:space="0" w:color="auto"/>
                <w:bottom w:val="none" w:sz="0" w:space="0" w:color="auto"/>
                <w:right w:val="none" w:sz="0" w:space="0" w:color="auto"/>
              </w:divBdr>
            </w:div>
            <w:div w:id="1775898037">
              <w:marLeft w:val="0"/>
              <w:marRight w:val="0"/>
              <w:marTop w:val="0"/>
              <w:marBottom w:val="0"/>
              <w:divBdr>
                <w:top w:val="none" w:sz="0" w:space="0" w:color="auto"/>
                <w:left w:val="none" w:sz="0" w:space="0" w:color="auto"/>
                <w:bottom w:val="none" w:sz="0" w:space="0" w:color="auto"/>
                <w:right w:val="none" w:sz="0" w:space="0" w:color="auto"/>
              </w:divBdr>
            </w:div>
            <w:div w:id="1796680398">
              <w:marLeft w:val="0"/>
              <w:marRight w:val="0"/>
              <w:marTop w:val="0"/>
              <w:marBottom w:val="0"/>
              <w:divBdr>
                <w:top w:val="none" w:sz="0" w:space="0" w:color="auto"/>
                <w:left w:val="none" w:sz="0" w:space="0" w:color="auto"/>
                <w:bottom w:val="none" w:sz="0" w:space="0" w:color="auto"/>
                <w:right w:val="none" w:sz="0" w:space="0" w:color="auto"/>
              </w:divBdr>
            </w:div>
            <w:div w:id="1803116742">
              <w:marLeft w:val="0"/>
              <w:marRight w:val="0"/>
              <w:marTop w:val="0"/>
              <w:marBottom w:val="0"/>
              <w:divBdr>
                <w:top w:val="none" w:sz="0" w:space="0" w:color="auto"/>
                <w:left w:val="none" w:sz="0" w:space="0" w:color="auto"/>
                <w:bottom w:val="none" w:sz="0" w:space="0" w:color="auto"/>
                <w:right w:val="none" w:sz="0" w:space="0" w:color="auto"/>
              </w:divBdr>
            </w:div>
            <w:div w:id="1816069971">
              <w:marLeft w:val="0"/>
              <w:marRight w:val="0"/>
              <w:marTop w:val="0"/>
              <w:marBottom w:val="0"/>
              <w:divBdr>
                <w:top w:val="none" w:sz="0" w:space="0" w:color="auto"/>
                <w:left w:val="none" w:sz="0" w:space="0" w:color="auto"/>
                <w:bottom w:val="none" w:sz="0" w:space="0" w:color="auto"/>
                <w:right w:val="none" w:sz="0" w:space="0" w:color="auto"/>
              </w:divBdr>
            </w:div>
            <w:div w:id="1816873139">
              <w:marLeft w:val="0"/>
              <w:marRight w:val="0"/>
              <w:marTop w:val="0"/>
              <w:marBottom w:val="0"/>
              <w:divBdr>
                <w:top w:val="none" w:sz="0" w:space="0" w:color="auto"/>
                <w:left w:val="none" w:sz="0" w:space="0" w:color="auto"/>
                <w:bottom w:val="none" w:sz="0" w:space="0" w:color="auto"/>
                <w:right w:val="none" w:sz="0" w:space="0" w:color="auto"/>
              </w:divBdr>
            </w:div>
            <w:div w:id="1817069419">
              <w:marLeft w:val="0"/>
              <w:marRight w:val="0"/>
              <w:marTop w:val="0"/>
              <w:marBottom w:val="0"/>
              <w:divBdr>
                <w:top w:val="none" w:sz="0" w:space="0" w:color="auto"/>
                <w:left w:val="none" w:sz="0" w:space="0" w:color="auto"/>
                <w:bottom w:val="none" w:sz="0" w:space="0" w:color="auto"/>
                <w:right w:val="none" w:sz="0" w:space="0" w:color="auto"/>
              </w:divBdr>
            </w:div>
            <w:div w:id="1818299571">
              <w:marLeft w:val="0"/>
              <w:marRight w:val="0"/>
              <w:marTop w:val="0"/>
              <w:marBottom w:val="0"/>
              <w:divBdr>
                <w:top w:val="none" w:sz="0" w:space="0" w:color="auto"/>
                <w:left w:val="none" w:sz="0" w:space="0" w:color="auto"/>
                <w:bottom w:val="none" w:sz="0" w:space="0" w:color="auto"/>
                <w:right w:val="none" w:sz="0" w:space="0" w:color="auto"/>
              </w:divBdr>
            </w:div>
            <w:div w:id="1834028202">
              <w:marLeft w:val="0"/>
              <w:marRight w:val="0"/>
              <w:marTop w:val="0"/>
              <w:marBottom w:val="0"/>
              <w:divBdr>
                <w:top w:val="none" w:sz="0" w:space="0" w:color="auto"/>
                <w:left w:val="none" w:sz="0" w:space="0" w:color="auto"/>
                <w:bottom w:val="none" w:sz="0" w:space="0" w:color="auto"/>
                <w:right w:val="none" w:sz="0" w:space="0" w:color="auto"/>
              </w:divBdr>
            </w:div>
            <w:div w:id="1842233080">
              <w:marLeft w:val="0"/>
              <w:marRight w:val="0"/>
              <w:marTop w:val="0"/>
              <w:marBottom w:val="0"/>
              <w:divBdr>
                <w:top w:val="none" w:sz="0" w:space="0" w:color="auto"/>
                <w:left w:val="none" w:sz="0" w:space="0" w:color="auto"/>
                <w:bottom w:val="none" w:sz="0" w:space="0" w:color="auto"/>
                <w:right w:val="none" w:sz="0" w:space="0" w:color="auto"/>
              </w:divBdr>
            </w:div>
            <w:div w:id="1857189183">
              <w:marLeft w:val="0"/>
              <w:marRight w:val="0"/>
              <w:marTop w:val="0"/>
              <w:marBottom w:val="0"/>
              <w:divBdr>
                <w:top w:val="none" w:sz="0" w:space="0" w:color="auto"/>
                <w:left w:val="none" w:sz="0" w:space="0" w:color="auto"/>
                <w:bottom w:val="none" w:sz="0" w:space="0" w:color="auto"/>
                <w:right w:val="none" w:sz="0" w:space="0" w:color="auto"/>
              </w:divBdr>
            </w:div>
            <w:div w:id="1866747029">
              <w:marLeft w:val="0"/>
              <w:marRight w:val="0"/>
              <w:marTop w:val="0"/>
              <w:marBottom w:val="0"/>
              <w:divBdr>
                <w:top w:val="none" w:sz="0" w:space="0" w:color="auto"/>
                <w:left w:val="none" w:sz="0" w:space="0" w:color="auto"/>
                <w:bottom w:val="none" w:sz="0" w:space="0" w:color="auto"/>
                <w:right w:val="none" w:sz="0" w:space="0" w:color="auto"/>
              </w:divBdr>
            </w:div>
            <w:div w:id="1870987970">
              <w:marLeft w:val="0"/>
              <w:marRight w:val="0"/>
              <w:marTop w:val="0"/>
              <w:marBottom w:val="0"/>
              <w:divBdr>
                <w:top w:val="none" w:sz="0" w:space="0" w:color="auto"/>
                <w:left w:val="none" w:sz="0" w:space="0" w:color="auto"/>
                <w:bottom w:val="none" w:sz="0" w:space="0" w:color="auto"/>
                <w:right w:val="none" w:sz="0" w:space="0" w:color="auto"/>
              </w:divBdr>
            </w:div>
            <w:div w:id="1875070834">
              <w:marLeft w:val="0"/>
              <w:marRight w:val="0"/>
              <w:marTop w:val="0"/>
              <w:marBottom w:val="0"/>
              <w:divBdr>
                <w:top w:val="none" w:sz="0" w:space="0" w:color="auto"/>
                <w:left w:val="none" w:sz="0" w:space="0" w:color="auto"/>
                <w:bottom w:val="none" w:sz="0" w:space="0" w:color="auto"/>
                <w:right w:val="none" w:sz="0" w:space="0" w:color="auto"/>
              </w:divBdr>
            </w:div>
            <w:div w:id="1876771966">
              <w:marLeft w:val="0"/>
              <w:marRight w:val="0"/>
              <w:marTop w:val="0"/>
              <w:marBottom w:val="0"/>
              <w:divBdr>
                <w:top w:val="none" w:sz="0" w:space="0" w:color="auto"/>
                <w:left w:val="none" w:sz="0" w:space="0" w:color="auto"/>
                <w:bottom w:val="none" w:sz="0" w:space="0" w:color="auto"/>
                <w:right w:val="none" w:sz="0" w:space="0" w:color="auto"/>
              </w:divBdr>
            </w:div>
            <w:div w:id="1879466563">
              <w:marLeft w:val="0"/>
              <w:marRight w:val="0"/>
              <w:marTop w:val="0"/>
              <w:marBottom w:val="0"/>
              <w:divBdr>
                <w:top w:val="none" w:sz="0" w:space="0" w:color="auto"/>
                <w:left w:val="none" w:sz="0" w:space="0" w:color="auto"/>
                <w:bottom w:val="none" w:sz="0" w:space="0" w:color="auto"/>
                <w:right w:val="none" w:sz="0" w:space="0" w:color="auto"/>
              </w:divBdr>
            </w:div>
            <w:div w:id="1891264385">
              <w:marLeft w:val="0"/>
              <w:marRight w:val="0"/>
              <w:marTop w:val="0"/>
              <w:marBottom w:val="0"/>
              <w:divBdr>
                <w:top w:val="none" w:sz="0" w:space="0" w:color="auto"/>
                <w:left w:val="none" w:sz="0" w:space="0" w:color="auto"/>
                <w:bottom w:val="none" w:sz="0" w:space="0" w:color="auto"/>
                <w:right w:val="none" w:sz="0" w:space="0" w:color="auto"/>
              </w:divBdr>
            </w:div>
            <w:div w:id="1891648297">
              <w:marLeft w:val="0"/>
              <w:marRight w:val="0"/>
              <w:marTop w:val="0"/>
              <w:marBottom w:val="0"/>
              <w:divBdr>
                <w:top w:val="none" w:sz="0" w:space="0" w:color="auto"/>
                <w:left w:val="none" w:sz="0" w:space="0" w:color="auto"/>
                <w:bottom w:val="none" w:sz="0" w:space="0" w:color="auto"/>
                <w:right w:val="none" w:sz="0" w:space="0" w:color="auto"/>
              </w:divBdr>
            </w:div>
            <w:div w:id="1924991590">
              <w:marLeft w:val="0"/>
              <w:marRight w:val="0"/>
              <w:marTop w:val="0"/>
              <w:marBottom w:val="0"/>
              <w:divBdr>
                <w:top w:val="none" w:sz="0" w:space="0" w:color="auto"/>
                <w:left w:val="none" w:sz="0" w:space="0" w:color="auto"/>
                <w:bottom w:val="none" w:sz="0" w:space="0" w:color="auto"/>
                <w:right w:val="none" w:sz="0" w:space="0" w:color="auto"/>
              </w:divBdr>
            </w:div>
            <w:div w:id="1925214906">
              <w:marLeft w:val="0"/>
              <w:marRight w:val="0"/>
              <w:marTop w:val="0"/>
              <w:marBottom w:val="0"/>
              <w:divBdr>
                <w:top w:val="none" w:sz="0" w:space="0" w:color="auto"/>
                <w:left w:val="none" w:sz="0" w:space="0" w:color="auto"/>
                <w:bottom w:val="none" w:sz="0" w:space="0" w:color="auto"/>
                <w:right w:val="none" w:sz="0" w:space="0" w:color="auto"/>
              </w:divBdr>
            </w:div>
            <w:div w:id="1930043873">
              <w:marLeft w:val="0"/>
              <w:marRight w:val="0"/>
              <w:marTop w:val="0"/>
              <w:marBottom w:val="0"/>
              <w:divBdr>
                <w:top w:val="none" w:sz="0" w:space="0" w:color="auto"/>
                <w:left w:val="none" w:sz="0" w:space="0" w:color="auto"/>
                <w:bottom w:val="none" w:sz="0" w:space="0" w:color="auto"/>
                <w:right w:val="none" w:sz="0" w:space="0" w:color="auto"/>
              </w:divBdr>
            </w:div>
            <w:div w:id="1932618368">
              <w:marLeft w:val="0"/>
              <w:marRight w:val="0"/>
              <w:marTop w:val="0"/>
              <w:marBottom w:val="0"/>
              <w:divBdr>
                <w:top w:val="none" w:sz="0" w:space="0" w:color="auto"/>
                <w:left w:val="none" w:sz="0" w:space="0" w:color="auto"/>
                <w:bottom w:val="none" w:sz="0" w:space="0" w:color="auto"/>
                <w:right w:val="none" w:sz="0" w:space="0" w:color="auto"/>
              </w:divBdr>
            </w:div>
            <w:div w:id="1933313638">
              <w:marLeft w:val="0"/>
              <w:marRight w:val="0"/>
              <w:marTop w:val="0"/>
              <w:marBottom w:val="0"/>
              <w:divBdr>
                <w:top w:val="none" w:sz="0" w:space="0" w:color="auto"/>
                <w:left w:val="none" w:sz="0" w:space="0" w:color="auto"/>
                <w:bottom w:val="none" w:sz="0" w:space="0" w:color="auto"/>
                <w:right w:val="none" w:sz="0" w:space="0" w:color="auto"/>
              </w:divBdr>
            </w:div>
            <w:div w:id="1955936079">
              <w:marLeft w:val="0"/>
              <w:marRight w:val="0"/>
              <w:marTop w:val="0"/>
              <w:marBottom w:val="0"/>
              <w:divBdr>
                <w:top w:val="none" w:sz="0" w:space="0" w:color="auto"/>
                <w:left w:val="none" w:sz="0" w:space="0" w:color="auto"/>
                <w:bottom w:val="none" w:sz="0" w:space="0" w:color="auto"/>
                <w:right w:val="none" w:sz="0" w:space="0" w:color="auto"/>
              </w:divBdr>
            </w:div>
            <w:div w:id="1956328169">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1970088947">
              <w:marLeft w:val="0"/>
              <w:marRight w:val="0"/>
              <w:marTop w:val="0"/>
              <w:marBottom w:val="0"/>
              <w:divBdr>
                <w:top w:val="none" w:sz="0" w:space="0" w:color="auto"/>
                <w:left w:val="none" w:sz="0" w:space="0" w:color="auto"/>
                <w:bottom w:val="none" w:sz="0" w:space="0" w:color="auto"/>
                <w:right w:val="none" w:sz="0" w:space="0" w:color="auto"/>
              </w:divBdr>
            </w:div>
            <w:div w:id="1984311892">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2008483548">
              <w:marLeft w:val="0"/>
              <w:marRight w:val="0"/>
              <w:marTop w:val="0"/>
              <w:marBottom w:val="0"/>
              <w:divBdr>
                <w:top w:val="none" w:sz="0" w:space="0" w:color="auto"/>
                <w:left w:val="none" w:sz="0" w:space="0" w:color="auto"/>
                <w:bottom w:val="none" w:sz="0" w:space="0" w:color="auto"/>
                <w:right w:val="none" w:sz="0" w:space="0" w:color="auto"/>
              </w:divBdr>
            </w:div>
            <w:div w:id="2018841774">
              <w:marLeft w:val="0"/>
              <w:marRight w:val="0"/>
              <w:marTop w:val="0"/>
              <w:marBottom w:val="0"/>
              <w:divBdr>
                <w:top w:val="none" w:sz="0" w:space="0" w:color="auto"/>
                <w:left w:val="none" w:sz="0" w:space="0" w:color="auto"/>
                <w:bottom w:val="none" w:sz="0" w:space="0" w:color="auto"/>
                <w:right w:val="none" w:sz="0" w:space="0" w:color="auto"/>
              </w:divBdr>
            </w:div>
            <w:div w:id="2037803000">
              <w:marLeft w:val="0"/>
              <w:marRight w:val="0"/>
              <w:marTop w:val="0"/>
              <w:marBottom w:val="0"/>
              <w:divBdr>
                <w:top w:val="none" w:sz="0" w:space="0" w:color="auto"/>
                <w:left w:val="none" w:sz="0" w:space="0" w:color="auto"/>
                <w:bottom w:val="none" w:sz="0" w:space="0" w:color="auto"/>
                <w:right w:val="none" w:sz="0" w:space="0" w:color="auto"/>
              </w:divBdr>
            </w:div>
            <w:div w:id="2049186191">
              <w:marLeft w:val="0"/>
              <w:marRight w:val="0"/>
              <w:marTop w:val="0"/>
              <w:marBottom w:val="0"/>
              <w:divBdr>
                <w:top w:val="none" w:sz="0" w:space="0" w:color="auto"/>
                <w:left w:val="none" w:sz="0" w:space="0" w:color="auto"/>
                <w:bottom w:val="none" w:sz="0" w:space="0" w:color="auto"/>
                <w:right w:val="none" w:sz="0" w:space="0" w:color="auto"/>
              </w:divBdr>
            </w:div>
            <w:div w:id="2050371195">
              <w:marLeft w:val="0"/>
              <w:marRight w:val="0"/>
              <w:marTop w:val="0"/>
              <w:marBottom w:val="0"/>
              <w:divBdr>
                <w:top w:val="none" w:sz="0" w:space="0" w:color="auto"/>
                <w:left w:val="none" w:sz="0" w:space="0" w:color="auto"/>
                <w:bottom w:val="none" w:sz="0" w:space="0" w:color="auto"/>
                <w:right w:val="none" w:sz="0" w:space="0" w:color="auto"/>
              </w:divBdr>
            </w:div>
            <w:div w:id="2057587457">
              <w:marLeft w:val="0"/>
              <w:marRight w:val="0"/>
              <w:marTop w:val="0"/>
              <w:marBottom w:val="0"/>
              <w:divBdr>
                <w:top w:val="none" w:sz="0" w:space="0" w:color="auto"/>
                <w:left w:val="none" w:sz="0" w:space="0" w:color="auto"/>
                <w:bottom w:val="none" w:sz="0" w:space="0" w:color="auto"/>
                <w:right w:val="none" w:sz="0" w:space="0" w:color="auto"/>
              </w:divBdr>
            </w:div>
            <w:div w:id="2057777854">
              <w:marLeft w:val="0"/>
              <w:marRight w:val="0"/>
              <w:marTop w:val="0"/>
              <w:marBottom w:val="0"/>
              <w:divBdr>
                <w:top w:val="none" w:sz="0" w:space="0" w:color="auto"/>
                <w:left w:val="none" w:sz="0" w:space="0" w:color="auto"/>
                <w:bottom w:val="none" w:sz="0" w:space="0" w:color="auto"/>
                <w:right w:val="none" w:sz="0" w:space="0" w:color="auto"/>
              </w:divBdr>
            </w:div>
            <w:div w:id="2064060353">
              <w:marLeft w:val="0"/>
              <w:marRight w:val="0"/>
              <w:marTop w:val="0"/>
              <w:marBottom w:val="0"/>
              <w:divBdr>
                <w:top w:val="none" w:sz="0" w:space="0" w:color="auto"/>
                <w:left w:val="none" w:sz="0" w:space="0" w:color="auto"/>
                <w:bottom w:val="none" w:sz="0" w:space="0" w:color="auto"/>
                <w:right w:val="none" w:sz="0" w:space="0" w:color="auto"/>
              </w:divBdr>
            </w:div>
            <w:div w:id="2106530285">
              <w:marLeft w:val="0"/>
              <w:marRight w:val="0"/>
              <w:marTop w:val="0"/>
              <w:marBottom w:val="0"/>
              <w:divBdr>
                <w:top w:val="none" w:sz="0" w:space="0" w:color="auto"/>
                <w:left w:val="none" w:sz="0" w:space="0" w:color="auto"/>
                <w:bottom w:val="none" w:sz="0" w:space="0" w:color="auto"/>
                <w:right w:val="none" w:sz="0" w:space="0" w:color="auto"/>
              </w:divBdr>
            </w:div>
            <w:div w:id="2122989237">
              <w:marLeft w:val="0"/>
              <w:marRight w:val="0"/>
              <w:marTop w:val="0"/>
              <w:marBottom w:val="0"/>
              <w:divBdr>
                <w:top w:val="none" w:sz="0" w:space="0" w:color="auto"/>
                <w:left w:val="none" w:sz="0" w:space="0" w:color="auto"/>
                <w:bottom w:val="none" w:sz="0" w:space="0" w:color="auto"/>
                <w:right w:val="none" w:sz="0" w:space="0" w:color="auto"/>
              </w:divBdr>
            </w:div>
            <w:div w:id="213119662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045">
      <w:bodyDiv w:val="1"/>
      <w:marLeft w:val="0"/>
      <w:marRight w:val="0"/>
      <w:marTop w:val="0"/>
      <w:marBottom w:val="0"/>
      <w:divBdr>
        <w:top w:val="none" w:sz="0" w:space="0" w:color="auto"/>
        <w:left w:val="none" w:sz="0" w:space="0" w:color="auto"/>
        <w:bottom w:val="none" w:sz="0" w:space="0" w:color="auto"/>
        <w:right w:val="none" w:sz="0" w:space="0" w:color="auto"/>
      </w:divBdr>
      <w:divsChild>
        <w:div w:id="953562687">
          <w:marLeft w:val="0"/>
          <w:marRight w:val="0"/>
          <w:marTop w:val="0"/>
          <w:marBottom w:val="0"/>
          <w:divBdr>
            <w:top w:val="none" w:sz="0" w:space="0" w:color="auto"/>
            <w:left w:val="none" w:sz="0" w:space="0" w:color="auto"/>
            <w:bottom w:val="none" w:sz="0" w:space="0" w:color="auto"/>
            <w:right w:val="none" w:sz="0" w:space="0" w:color="auto"/>
          </w:divBdr>
          <w:divsChild>
            <w:div w:id="1982073499">
              <w:marLeft w:val="0"/>
              <w:marRight w:val="0"/>
              <w:marTop w:val="0"/>
              <w:marBottom w:val="0"/>
              <w:divBdr>
                <w:top w:val="none" w:sz="0" w:space="0" w:color="auto"/>
                <w:left w:val="none" w:sz="0" w:space="0" w:color="auto"/>
                <w:bottom w:val="none" w:sz="0" w:space="0" w:color="auto"/>
                <w:right w:val="none" w:sz="0" w:space="0" w:color="auto"/>
              </w:divBdr>
            </w:div>
            <w:div w:id="1465197243">
              <w:marLeft w:val="0"/>
              <w:marRight w:val="0"/>
              <w:marTop w:val="0"/>
              <w:marBottom w:val="0"/>
              <w:divBdr>
                <w:top w:val="none" w:sz="0" w:space="0" w:color="auto"/>
                <w:left w:val="none" w:sz="0" w:space="0" w:color="auto"/>
                <w:bottom w:val="none" w:sz="0" w:space="0" w:color="auto"/>
                <w:right w:val="none" w:sz="0" w:space="0" w:color="auto"/>
              </w:divBdr>
            </w:div>
            <w:div w:id="1675768868">
              <w:marLeft w:val="0"/>
              <w:marRight w:val="0"/>
              <w:marTop w:val="0"/>
              <w:marBottom w:val="0"/>
              <w:divBdr>
                <w:top w:val="none" w:sz="0" w:space="0" w:color="auto"/>
                <w:left w:val="none" w:sz="0" w:space="0" w:color="auto"/>
                <w:bottom w:val="none" w:sz="0" w:space="0" w:color="auto"/>
                <w:right w:val="none" w:sz="0" w:space="0" w:color="auto"/>
              </w:divBdr>
            </w:div>
            <w:div w:id="1898852682">
              <w:marLeft w:val="0"/>
              <w:marRight w:val="0"/>
              <w:marTop w:val="0"/>
              <w:marBottom w:val="0"/>
              <w:divBdr>
                <w:top w:val="none" w:sz="0" w:space="0" w:color="auto"/>
                <w:left w:val="none" w:sz="0" w:space="0" w:color="auto"/>
                <w:bottom w:val="none" w:sz="0" w:space="0" w:color="auto"/>
                <w:right w:val="none" w:sz="0" w:space="0" w:color="auto"/>
              </w:divBdr>
            </w:div>
            <w:div w:id="1755741008">
              <w:marLeft w:val="0"/>
              <w:marRight w:val="0"/>
              <w:marTop w:val="0"/>
              <w:marBottom w:val="0"/>
              <w:divBdr>
                <w:top w:val="none" w:sz="0" w:space="0" w:color="auto"/>
                <w:left w:val="none" w:sz="0" w:space="0" w:color="auto"/>
                <w:bottom w:val="none" w:sz="0" w:space="0" w:color="auto"/>
                <w:right w:val="none" w:sz="0" w:space="0" w:color="auto"/>
              </w:divBdr>
            </w:div>
            <w:div w:id="1449545441">
              <w:marLeft w:val="0"/>
              <w:marRight w:val="0"/>
              <w:marTop w:val="0"/>
              <w:marBottom w:val="0"/>
              <w:divBdr>
                <w:top w:val="none" w:sz="0" w:space="0" w:color="auto"/>
                <w:left w:val="none" w:sz="0" w:space="0" w:color="auto"/>
                <w:bottom w:val="none" w:sz="0" w:space="0" w:color="auto"/>
                <w:right w:val="none" w:sz="0" w:space="0" w:color="auto"/>
              </w:divBdr>
            </w:div>
            <w:div w:id="703021716">
              <w:marLeft w:val="0"/>
              <w:marRight w:val="0"/>
              <w:marTop w:val="0"/>
              <w:marBottom w:val="0"/>
              <w:divBdr>
                <w:top w:val="none" w:sz="0" w:space="0" w:color="auto"/>
                <w:left w:val="none" w:sz="0" w:space="0" w:color="auto"/>
                <w:bottom w:val="none" w:sz="0" w:space="0" w:color="auto"/>
                <w:right w:val="none" w:sz="0" w:space="0" w:color="auto"/>
              </w:divBdr>
            </w:div>
            <w:div w:id="1399016291">
              <w:marLeft w:val="0"/>
              <w:marRight w:val="0"/>
              <w:marTop w:val="0"/>
              <w:marBottom w:val="0"/>
              <w:divBdr>
                <w:top w:val="none" w:sz="0" w:space="0" w:color="auto"/>
                <w:left w:val="none" w:sz="0" w:space="0" w:color="auto"/>
                <w:bottom w:val="none" w:sz="0" w:space="0" w:color="auto"/>
                <w:right w:val="none" w:sz="0" w:space="0" w:color="auto"/>
              </w:divBdr>
            </w:div>
            <w:div w:id="647590485">
              <w:marLeft w:val="0"/>
              <w:marRight w:val="0"/>
              <w:marTop w:val="0"/>
              <w:marBottom w:val="0"/>
              <w:divBdr>
                <w:top w:val="none" w:sz="0" w:space="0" w:color="auto"/>
                <w:left w:val="none" w:sz="0" w:space="0" w:color="auto"/>
                <w:bottom w:val="none" w:sz="0" w:space="0" w:color="auto"/>
                <w:right w:val="none" w:sz="0" w:space="0" w:color="auto"/>
              </w:divBdr>
            </w:div>
            <w:div w:id="1502700774">
              <w:marLeft w:val="0"/>
              <w:marRight w:val="0"/>
              <w:marTop w:val="0"/>
              <w:marBottom w:val="0"/>
              <w:divBdr>
                <w:top w:val="none" w:sz="0" w:space="0" w:color="auto"/>
                <w:left w:val="none" w:sz="0" w:space="0" w:color="auto"/>
                <w:bottom w:val="none" w:sz="0" w:space="0" w:color="auto"/>
                <w:right w:val="none" w:sz="0" w:space="0" w:color="auto"/>
              </w:divBdr>
            </w:div>
            <w:div w:id="2122647928">
              <w:marLeft w:val="0"/>
              <w:marRight w:val="0"/>
              <w:marTop w:val="0"/>
              <w:marBottom w:val="0"/>
              <w:divBdr>
                <w:top w:val="none" w:sz="0" w:space="0" w:color="auto"/>
                <w:left w:val="none" w:sz="0" w:space="0" w:color="auto"/>
                <w:bottom w:val="none" w:sz="0" w:space="0" w:color="auto"/>
                <w:right w:val="none" w:sz="0" w:space="0" w:color="auto"/>
              </w:divBdr>
            </w:div>
            <w:div w:id="1267541691">
              <w:marLeft w:val="0"/>
              <w:marRight w:val="0"/>
              <w:marTop w:val="0"/>
              <w:marBottom w:val="0"/>
              <w:divBdr>
                <w:top w:val="none" w:sz="0" w:space="0" w:color="auto"/>
                <w:left w:val="none" w:sz="0" w:space="0" w:color="auto"/>
                <w:bottom w:val="none" w:sz="0" w:space="0" w:color="auto"/>
                <w:right w:val="none" w:sz="0" w:space="0" w:color="auto"/>
              </w:divBdr>
            </w:div>
            <w:div w:id="1545633368">
              <w:marLeft w:val="0"/>
              <w:marRight w:val="0"/>
              <w:marTop w:val="0"/>
              <w:marBottom w:val="0"/>
              <w:divBdr>
                <w:top w:val="none" w:sz="0" w:space="0" w:color="auto"/>
                <w:left w:val="none" w:sz="0" w:space="0" w:color="auto"/>
                <w:bottom w:val="none" w:sz="0" w:space="0" w:color="auto"/>
                <w:right w:val="none" w:sz="0" w:space="0" w:color="auto"/>
              </w:divBdr>
            </w:div>
            <w:div w:id="448740282">
              <w:marLeft w:val="0"/>
              <w:marRight w:val="0"/>
              <w:marTop w:val="0"/>
              <w:marBottom w:val="0"/>
              <w:divBdr>
                <w:top w:val="none" w:sz="0" w:space="0" w:color="auto"/>
                <w:left w:val="none" w:sz="0" w:space="0" w:color="auto"/>
                <w:bottom w:val="none" w:sz="0" w:space="0" w:color="auto"/>
                <w:right w:val="none" w:sz="0" w:space="0" w:color="auto"/>
              </w:divBdr>
            </w:div>
            <w:div w:id="2059619843">
              <w:marLeft w:val="0"/>
              <w:marRight w:val="0"/>
              <w:marTop w:val="0"/>
              <w:marBottom w:val="0"/>
              <w:divBdr>
                <w:top w:val="none" w:sz="0" w:space="0" w:color="auto"/>
                <w:left w:val="none" w:sz="0" w:space="0" w:color="auto"/>
                <w:bottom w:val="none" w:sz="0" w:space="0" w:color="auto"/>
                <w:right w:val="none" w:sz="0" w:space="0" w:color="auto"/>
              </w:divBdr>
            </w:div>
            <w:div w:id="2011639426">
              <w:marLeft w:val="0"/>
              <w:marRight w:val="0"/>
              <w:marTop w:val="0"/>
              <w:marBottom w:val="0"/>
              <w:divBdr>
                <w:top w:val="none" w:sz="0" w:space="0" w:color="auto"/>
                <w:left w:val="none" w:sz="0" w:space="0" w:color="auto"/>
                <w:bottom w:val="none" w:sz="0" w:space="0" w:color="auto"/>
                <w:right w:val="none" w:sz="0" w:space="0" w:color="auto"/>
              </w:divBdr>
            </w:div>
            <w:div w:id="1388337182">
              <w:marLeft w:val="0"/>
              <w:marRight w:val="0"/>
              <w:marTop w:val="0"/>
              <w:marBottom w:val="0"/>
              <w:divBdr>
                <w:top w:val="none" w:sz="0" w:space="0" w:color="auto"/>
                <w:left w:val="none" w:sz="0" w:space="0" w:color="auto"/>
                <w:bottom w:val="none" w:sz="0" w:space="0" w:color="auto"/>
                <w:right w:val="none" w:sz="0" w:space="0" w:color="auto"/>
              </w:divBdr>
            </w:div>
            <w:div w:id="365369759">
              <w:marLeft w:val="0"/>
              <w:marRight w:val="0"/>
              <w:marTop w:val="0"/>
              <w:marBottom w:val="0"/>
              <w:divBdr>
                <w:top w:val="none" w:sz="0" w:space="0" w:color="auto"/>
                <w:left w:val="none" w:sz="0" w:space="0" w:color="auto"/>
                <w:bottom w:val="none" w:sz="0" w:space="0" w:color="auto"/>
                <w:right w:val="none" w:sz="0" w:space="0" w:color="auto"/>
              </w:divBdr>
            </w:div>
            <w:div w:id="2134209100">
              <w:marLeft w:val="0"/>
              <w:marRight w:val="0"/>
              <w:marTop w:val="0"/>
              <w:marBottom w:val="0"/>
              <w:divBdr>
                <w:top w:val="none" w:sz="0" w:space="0" w:color="auto"/>
                <w:left w:val="none" w:sz="0" w:space="0" w:color="auto"/>
                <w:bottom w:val="none" w:sz="0" w:space="0" w:color="auto"/>
                <w:right w:val="none" w:sz="0" w:space="0" w:color="auto"/>
              </w:divBdr>
            </w:div>
            <w:div w:id="2108038378">
              <w:marLeft w:val="0"/>
              <w:marRight w:val="0"/>
              <w:marTop w:val="0"/>
              <w:marBottom w:val="0"/>
              <w:divBdr>
                <w:top w:val="none" w:sz="0" w:space="0" w:color="auto"/>
                <w:left w:val="none" w:sz="0" w:space="0" w:color="auto"/>
                <w:bottom w:val="none" w:sz="0" w:space="0" w:color="auto"/>
                <w:right w:val="none" w:sz="0" w:space="0" w:color="auto"/>
              </w:divBdr>
            </w:div>
            <w:div w:id="1345863803">
              <w:marLeft w:val="0"/>
              <w:marRight w:val="0"/>
              <w:marTop w:val="0"/>
              <w:marBottom w:val="0"/>
              <w:divBdr>
                <w:top w:val="none" w:sz="0" w:space="0" w:color="auto"/>
                <w:left w:val="none" w:sz="0" w:space="0" w:color="auto"/>
                <w:bottom w:val="none" w:sz="0" w:space="0" w:color="auto"/>
                <w:right w:val="none" w:sz="0" w:space="0" w:color="auto"/>
              </w:divBdr>
            </w:div>
            <w:div w:id="1222250894">
              <w:marLeft w:val="0"/>
              <w:marRight w:val="0"/>
              <w:marTop w:val="0"/>
              <w:marBottom w:val="0"/>
              <w:divBdr>
                <w:top w:val="none" w:sz="0" w:space="0" w:color="auto"/>
                <w:left w:val="none" w:sz="0" w:space="0" w:color="auto"/>
                <w:bottom w:val="none" w:sz="0" w:space="0" w:color="auto"/>
                <w:right w:val="none" w:sz="0" w:space="0" w:color="auto"/>
              </w:divBdr>
            </w:div>
            <w:div w:id="1991013097">
              <w:marLeft w:val="0"/>
              <w:marRight w:val="0"/>
              <w:marTop w:val="0"/>
              <w:marBottom w:val="0"/>
              <w:divBdr>
                <w:top w:val="none" w:sz="0" w:space="0" w:color="auto"/>
                <w:left w:val="none" w:sz="0" w:space="0" w:color="auto"/>
                <w:bottom w:val="none" w:sz="0" w:space="0" w:color="auto"/>
                <w:right w:val="none" w:sz="0" w:space="0" w:color="auto"/>
              </w:divBdr>
            </w:div>
            <w:div w:id="1962345577">
              <w:marLeft w:val="0"/>
              <w:marRight w:val="0"/>
              <w:marTop w:val="0"/>
              <w:marBottom w:val="0"/>
              <w:divBdr>
                <w:top w:val="none" w:sz="0" w:space="0" w:color="auto"/>
                <w:left w:val="none" w:sz="0" w:space="0" w:color="auto"/>
                <w:bottom w:val="none" w:sz="0" w:space="0" w:color="auto"/>
                <w:right w:val="none" w:sz="0" w:space="0" w:color="auto"/>
              </w:divBdr>
            </w:div>
            <w:div w:id="1128167172">
              <w:marLeft w:val="0"/>
              <w:marRight w:val="0"/>
              <w:marTop w:val="0"/>
              <w:marBottom w:val="0"/>
              <w:divBdr>
                <w:top w:val="none" w:sz="0" w:space="0" w:color="auto"/>
                <w:left w:val="none" w:sz="0" w:space="0" w:color="auto"/>
                <w:bottom w:val="none" w:sz="0" w:space="0" w:color="auto"/>
                <w:right w:val="none" w:sz="0" w:space="0" w:color="auto"/>
              </w:divBdr>
            </w:div>
            <w:div w:id="115829152">
              <w:marLeft w:val="0"/>
              <w:marRight w:val="0"/>
              <w:marTop w:val="0"/>
              <w:marBottom w:val="0"/>
              <w:divBdr>
                <w:top w:val="none" w:sz="0" w:space="0" w:color="auto"/>
                <w:left w:val="none" w:sz="0" w:space="0" w:color="auto"/>
                <w:bottom w:val="none" w:sz="0" w:space="0" w:color="auto"/>
                <w:right w:val="none" w:sz="0" w:space="0" w:color="auto"/>
              </w:divBdr>
            </w:div>
            <w:div w:id="996417177">
              <w:marLeft w:val="0"/>
              <w:marRight w:val="0"/>
              <w:marTop w:val="0"/>
              <w:marBottom w:val="0"/>
              <w:divBdr>
                <w:top w:val="none" w:sz="0" w:space="0" w:color="auto"/>
                <w:left w:val="none" w:sz="0" w:space="0" w:color="auto"/>
                <w:bottom w:val="none" w:sz="0" w:space="0" w:color="auto"/>
                <w:right w:val="none" w:sz="0" w:space="0" w:color="auto"/>
              </w:divBdr>
            </w:div>
            <w:div w:id="1929196014">
              <w:marLeft w:val="0"/>
              <w:marRight w:val="0"/>
              <w:marTop w:val="0"/>
              <w:marBottom w:val="0"/>
              <w:divBdr>
                <w:top w:val="none" w:sz="0" w:space="0" w:color="auto"/>
                <w:left w:val="none" w:sz="0" w:space="0" w:color="auto"/>
                <w:bottom w:val="none" w:sz="0" w:space="0" w:color="auto"/>
                <w:right w:val="none" w:sz="0" w:space="0" w:color="auto"/>
              </w:divBdr>
            </w:div>
            <w:div w:id="465052336">
              <w:marLeft w:val="0"/>
              <w:marRight w:val="0"/>
              <w:marTop w:val="0"/>
              <w:marBottom w:val="0"/>
              <w:divBdr>
                <w:top w:val="none" w:sz="0" w:space="0" w:color="auto"/>
                <w:left w:val="none" w:sz="0" w:space="0" w:color="auto"/>
                <w:bottom w:val="none" w:sz="0" w:space="0" w:color="auto"/>
                <w:right w:val="none" w:sz="0" w:space="0" w:color="auto"/>
              </w:divBdr>
            </w:div>
            <w:div w:id="1098673692">
              <w:marLeft w:val="0"/>
              <w:marRight w:val="0"/>
              <w:marTop w:val="0"/>
              <w:marBottom w:val="0"/>
              <w:divBdr>
                <w:top w:val="none" w:sz="0" w:space="0" w:color="auto"/>
                <w:left w:val="none" w:sz="0" w:space="0" w:color="auto"/>
                <w:bottom w:val="none" w:sz="0" w:space="0" w:color="auto"/>
                <w:right w:val="none" w:sz="0" w:space="0" w:color="auto"/>
              </w:divBdr>
            </w:div>
            <w:div w:id="1463813360">
              <w:marLeft w:val="0"/>
              <w:marRight w:val="0"/>
              <w:marTop w:val="0"/>
              <w:marBottom w:val="0"/>
              <w:divBdr>
                <w:top w:val="none" w:sz="0" w:space="0" w:color="auto"/>
                <w:left w:val="none" w:sz="0" w:space="0" w:color="auto"/>
                <w:bottom w:val="none" w:sz="0" w:space="0" w:color="auto"/>
                <w:right w:val="none" w:sz="0" w:space="0" w:color="auto"/>
              </w:divBdr>
            </w:div>
            <w:div w:id="1725716369">
              <w:marLeft w:val="0"/>
              <w:marRight w:val="0"/>
              <w:marTop w:val="0"/>
              <w:marBottom w:val="0"/>
              <w:divBdr>
                <w:top w:val="none" w:sz="0" w:space="0" w:color="auto"/>
                <w:left w:val="none" w:sz="0" w:space="0" w:color="auto"/>
                <w:bottom w:val="none" w:sz="0" w:space="0" w:color="auto"/>
                <w:right w:val="none" w:sz="0" w:space="0" w:color="auto"/>
              </w:divBdr>
            </w:div>
            <w:div w:id="34626152">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12278157">
              <w:marLeft w:val="0"/>
              <w:marRight w:val="0"/>
              <w:marTop w:val="0"/>
              <w:marBottom w:val="0"/>
              <w:divBdr>
                <w:top w:val="none" w:sz="0" w:space="0" w:color="auto"/>
                <w:left w:val="none" w:sz="0" w:space="0" w:color="auto"/>
                <w:bottom w:val="none" w:sz="0" w:space="0" w:color="auto"/>
                <w:right w:val="none" w:sz="0" w:space="0" w:color="auto"/>
              </w:divBdr>
            </w:div>
            <w:div w:id="1683513820">
              <w:marLeft w:val="0"/>
              <w:marRight w:val="0"/>
              <w:marTop w:val="0"/>
              <w:marBottom w:val="0"/>
              <w:divBdr>
                <w:top w:val="none" w:sz="0" w:space="0" w:color="auto"/>
                <w:left w:val="none" w:sz="0" w:space="0" w:color="auto"/>
                <w:bottom w:val="none" w:sz="0" w:space="0" w:color="auto"/>
                <w:right w:val="none" w:sz="0" w:space="0" w:color="auto"/>
              </w:divBdr>
            </w:div>
            <w:div w:id="1485395985">
              <w:marLeft w:val="0"/>
              <w:marRight w:val="0"/>
              <w:marTop w:val="0"/>
              <w:marBottom w:val="0"/>
              <w:divBdr>
                <w:top w:val="none" w:sz="0" w:space="0" w:color="auto"/>
                <w:left w:val="none" w:sz="0" w:space="0" w:color="auto"/>
                <w:bottom w:val="none" w:sz="0" w:space="0" w:color="auto"/>
                <w:right w:val="none" w:sz="0" w:space="0" w:color="auto"/>
              </w:divBdr>
            </w:div>
            <w:div w:id="829978682">
              <w:marLeft w:val="0"/>
              <w:marRight w:val="0"/>
              <w:marTop w:val="0"/>
              <w:marBottom w:val="0"/>
              <w:divBdr>
                <w:top w:val="none" w:sz="0" w:space="0" w:color="auto"/>
                <w:left w:val="none" w:sz="0" w:space="0" w:color="auto"/>
                <w:bottom w:val="none" w:sz="0" w:space="0" w:color="auto"/>
                <w:right w:val="none" w:sz="0" w:space="0" w:color="auto"/>
              </w:divBdr>
            </w:div>
            <w:div w:id="1704599388">
              <w:marLeft w:val="0"/>
              <w:marRight w:val="0"/>
              <w:marTop w:val="0"/>
              <w:marBottom w:val="0"/>
              <w:divBdr>
                <w:top w:val="none" w:sz="0" w:space="0" w:color="auto"/>
                <w:left w:val="none" w:sz="0" w:space="0" w:color="auto"/>
                <w:bottom w:val="none" w:sz="0" w:space="0" w:color="auto"/>
                <w:right w:val="none" w:sz="0" w:space="0" w:color="auto"/>
              </w:divBdr>
            </w:div>
            <w:div w:id="733089562">
              <w:marLeft w:val="0"/>
              <w:marRight w:val="0"/>
              <w:marTop w:val="0"/>
              <w:marBottom w:val="0"/>
              <w:divBdr>
                <w:top w:val="none" w:sz="0" w:space="0" w:color="auto"/>
                <w:left w:val="none" w:sz="0" w:space="0" w:color="auto"/>
                <w:bottom w:val="none" w:sz="0" w:space="0" w:color="auto"/>
                <w:right w:val="none" w:sz="0" w:space="0" w:color="auto"/>
              </w:divBdr>
            </w:div>
            <w:div w:id="1693066401">
              <w:marLeft w:val="0"/>
              <w:marRight w:val="0"/>
              <w:marTop w:val="0"/>
              <w:marBottom w:val="0"/>
              <w:divBdr>
                <w:top w:val="none" w:sz="0" w:space="0" w:color="auto"/>
                <w:left w:val="none" w:sz="0" w:space="0" w:color="auto"/>
                <w:bottom w:val="none" w:sz="0" w:space="0" w:color="auto"/>
                <w:right w:val="none" w:sz="0" w:space="0" w:color="auto"/>
              </w:divBdr>
            </w:div>
            <w:div w:id="1001740608">
              <w:marLeft w:val="0"/>
              <w:marRight w:val="0"/>
              <w:marTop w:val="0"/>
              <w:marBottom w:val="0"/>
              <w:divBdr>
                <w:top w:val="none" w:sz="0" w:space="0" w:color="auto"/>
                <w:left w:val="none" w:sz="0" w:space="0" w:color="auto"/>
                <w:bottom w:val="none" w:sz="0" w:space="0" w:color="auto"/>
                <w:right w:val="none" w:sz="0" w:space="0" w:color="auto"/>
              </w:divBdr>
            </w:div>
            <w:div w:id="432290094">
              <w:marLeft w:val="0"/>
              <w:marRight w:val="0"/>
              <w:marTop w:val="0"/>
              <w:marBottom w:val="0"/>
              <w:divBdr>
                <w:top w:val="none" w:sz="0" w:space="0" w:color="auto"/>
                <w:left w:val="none" w:sz="0" w:space="0" w:color="auto"/>
                <w:bottom w:val="none" w:sz="0" w:space="0" w:color="auto"/>
                <w:right w:val="none" w:sz="0" w:space="0" w:color="auto"/>
              </w:divBdr>
            </w:div>
            <w:div w:id="770470135">
              <w:marLeft w:val="0"/>
              <w:marRight w:val="0"/>
              <w:marTop w:val="0"/>
              <w:marBottom w:val="0"/>
              <w:divBdr>
                <w:top w:val="none" w:sz="0" w:space="0" w:color="auto"/>
                <w:left w:val="none" w:sz="0" w:space="0" w:color="auto"/>
                <w:bottom w:val="none" w:sz="0" w:space="0" w:color="auto"/>
                <w:right w:val="none" w:sz="0" w:space="0" w:color="auto"/>
              </w:divBdr>
            </w:div>
            <w:div w:id="1355693751">
              <w:marLeft w:val="0"/>
              <w:marRight w:val="0"/>
              <w:marTop w:val="0"/>
              <w:marBottom w:val="0"/>
              <w:divBdr>
                <w:top w:val="none" w:sz="0" w:space="0" w:color="auto"/>
                <w:left w:val="none" w:sz="0" w:space="0" w:color="auto"/>
                <w:bottom w:val="none" w:sz="0" w:space="0" w:color="auto"/>
                <w:right w:val="none" w:sz="0" w:space="0" w:color="auto"/>
              </w:divBdr>
            </w:div>
            <w:div w:id="2081979062">
              <w:marLeft w:val="0"/>
              <w:marRight w:val="0"/>
              <w:marTop w:val="0"/>
              <w:marBottom w:val="0"/>
              <w:divBdr>
                <w:top w:val="none" w:sz="0" w:space="0" w:color="auto"/>
                <w:left w:val="none" w:sz="0" w:space="0" w:color="auto"/>
                <w:bottom w:val="none" w:sz="0" w:space="0" w:color="auto"/>
                <w:right w:val="none" w:sz="0" w:space="0" w:color="auto"/>
              </w:divBdr>
            </w:div>
            <w:div w:id="1456362335">
              <w:marLeft w:val="0"/>
              <w:marRight w:val="0"/>
              <w:marTop w:val="0"/>
              <w:marBottom w:val="0"/>
              <w:divBdr>
                <w:top w:val="none" w:sz="0" w:space="0" w:color="auto"/>
                <w:left w:val="none" w:sz="0" w:space="0" w:color="auto"/>
                <w:bottom w:val="none" w:sz="0" w:space="0" w:color="auto"/>
                <w:right w:val="none" w:sz="0" w:space="0" w:color="auto"/>
              </w:divBdr>
            </w:div>
            <w:div w:id="2040541144">
              <w:marLeft w:val="0"/>
              <w:marRight w:val="0"/>
              <w:marTop w:val="0"/>
              <w:marBottom w:val="0"/>
              <w:divBdr>
                <w:top w:val="none" w:sz="0" w:space="0" w:color="auto"/>
                <w:left w:val="none" w:sz="0" w:space="0" w:color="auto"/>
                <w:bottom w:val="none" w:sz="0" w:space="0" w:color="auto"/>
                <w:right w:val="none" w:sz="0" w:space="0" w:color="auto"/>
              </w:divBdr>
            </w:div>
            <w:div w:id="2004316121">
              <w:marLeft w:val="0"/>
              <w:marRight w:val="0"/>
              <w:marTop w:val="0"/>
              <w:marBottom w:val="0"/>
              <w:divBdr>
                <w:top w:val="none" w:sz="0" w:space="0" w:color="auto"/>
                <w:left w:val="none" w:sz="0" w:space="0" w:color="auto"/>
                <w:bottom w:val="none" w:sz="0" w:space="0" w:color="auto"/>
                <w:right w:val="none" w:sz="0" w:space="0" w:color="auto"/>
              </w:divBdr>
            </w:div>
            <w:div w:id="2019229739">
              <w:marLeft w:val="0"/>
              <w:marRight w:val="0"/>
              <w:marTop w:val="0"/>
              <w:marBottom w:val="0"/>
              <w:divBdr>
                <w:top w:val="none" w:sz="0" w:space="0" w:color="auto"/>
                <w:left w:val="none" w:sz="0" w:space="0" w:color="auto"/>
                <w:bottom w:val="none" w:sz="0" w:space="0" w:color="auto"/>
                <w:right w:val="none" w:sz="0" w:space="0" w:color="auto"/>
              </w:divBdr>
            </w:div>
            <w:div w:id="2103597663">
              <w:marLeft w:val="0"/>
              <w:marRight w:val="0"/>
              <w:marTop w:val="0"/>
              <w:marBottom w:val="0"/>
              <w:divBdr>
                <w:top w:val="none" w:sz="0" w:space="0" w:color="auto"/>
                <w:left w:val="none" w:sz="0" w:space="0" w:color="auto"/>
                <w:bottom w:val="none" w:sz="0" w:space="0" w:color="auto"/>
                <w:right w:val="none" w:sz="0" w:space="0" w:color="auto"/>
              </w:divBdr>
            </w:div>
            <w:div w:id="428503484">
              <w:marLeft w:val="0"/>
              <w:marRight w:val="0"/>
              <w:marTop w:val="0"/>
              <w:marBottom w:val="0"/>
              <w:divBdr>
                <w:top w:val="none" w:sz="0" w:space="0" w:color="auto"/>
                <w:left w:val="none" w:sz="0" w:space="0" w:color="auto"/>
                <w:bottom w:val="none" w:sz="0" w:space="0" w:color="auto"/>
                <w:right w:val="none" w:sz="0" w:space="0" w:color="auto"/>
              </w:divBdr>
            </w:div>
            <w:div w:id="1519615664">
              <w:marLeft w:val="0"/>
              <w:marRight w:val="0"/>
              <w:marTop w:val="0"/>
              <w:marBottom w:val="0"/>
              <w:divBdr>
                <w:top w:val="none" w:sz="0" w:space="0" w:color="auto"/>
                <w:left w:val="none" w:sz="0" w:space="0" w:color="auto"/>
                <w:bottom w:val="none" w:sz="0" w:space="0" w:color="auto"/>
                <w:right w:val="none" w:sz="0" w:space="0" w:color="auto"/>
              </w:divBdr>
            </w:div>
            <w:div w:id="1718626815">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 w:id="1492987881">
              <w:marLeft w:val="0"/>
              <w:marRight w:val="0"/>
              <w:marTop w:val="0"/>
              <w:marBottom w:val="0"/>
              <w:divBdr>
                <w:top w:val="none" w:sz="0" w:space="0" w:color="auto"/>
                <w:left w:val="none" w:sz="0" w:space="0" w:color="auto"/>
                <w:bottom w:val="none" w:sz="0" w:space="0" w:color="auto"/>
                <w:right w:val="none" w:sz="0" w:space="0" w:color="auto"/>
              </w:divBdr>
            </w:div>
            <w:div w:id="312608731">
              <w:marLeft w:val="0"/>
              <w:marRight w:val="0"/>
              <w:marTop w:val="0"/>
              <w:marBottom w:val="0"/>
              <w:divBdr>
                <w:top w:val="none" w:sz="0" w:space="0" w:color="auto"/>
                <w:left w:val="none" w:sz="0" w:space="0" w:color="auto"/>
                <w:bottom w:val="none" w:sz="0" w:space="0" w:color="auto"/>
                <w:right w:val="none" w:sz="0" w:space="0" w:color="auto"/>
              </w:divBdr>
            </w:div>
            <w:div w:id="1829636888">
              <w:marLeft w:val="0"/>
              <w:marRight w:val="0"/>
              <w:marTop w:val="0"/>
              <w:marBottom w:val="0"/>
              <w:divBdr>
                <w:top w:val="none" w:sz="0" w:space="0" w:color="auto"/>
                <w:left w:val="none" w:sz="0" w:space="0" w:color="auto"/>
                <w:bottom w:val="none" w:sz="0" w:space="0" w:color="auto"/>
                <w:right w:val="none" w:sz="0" w:space="0" w:color="auto"/>
              </w:divBdr>
            </w:div>
            <w:div w:id="748648784">
              <w:marLeft w:val="0"/>
              <w:marRight w:val="0"/>
              <w:marTop w:val="0"/>
              <w:marBottom w:val="0"/>
              <w:divBdr>
                <w:top w:val="none" w:sz="0" w:space="0" w:color="auto"/>
                <w:left w:val="none" w:sz="0" w:space="0" w:color="auto"/>
                <w:bottom w:val="none" w:sz="0" w:space="0" w:color="auto"/>
                <w:right w:val="none" w:sz="0" w:space="0" w:color="auto"/>
              </w:divBdr>
            </w:div>
            <w:div w:id="655694015">
              <w:marLeft w:val="0"/>
              <w:marRight w:val="0"/>
              <w:marTop w:val="0"/>
              <w:marBottom w:val="0"/>
              <w:divBdr>
                <w:top w:val="none" w:sz="0" w:space="0" w:color="auto"/>
                <w:left w:val="none" w:sz="0" w:space="0" w:color="auto"/>
                <w:bottom w:val="none" w:sz="0" w:space="0" w:color="auto"/>
                <w:right w:val="none" w:sz="0" w:space="0" w:color="auto"/>
              </w:divBdr>
            </w:div>
            <w:div w:id="1867595604">
              <w:marLeft w:val="0"/>
              <w:marRight w:val="0"/>
              <w:marTop w:val="0"/>
              <w:marBottom w:val="0"/>
              <w:divBdr>
                <w:top w:val="none" w:sz="0" w:space="0" w:color="auto"/>
                <w:left w:val="none" w:sz="0" w:space="0" w:color="auto"/>
                <w:bottom w:val="none" w:sz="0" w:space="0" w:color="auto"/>
                <w:right w:val="none" w:sz="0" w:space="0" w:color="auto"/>
              </w:divBdr>
            </w:div>
            <w:div w:id="20209602">
              <w:marLeft w:val="0"/>
              <w:marRight w:val="0"/>
              <w:marTop w:val="0"/>
              <w:marBottom w:val="0"/>
              <w:divBdr>
                <w:top w:val="none" w:sz="0" w:space="0" w:color="auto"/>
                <w:left w:val="none" w:sz="0" w:space="0" w:color="auto"/>
                <w:bottom w:val="none" w:sz="0" w:space="0" w:color="auto"/>
                <w:right w:val="none" w:sz="0" w:space="0" w:color="auto"/>
              </w:divBdr>
            </w:div>
            <w:div w:id="1184247013">
              <w:marLeft w:val="0"/>
              <w:marRight w:val="0"/>
              <w:marTop w:val="0"/>
              <w:marBottom w:val="0"/>
              <w:divBdr>
                <w:top w:val="none" w:sz="0" w:space="0" w:color="auto"/>
                <w:left w:val="none" w:sz="0" w:space="0" w:color="auto"/>
                <w:bottom w:val="none" w:sz="0" w:space="0" w:color="auto"/>
                <w:right w:val="none" w:sz="0" w:space="0" w:color="auto"/>
              </w:divBdr>
            </w:div>
            <w:div w:id="1331639445">
              <w:marLeft w:val="0"/>
              <w:marRight w:val="0"/>
              <w:marTop w:val="0"/>
              <w:marBottom w:val="0"/>
              <w:divBdr>
                <w:top w:val="none" w:sz="0" w:space="0" w:color="auto"/>
                <w:left w:val="none" w:sz="0" w:space="0" w:color="auto"/>
                <w:bottom w:val="none" w:sz="0" w:space="0" w:color="auto"/>
                <w:right w:val="none" w:sz="0" w:space="0" w:color="auto"/>
              </w:divBdr>
            </w:div>
            <w:div w:id="1079837083">
              <w:marLeft w:val="0"/>
              <w:marRight w:val="0"/>
              <w:marTop w:val="0"/>
              <w:marBottom w:val="0"/>
              <w:divBdr>
                <w:top w:val="none" w:sz="0" w:space="0" w:color="auto"/>
                <w:left w:val="none" w:sz="0" w:space="0" w:color="auto"/>
                <w:bottom w:val="none" w:sz="0" w:space="0" w:color="auto"/>
                <w:right w:val="none" w:sz="0" w:space="0" w:color="auto"/>
              </w:divBdr>
            </w:div>
            <w:div w:id="454372269">
              <w:marLeft w:val="0"/>
              <w:marRight w:val="0"/>
              <w:marTop w:val="0"/>
              <w:marBottom w:val="0"/>
              <w:divBdr>
                <w:top w:val="none" w:sz="0" w:space="0" w:color="auto"/>
                <w:left w:val="none" w:sz="0" w:space="0" w:color="auto"/>
                <w:bottom w:val="none" w:sz="0" w:space="0" w:color="auto"/>
                <w:right w:val="none" w:sz="0" w:space="0" w:color="auto"/>
              </w:divBdr>
            </w:div>
            <w:div w:id="288629571">
              <w:marLeft w:val="0"/>
              <w:marRight w:val="0"/>
              <w:marTop w:val="0"/>
              <w:marBottom w:val="0"/>
              <w:divBdr>
                <w:top w:val="none" w:sz="0" w:space="0" w:color="auto"/>
                <w:left w:val="none" w:sz="0" w:space="0" w:color="auto"/>
                <w:bottom w:val="none" w:sz="0" w:space="0" w:color="auto"/>
                <w:right w:val="none" w:sz="0" w:space="0" w:color="auto"/>
              </w:divBdr>
            </w:div>
            <w:div w:id="1546214149">
              <w:marLeft w:val="0"/>
              <w:marRight w:val="0"/>
              <w:marTop w:val="0"/>
              <w:marBottom w:val="0"/>
              <w:divBdr>
                <w:top w:val="none" w:sz="0" w:space="0" w:color="auto"/>
                <w:left w:val="none" w:sz="0" w:space="0" w:color="auto"/>
                <w:bottom w:val="none" w:sz="0" w:space="0" w:color="auto"/>
                <w:right w:val="none" w:sz="0" w:space="0" w:color="auto"/>
              </w:divBdr>
            </w:div>
            <w:div w:id="2108235029">
              <w:marLeft w:val="0"/>
              <w:marRight w:val="0"/>
              <w:marTop w:val="0"/>
              <w:marBottom w:val="0"/>
              <w:divBdr>
                <w:top w:val="none" w:sz="0" w:space="0" w:color="auto"/>
                <w:left w:val="none" w:sz="0" w:space="0" w:color="auto"/>
                <w:bottom w:val="none" w:sz="0" w:space="0" w:color="auto"/>
                <w:right w:val="none" w:sz="0" w:space="0" w:color="auto"/>
              </w:divBdr>
            </w:div>
            <w:div w:id="1066607154">
              <w:marLeft w:val="0"/>
              <w:marRight w:val="0"/>
              <w:marTop w:val="0"/>
              <w:marBottom w:val="0"/>
              <w:divBdr>
                <w:top w:val="none" w:sz="0" w:space="0" w:color="auto"/>
                <w:left w:val="none" w:sz="0" w:space="0" w:color="auto"/>
                <w:bottom w:val="none" w:sz="0" w:space="0" w:color="auto"/>
                <w:right w:val="none" w:sz="0" w:space="0" w:color="auto"/>
              </w:divBdr>
            </w:div>
            <w:div w:id="1913418900">
              <w:marLeft w:val="0"/>
              <w:marRight w:val="0"/>
              <w:marTop w:val="0"/>
              <w:marBottom w:val="0"/>
              <w:divBdr>
                <w:top w:val="none" w:sz="0" w:space="0" w:color="auto"/>
                <w:left w:val="none" w:sz="0" w:space="0" w:color="auto"/>
                <w:bottom w:val="none" w:sz="0" w:space="0" w:color="auto"/>
                <w:right w:val="none" w:sz="0" w:space="0" w:color="auto"/>
              </w:divBdr>
            </w:div>
            <w:div w:id="2052880721">
              <w:marLeft w:val="0"/>
              <w:marRight w:val="0"/>
              <w:marTop w:val="0"/>
              <w:marBottom w:val="0"/>
              <w:divBdr>
                <w:top w:val="none" w:sz="0" w:space="0" w:color="auto"/>
                <w:left w:val="none" w:sz="0" w:space="0" w:color="auto"/>
                <w:bottom w:val="none" w:sz="0" w:space="0" w:color="auto"/>
                <w:right w:val="none" w:sz="0" w:space="0" w:color="auto"/>
              </w:divBdr>
            </w:div>
            <w:div w:id="1236892423">
              <w:marLeft w:val="0"/>
              <w:marRight w:val="0"/>
              <w:marTop w:val="0"/>
              <w:marBottom w:val="0"/>
              <w:divBdr>
                <w:top w:val="none" w:sz="0" w:space="0" w:color="auto"/>
                <w:left w:val="none" w:sz="0" w:space="0" w:color="auto"/>
                <w:bottom w:val="none" w:sz="0" w:space="0" w:color="auto"/>
                <w:right w:val="none" w:sz="0" w:space="0" w:color="auto"/>
              </w:divBdr>
            </w:div>
            <w:div w:id="1807039900">
              <w:marLeft w:val="0"/>
              <w:marRight w:val="0"/>
              <w:marTop w:val="0"/>
              <w:marBottom w:val="0"/>
              <w:divBdr>
                <w:top w:val="none" w:sz="0" w:space="0" w:color="auto"/>
                <w:left w:val="none" w:sz="0" w:space="0" w:color="auto"/>
                <w:bottom w:val="none" w:sz="0" w:space="0" w:color="auto"/>
                <w:right w:val="none" w:sz="0" w:space="0" w:color="auto"/>
              </w:divBdr>
            </w:div>
            <w:div w:id="695158266">
              <w:marLeft w:val="0"/>
              <w:marRight w:val="0"/>
              <w:marTop w:val="0"/>
              <w:marBottom w:val="0"/>
              <w:divBdr>
                <w:top w:val="none" w:sz="0" w:space="0" w:color="auto"/>
                <w:left w:val="none" w:sz="0" w:space="0" w:color="auto"/>
                <w:bottom w:val="none" w:sz="0" w:space="0" w:color="auto"/>
                <w:right w:val="none" w:sz="0" w:space="0" w:color="auto"/>
              </w:divBdr>
            </w:div>
            <w:div w:id="559755630">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1860968236">
              <w:marLeft w:val="0"/>
              <w:marRight w:val="0"/>
              <w:marTop w:val="0"/>
              <w:marBottom w:val="0"/>
              <w:divBdr>
                <w:top w:val="none" w:sz="0" w:space="0" w:color="auto"/>
                <w:left w:val="none" w:sz="0" w:space="0" w:color="auto"/>
                <w:bottom w:val="none" w:sz="0" w:space="0" w:color="auto"/>
                <w:right w:val="none" w:sz="0" w:space="0" w:color="auto"/>
              </w:divBdr>
            </w:div>
            <w:div w:id="1857648354">
              <w:marLeft w:val="0"/>
              <w:marRight w:val="0"/>
              <w:marTop w:val="0"/>
              <w:marBottom w:val="0"/>
              <w:divBdr>
                <w:top w:val="none" w:sz="0" w:space="0" w:color="auto"/>
                <w:left w:val="none" w:sz="0" w:space="0" w:color="auto"/>
                <w:bottom w:val="none" w:sz="0" w:space="0" w:color="auto"/>
                <w:right w:val="none" w:sz="0" w:space="0" w:color="auto"/>
              </w:divBdr>
            </w:div>
            <w:div w:id="1892228224">
              <w:marLeft w:val="0"/>
              <w:marRight w:val="0"/>
              <w:marTop w:val="0"/>
              <w:marBottom w:val="0"/>
              <w:divBdr>
                <w:top w:val="none" w:sz="0" w:space="0" w:color="auto"/>
                <w:left w:val="none" w:sz="0" w:space="0" w:color="auto"/>
                <w:bottom w:val="none" w:sz="0" w:space="0" w:color="auto"/>
                <w:right w:val="none" w:sz="0" w:space="0" w:color="auto"/>
              </w:divBdr>
            </w:div>
            <w:div w:id="1883977792">
              <w:marLeft w:val="0"/>
              <w:marRight w:val="0"/>
              <w:marTop w:val="0"/>
              <w:marBottom w:val="0"/>
              <w:divBdr>
                <w:top w:val="none" w:sz="0" w:space="0" w:color="auto"/>
                <w:left w:val="none" w:sz="0" w:space="0" w:color="auto"/>
                <w:bottom w:val="none" w:sz="0" w:space="0" w:color="auto"/>
                <w:right w:val="none" w:sz="0" w:space="0" w:color="auto"/>
              </w:divBdr>
            </w:div>
            <w:div w:id="266230068">
              <w:marLeft w:val="0"/>
              <w:marRight w:val="0"/>
              <w:marTop w:val="0"/>
              <w:marBottom w:val="0"/>
              <w:divBdr>
                <w:top w:val="none" w:sz="0" w:space="0" w:color="auto"/>
                <w:left w:val="none" w:sz="0" w:space="0" w:color="auto"/>
                <w:bottom w:val="none" w:sz="0" w:space="0" w:color="auto"/>
                <w:right w:val="none" w:sz="0" w:space="0" w:color="auto"/>
              </w:divBdr>
            </w:div>
            <w:div w:id="845288679">
              <w:marLeft w:val="0"/>
              <w:marRight w:val="0"/>
              <w:marTop w:val="0"/>
              <w:marBottom w:val="0"/>
              <w:divBdr>
                <w:top w:val="none" w:sz="0" w:space="0" w:color="auto"/>
                <w:left w:val="none" w:sz="0" w:space="0" w:color="auto"/>
                <w:bottom w:val="none" w:sz="0" w:space="0" w:color="auto"/>
                <w:right w:val="none" w:sz="0" w:space="0" w:color="auto"/>
              </w:divBdr>
            </w:div>
            <w:div w:id="1818372561">
              <w:marLeft w:val="0"/>
              <w:marRight w:val="0"/>
              <w:marTop w:val="0"/>
              <w:marBottom w:val="0"/>
              <w:divBdr>
                <w:top w:val="none" w:sz="0" w:space="0" w:color="auto"/>
                <w:left w:val="none" w:sz="0" w:space="0" w:color="auto"/>
                <w:bottom w:val="none" w:sz="0" w:space="0" w:color="auto"/>
                <w:right w:val="none" w:sz="0" w:space="0" w:color="auto"/>
              </w:divBdr>
            </w:div>
            <w:div w:id="1444109784">
              <w:marLeft w:val="0"/>
              <w:marRight w:val="0"/>
              <w:marTop w:val="0"/>
              <w:marBottom w:val="0"/>
              <w:divBdr>
                <w:top w:val="none" w:sz="0" w:space="0" w:color="auto"/>
                <w:left w:val="none" w:sz="0" w:space="0" w:color="auto"/>
                <w:bottom w:val="none" w:sz="0" w:space="0" w:color="auto"/>
                <w:right w:val="none" w:sz="0" w:space="0" w:color="auto"/>
              </w:divBdr>
            </w:div>
            <w:div w:id="1160461751">
              <w:marLeft w:val="0"/>
              <w:marRight w:val="0"/>
              <w:marTop w:val="0"/>
              <w:marBottom w:val="0"/>
              <w:divBdr>
                <w:top w:val="none" w:sz="0" w:space="0" w:color="auto"/>
                <w:left w:val="none" w:sz="0" w:space="0" w:color="auto"/>
                <w:bottom w:val="none" w:sz="0" w:space="0" w:color="auto"/>
                <w:right w:val="none" w:sz="0" w:space="0" w:color="auto"/>
              </w:divBdr>
            </w:div>
            <w:div w:id="618805791">
              <w:marLeft w:val="0"/>
              <w:marRight w:val="0"/>
              <w:marTop w:val="0"/>
              <w:marBottom w:val="0"/>
              <w:divBdr>
                <w:top w:val="none" w:sz="0" w:space="0" w:color="auto"/>
                <w:left w:val="none" w:sz="0" w:space="0" w:color="auto"/>
                <w:bottom w:val="none" w:sz="0" w:space="0" w:color="auto"/>
                <w:right w:val="none" w:sz="0" w:space="0" w:color="auto"/>
              </w:divBdr>
            </w:div>
            <w:div w:id="1385908294">
              <w:marLeft w:val="0"/>
              <w:marRight w:val="0"/>
              <w:marTop w:val="0"/>
              <w:marBottom w:val="0"/>
              <w:divBdr>
                <w:top w:val="none" w:sz="0" w:space="0" w:color="auto"/>
                <w:left w:val="none" w:sz="0" w:space="0" w:color="auto"/>
                <w:bottom w:val="none" w:sz="0" w:space="0" w:color="auto"/>
                <w:right w:val="none" w:sz="0" w:space="0" w:color="auto"/>
              </w:divBdr>
            </w:div>
            <w:div w:id="806631030">
              <w:marLeft w:val="0"/>
              <w:marRight w:val="0"/>
              <w:marTop w:val="0"/>
              <w:marBottom w:val="0"/>
              <w:divBdr>
                <w:top w:val="none" w:sz="0" w:space="0" w:color="auto"/>
                <w:left w:val="none" w:sz="0" w:space="0" w:color="auto"/>
                <w:bottom w:val="none" w:sz="0" w:space="0" w:color="auto"/>
                <w:right w:val="none" w:sz="0" w:space="0" w:color="auto"/>
              </w:divBdr>
            </w:div>
            <w:div w:id="1795563153">
              <w:marLeft w:val="0"/>
              <w:marRight w:val="0"/>
              <w:marTop w:val="0"/>
              <w:marBottom w:val="0"/>
              <w:divBdr>
                <w:top w:val="none" w:sz="0" w:space="0" w:color="auto"/>
                <w:left w:val="none" w:sz="0" w:space="0" w:color="auto"/>
                <w:bottom w:val="none" w:sz="0" w:space="0" w:color="auto"/>
                <w:right w:val="none" w:sz="0" w:space="0" w:color="auto"/>
              </w:divBdr>
            </w:div>
            <w:div w:id="610819070">
              <w:marLeft w:val="0"/>
              <w:marRight w:val="0"/>
              <w:marTop w:val="0"/>
              <w:marBottom w:val="0"/>
              <w:divBdr>
                <w:top w:val="none" w:sz="0" w:space="0" w:color="auto"/>
                <w:left w:val="none" w:sz="0" w:space="0" w:color="auto"/>
                <w:bottom w:val="none" w:sz="0" w:space="0" w:color="auto"/>
                <w:right w:val="none" w:sz="0" w:space="0" w:color="auto"/>
              </w:divBdr>
            </w:div>
            <w:div w:id="1147667903">
              <w:marLeft w:val="0"/>
              <w:marRight w:val="0"/>
              <w:marTop w:val="0"/>
              <w:marBottom w:val="0"/>
              <w:divBdr>
                <w:top w:val="none" w:sz="0" w:space="0" w:color="auto"/>
                <w:left w:val="none" w:sz="0" w:space="0" w:color="auto"/>
                <w:bottom w:val="none" w:sz="0" w:space="0" w:color="auto"/>
                <w:right w:val="none" w:sz="0" w:space="0" w:color="auto"/>
              </w:divBdr>
            </w:div>
            <w:div w:id="2074237996">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38038424">
              <w:marLeft w:val="0"/>
              <w:marRight w:val="0"/>
              <w:marTop w:val="0"/>
              <w:marBottom w:val="0"/>
              <w:divBdr>
                <w:top w:val="none" w:sz="0" w:space="0" w:color="auto"/>
                <w:left w:val="none" w:sz="0" w:space="0" w:color="auto"/>
                <w:bottom w:val="none" w:sz="0" w:space="0" w:color="auto"/>
                <w:right w:val="none" w:sz="0" w:space="0" w:color="auto"/>
              </w:divBdr>
            </w:div>
            <w:div w:id="805970426">
              <w:marLeft w:val="0"/>
              <w:marRight w:val="0"/>
              <w:marTop w:val="0"/>
              <w:marBottom w:val="0"/>
              <w:divBdr>
                <w:top w:val="none" w:sz="0" w:space="0" w:color="auto"/>
                <w:left w:val="none" w:sz="0" w:space="0" w:color="auto"/>
                <w:bottom w:val="none" w:sz="0" w:space="0" w:color="auto"/>
                <w:right w:val="none" w:sz="0" w:space="0" w:color="auto"/>
              </w:divBdr>
            </w:div>
            <w:div w:id="2020690155">
              <w:marLeft w:val="0"/>
              <w:marRight w:val="0"/>
              <w:marTop w:val="0"/>
              <w:marBottom w:val="0"/>
              <w:divBdr>
                <w:top w:val="none" w:sz="0" w:space="0" w:color="auto"/>
                <w:left w:val="none" w:sz="0" w:space="0" w:color="auto"/>
                <w:bottom w:val="none" w:sz="0" w:space="0" w:color="auto"/>
                <w:right w:val="none" w:sz="0" w:space="0" w:color="auto"/>
              </w:divBdr>
            </w:div>
            <w:div w:id="1832866949">
              <w:marLeft w:val="0"/>
              <w:marRight w:val="0"/>
              <w:marTop w:val="0"/>
              <w:marBottom w:val="0"/>
              <w:divBdr>
                <w:top w:val="none" w:sz="0" w:space="0" w:color="auto"/>
                <w:left w:val="none" w:sz="0" w:space="0" w:color="auto"/>
                <w:bottom w:val="none" w:sz="0" w:space="0" w:color="auto"/>
                <w:right w:val="none" w:sz="0" w:space="0" w:color="auto"/>
              </w:divBdr>
            </w:div>
            <w:div w:id="227036590">
              <w:marLeft w:val="0"/>
              <w:marRight w:val="0"/>
              <w:marTop w:val="0"/>
              <w:marBottom w:val="0"/>
              <w:divBdr>
                <w:top w:val="none" w:sz="0" w:space="0" w:color="auto"/>
                <w:left w:val="none" w:sz="0" w:space="0" w:color="auto"/>
                <w:bottom w:val="none" w:sz="0" w:space="0" w:color="auto"/>
                <w:right w:val="none" w:sz="0" w:space="0" w:color="auto"/>
              </w:divBdr>
            </w:div>
            <w:div w:id="1000544952">
              <w:marLeft w:val="0"/>
              <w:marRight w:val="0"/>
              <w:marTop w:val="0"/>
              <w:marBottom w:val="0"/>
              <w:divBdr>
                <w:top w:val="none" w:sz="0" w:space="0" w:color="auto"/>
                <w:left w:val="none" w:sz="0" w:space="0" w:color="auto"/>
                <w:bottom w:val="none" w:sz="0" w:space="0" w:color="auto"/>
                <w:right w:val="none" w:sz="0" w:space="0" w:color="auto"/>
              </w:divBdr>
            </w:div>
            <w:div w:id="198050507">
              <w:marLeft w:val="0"/>
              <w:marRight w:val="0"/>
              <w:marTop w:val="0"/>
              <w:marBottom w:val="0"/>
              <w:divBdr>
                <w:top w:val="none" w:sz="0" w:space="0" w:color="auto"/>
                <w:left w:val="none" w:sz="0" w:space="0" w:color="auto"/>
                <w:bottom w:val="none" w:sz="0" w:space="0" w:color="auto"/>
                <w:right w:val="none" w:sz="0" w:space="0" w:color="auto"/>
              </w:divBdr>
            </w:div>
            <w:div w:id="1062024531">
              <w:marLeft w:val="0"/>
              <w:marRight w:val="0"/>
              <w:marTop w:val="0"/>
              <w:marBottom w:val="0"/>
              <w:divBdr>
                <w:top w:val="none" w:sz="0" w:space="0" w:color="auto"/>
                <w:left w:val="none" w:sz="0" w:space="0" w:color="auto"/>
                <w:bottom w:val="none" w:sz="0" w:space="0" w:color="auto"/>
                <w:right w:val="none" w:sz="0" w:space="0" w:color="auto"/>
              </w:divBdr>
            </w:div>
            <w:div w:id="1523589375">
              <w:marLeft w:val="0"/>
              <w:marRight w:val="0"/>
              <w:marTop w:val="0"/>
              <w:marBottom w:val="0"/>
              <w:divBdr>
                <w:top w:val="none" w:sz="0" w:space="0" w:color="auto"/>
                <w:left w:val="none" w:sz="0" w:space="0" w:color="auto"/>
                <w:bottom w:val="none" w:sz="0" w:space="0" w:color="auto"/>
                <w:right w:val="none" w:sz="0" w:space="0" w:color="auto"/>
              </w:divBdr>
            </w:div>
            <w:div w:id="1713337944">
              <w:marLeft w:val="0"/>
              <w:marRight w:val="0"/>
              <w:marTop w:val="0"/>
              <w:marBottom w:val="0"/>
              <w:divBdr>
                <w:top w:val="none" w:sz="0" w:space="0" w:color="auto"/>
                <w:left w:val="none" w:sz="0" w:space="0" w:color="auto"/>
                <w:bottom w:val="none" w:sz="0" w:space="0" w:color="auto"/>
                <w:right w:val="none" w:sz="0" w:space="0" w:color="auto"/>
              </w:divBdr>
            </w:div>
            <w:div w:id="919174702">
              <w:marLeft w:val="0"/>
              <w:marRight w:val="0"/>
              <w:marTop w:val="0"/>
              <w:marBottom w:val="0"/>
              <w:divBdr>
                <w:top w:val="none" w:sz="0" w:space="0" w:color="auto"/>
                <w:left w:val="none" w:sz="0" w:space="0" w:color="auto"/>
                <w:bottom w:val="none" w:sz="0" w:space="0" w:color="auto"/>
                <w:right w:val="none" w:sz="0" w:space="0" w:color="auto"/>
              </w:divBdr>
            </w:div>
            <w:div w:id="1245262342">
              <w:marLeft w:val="0"/>
              <w:marRight w:val="0"/>
              <w:marTop w:val="0"/>
              <w:marBottom w:val="0"/>
              <w:divBdr>
                <w:top w:val="none" w:sz="0" w:space="0" w:color="auto"/>
                <w:left w:val="none" w:sz="0" w:space="0" w:color="auto"/>
                <w:bottom w:val="none" w:sz="0" w:space="0" w:color="auto"/>
                <w:right w:val="none" w:sz="0" w:space="0" w:color="auto"/>
              </w:divBdr>
            </w:div>
            <w:div w:id="564532754">
              <w:marLeft w:val="0"/>
              <w:marRight w:val="0"/>
              <w:marTop w:val="0"/>
              <w:marBottom w:val="0"/>
              <w:divBdr>
                <w:top w:val="none" w:sz="0" w:space="0" w:color="auto"/>
                <w:left w:val="none" w:sz="0" w:space="0" w:color="auto"/>
                <w:bottom w:val="none" w:sz="0" w:space="0" w:color="auto"/>
                <w:right w:val="none" w:sz="0" w:space="0" w:color="auto"/>
              </w:divBdr>
            </w:div>
            <w:div w:id="1118527501">
              <w:marLeft w:val="0"/>
              <w:marRight w:val="0"/>
              <w:marTop w:val="0"/>
              <w:marBottom w:val="0"/>
              <w:divBdr>
                <w:top w:val="none" w:sz="0" w:space="0" w:color="auto"/>
                <w:left w:val="none" w:sz="0" w:space="0" w:color="auto"/>
                <w:bottom w:val="none" w:sz="0" w:space="0" w:color="auto"/>
                <w:right w:val="none" w:sz="0" w:space="0" w:color="auto"/>
              </w:divBdr>
            </w:div>
            <w:div w:id="1990938945">
              <w:marLeft w:val="0"/>
              <w:marRight w:val="0"/>
              <w:marTop w:val="0"/>
              <w:marBottom w:val="0"/>
              <w:divBdr>
                <w:top w:val="none" w:sz="0" w:space="0" w:color="auto"/>
                <w:left w:val="none" w:sz="0" w:space="0" w:color="auto"/>
                <w:bottom w:val="none" w:sz="0" w:space="0" w:color="auto"/>
                <w:right w:val="none" w:sz="0" w:space="0" w:color="auto"/>
              </w:divBdr>
            </w:div>
            <w:div w:id="1248080969">
              <w:marLeft w:val="0"/>
              <w:marRight w:val="0"/>
              <w:marTop w:val="0"/>
              <w:marBottom w:val="0"/>
              <w:divBdr>
                <w:top w:val="none" w:sz="0" w:space="0" w:color="auto"/>
                <w:left w:val="none" w:sz="0" w:space="0" w:color="auto"/>
                <w:bottom w:val="none" w:sz="0" w:space="0" w:color="auto"/>
                <w:right w:val="none" w:sz="0" w:space="0" w:color="auto"/>
              </w:divBdr>
            </w:div>
            <w:div w:id="2038000847">
              <w:marLeft w:val="0"/>
              <w:marRight w:val="0"/>
              <w:marTop w:val="0"/>
              <w:marBottom w:val="0"/>
              <w:divBdr>
                <w:top w:val="none" w:sz="0" w:space="0" w:color="auto"/>
                <w:left w:val="none" w:sz="0" w:space="0" w:color="auto"/>
                <w:bottom w:val="none" w:sz="0" w:space="0" w:color="auto"/>
                <w:right w:val="none" w:sz="0" w:space="0" w:color="auto"/>
              </w:divBdr>
            </w:div>
            <w:div w:id="1592200562">
              <w:marLeft w:val="0"/>
              <w:marRight w:val="0"/>
              <w:marTop w:val="0"/>
              <w:marBottom w:val="0"/>
              <w:divBdr>
                <w:top w:val="none" w:sz="0" w:space="0" w:color="auto"/>
                <w:left w:val="none" w:sz="0" w:space="0" w:color="auto"/>
                <w:bottom w:val="none" w:sz="0" w:space="0" w:color="auto"/>
                <w:right w:val="none" w:sz="0" w:space="0" w:color="auto"/>
              </w:divBdr>
            </w:div>
            <w:div w:id="1493521589">
              <w:marLeft w:val="0"/>
              <w:marRight w:val="0"/>
              <w:marTop w:val="0"/>
              <w:marBottom w:val="0"/>
              <w:divBdr>
                <w:top w:val="none" w:sz="0" w:space="0" w:color="auto"/>
                <w:left w:val="none" w:sz="0" w:space="0" w:color="auto"/>
                <w:bottom w:val="none" w:sz="0" w:space="0" w:color="auto"/>
                <w:right w:val="none" w:sz="0" w:space="0" w:color="auto"/>
              </w:divBdr>
            </w:div>
            <w:div w:id="1388723014">
              <w:marLeft w:val="0"/>
              <w:marRight w:val="0"/>
              <w:marTop w:val="0"/>
              <w:marBottom w:val="0"/>
              <w:divBdr>
                <w:top w:val="none" w:sz="0" w:space="0" w:color="auto"/>
                <w:left w:val="none" w:sz="0" w:space="0" w:color="auto"/>
                <w:bottom w:val="none" w:sz="0" w:space="0" w:color="auto"/>
                <w:right w:val="none" w:sz="0" w:space="0" w:color="auto"/>
              </w:divBdr>
            </w:div>
            <w:div w:id="316615884">
              <w:marLeft w:val="0"/>
              <w:marRight w:val="0"/>
              <w:marTop w:val="0"/>
              <w:marBottom w:val="0"/>
              <w:divBdr>
                <w:top w:val="none" w:sz="0" w:space="0" w:color="auto"/>
                <w:left w:val="none" w:sz="0" w:space="0" w:color="auto"/>
                <w:bottom w:val="none" w:sz="0" w:space="0" w:color="auto"/>
                <w:right w:val="none" w:sz="0" w:space="0" w:color="auto"/>
              </w:divBdr>
            </w:div>
            <w:div w:id="653684306">
              <w:marLeft w:val="0"/>
              <w:marRight w:val="0"/>
              <w:marTop w:val="0"/>
              <w:marBottom w:val="0"/>
              <w:divBdr>
                <w:top w:val="none" w:sz="0" w:space="0" w:color="auto"/>
                <w:left w:val="none" w:sz="0" w:space="0" w:color="auto"/>
                <w:bottom w:val="none" w:sz="0" w:space="0" w:color="auto"/>
                <w:right w:val="none" w:sz="0" w:space="0" w:color="auto"/>
              </w:divBdr>
            </w:div>
            <w:div w:id="1477646796">
              <w:marLeft w:val="0"/>
              <w:marRight w:val="0"/>
              <w:marTop w:val="0"/>
              <w:marBottom w:val="0"/>
              <w:divBdr>
                <w:top w:val="none" w:sz="0" w:space="0" w:color="auto"/>
                <w:left w:val="none" w:sz="0" w:space="0" w:color="auto"/>
                <w:bottom w:val="none" w:sz="0" w:space="0" w:color="auto"/>
                <w:right w:val="none" w:sz="0" w:space="0" w:color="auto"/>
              </w:divBdr>
            </w:div>
            <w:div w:id="904413749">
              <w:marLeft w:val="0"/>
              <w:marRight w:val="0"/>
              <w:marTop w:val="0"/>
              <w:marBottom w:val="0"/>
              <w:divBdr>
                <w:top w:val="none" w:sz="0" w:space="0" w:color="auto"/>
                <w:left w:val="none" w:sz="0" w:space="0" w:color="auto"/>
                <w:bottom w:val="none" w:sz="0" w:space="0" w:color="auto"/>
                <w:right w:val="none" w:sz="0" w:space="0" w:color="auto"/>
              </w:divBdr>
            </w:div>
            <w:div w:id="209458642">
              <w:marLeft w:val="0"/>
              <w:marRight w:val="0"/>
              <w:marTop w:val="0"/>
              <w:marBottom w:val="0"/>
              <w:divBdr>
                <w:top w:val="none" w:sz="0" w:space="0" w:color="auto"/>
                <w:left w:val="none" w:sz="0" w:space="0" w:color="auto"/>
                <w:bottom w:val="none" w:sz="0" w:space="0" w:color="auto"/>
                <w:right w:val="none" w:sz="0" w:space="0" w:color="auto"/>
              </w:divBdr>
            </w:div>
            <w:div w:id="894704502">
              <w:marLeft w:val="0"/>
              <w:marRight w:val="0"/>
              <w:marTop w:val="0"/>
              <w:marBottom w:val="0"/>
              <w:divBdr>
                <w:top w:val="none" w:sz="0" w:space="0" w:color="auto"/>
                <w:left w:val="none" w:sz="0" w:space="0" w:color="auto"/>
                <w:bottom w:val="none" w:sz="0" w:space="0" w:color="auto"/>
                <w:right w:val="none" w:sz="0" w:space="0" w:color="auto"/>
              </w:divBdr>
            </w:div>
            <w:div w:id="2064256327">
              <w:marLeft w:val="0"/>
              <w:marRight w:val="0"/>
              <w:marTop w:val="0"/>
              <w:marBottom w:val="0"/>
              <w:divBdr>
                <w:top w:val="none" w:sz="0" w:space="0" w:color="auto"/>
                <w:left w:val="none" w:sz="0" w:space="0" w:color="auto"/>
                <w:bottom w:val="none" w:sz="0" w:space="0" w:color="auto"/>
                <w:right w:val="none" w:sz="0" w:space="0" w:color="auto"/>
              </w:divBdr>
            </w:div>
            <w:div w:id="1743486691">
              <w:marLeft w:val="0"/>
              <w:marRight w:val="0"/>
              <w:marTop w:val="0"/>
              <w:marBottom w:val="0"/>
              <w:divBdr>
                <w:top w:val="none" w:sz="0" w:space="0" w:color="auto"/>
                <w:left w:val="none" w:sz="0" w:space="0" w:color="auto"/>
                <w:bottom w:val="none" w:sz="0" w:space="0" w:color="auto"/>
                <w:right w:val="none" w:sz="0" w:space="0" w:color="auto"/>
              </w:divBdr>
            </w:div>
            <w:div w:id="1735548032">
              <w:marLeft w:val="0"/>
              <w:marRight w:val="0"/>
              <w:marTop w:val="0"/>
              <w:marBottom w:val="0"/>
              <w:divBdr>
                <w:top w:val="none" w:sz="0" w:space="0" w:color="auto"/>
                <w:left w:val="none" w:sz="0" w:space="0" w:color="auto"/>
                <w:bottom w:val="none" w:sz="0" w:space="0" w:color="auto"/>
                <w:right w:val="none" w:sz="0" w:space="0" w:color="auto"/>
              </w:divBdr>
            </w:div>
            <w:div w:id="1088575024">
              <w:marLeft w:val="0"/>
              <w:marRight w:val="0"/>
              <w:marTop w:val="0"/>
              <w:marBottom w:val="0"/>
              <w:divBdr>
                <w:top w:val="none" w:sz="0" w:space="0" w:color="auto"/>
                <w:left w:val="none" w:sz="0" w:space="0" w:color="auto"/>
                <w:bottom w:val="none" w:sz="0" w:space="0" w:color="auto"/>
                <w:right w:val="none" w:sz="0" w:space="0" w:color="auto"/>
              </w:divBdr>
            </w:div>
            <w:div w:id="542211444">
              <w:marLeft w:val="0"/>
              <w:marRight w:val="0"/>
              <w:marTop w:val="0"/>
              <w:marBottom w:val="0"/>
              <w:divBdr>
                <w:top w:val="none" w:sz="0" w:space="0" w:color="auto"/>
                <w:left w:val="none" w:sz="0" w:space="0" w:color="auto"/>
                <w:bottom w:val="none" w:sz="0" w:space="0" w:color="auto"/>
                <w:right w:val="none" w:sz="0" w:space="0" w:color="auto"/>
              </w:divBdr>
            </w:div>
            <w:div w:id="2024823654">
              <w:marLeft w:val="0"/>
              <w:marRight w:val="0"/>
              <w:marTop w:val="0"/>
              <w:marBottom w:val="0"/>
              <w:divBdr>
                <w:top w:val="none" w:sz="0" w:space="0" w:color="auto"/>
                <w:left w:val="none" w:sz="0" w:space="0" w:color="auto"/>
                <w:bottom w:val="none" w:sz="0" w:space="0" w:color="auto"/>
                <w:right w:val="none" w:sz="0" w:space="0" w:color="auto"/>
              </w:divBdr>
            </w:div>
            <w:div w:id="196937908">
              <w:marLeft w:val="0"/>
              <w:marRight w:val="0"/>
              <w:marTop w:val="0"/>
              <w:marBottom w:val="0"/>
              <w:divBdr>
                <w:top w:val="none" w:sz="0" w:space="0" w:color="auto"/>
                <w:left w:val="none" w:sz="0" w:space="0" w:color="auto"/>
                <w:bottom w:val="none" w:sz="0" w:space="0" w:color="auto"/>
                <w:right w:val="none" w:sz="0" w:space="0" w:color="auto"/>
              </w:divBdr>
            </w:div>
            <w:div w:id="1912040964">
              <w:marLeft w:val="0"/>
              <w:marRight w:val="0"/>
              <w:marTop w:val="0"/>
              <w:marBottom w:val="0"/>
              <w:divBdr>
                <w:top w:val="none" w:sz="0" w:space="0" w:color="auto"/>
                <w:left w:val="none" w:sz="0" w:space="0" w:color="auto"/>
                <w:bottom w:val="none" w:sz="0" w:space="0" w:color="auto"/>
                <w:right w:val="none" w:sz="0" w:space="0" w:color="auto"/>
              </w:divBdr>
            </w:div>
            <w:div w:id="714618810">
              <w:marLeft w:val="0"/>
              <w:marRight w:val="0"/>
              <w:marTop w:val="0"/>
              <w:marBottom w:val="0"/>
              <w:divBdr>
                <w:top w:val="none" w:sz="0" w:space="0" w:color="auto"/>
                <w:left w:val="none" w:sz="0" w:space="0" w:color="auto"/>
                <w:bottom w:val="none" w:sz="0" w:space="0" w:color="auto"/>
                <w:right w:val="none" w:sz="0" w:space="0" w:color="auto"/>
              </w:divBdr>
            </w:div>
            <w:div w:id="1998924007">
              <w:marLeft w:val="0"/>
              <w:marRight w:val="0"/>
              <w:marTop w:val="0"/>
              <w:marBottom w:val="0"/>
              <w:divBdr>
                <w:top w:val="none" w:sz="0" w:space="0" w:color="auto"/>
                <w:left w:val="none" w:sz="0" w:space="0" w:color="auto"/>
                <w:bottom w:val="none" w:sz="0" w:space="0" w:color="auto"/>
                <w:right w:val="none" w:sz="0" w:space="0" w:color="auto"/>
              </w:divBdr>
            </w:div>
            <w:div w:id="695427641">
              <w:marLeft w:val="0"/>
              <w:marRight w:val="0"/>
              <w:marTop w:val="0"/>
              <w:marBottom w:val="0"/>
              <w:divBdr>
                <w:top w:val="none" w:sz="0" w:space="0" w:color="auto"/>
                <w:left w:val="none" w:sz="0" w:space="0" w:color="auto"/>
                <w:bottom w:val="none" w:sz="0" w:space="0" w:color="auto"/>
                <w:right w:val="none" w:sz="0" w:space="0" w:color="auto"/>
              </w:divBdr>
            </w:div>
            <w:div w:id="975187880">
              <w:marLeft w:val="0"/>
              <w:marRight w:val="0"/>
              <w:marTop w:val="0"/>
              <w:marBottom w:val="0"/>
              <w:divBdr>
                <w:top w:val="none" w:sz="0" w:space="0" w:color="auto"/>
                <w:left w:val="none" w:sz="0" w:space="0" w:color="auto"/>
                <w:bottom w:val="none" w:sz="0" w:space="0" w:color="auto"/>
                <w:right w:val="none" w:sz="0" w:space="0" w:color="auto"/>
              </w:divBdr>
            </w:div>
            <w:div w:id="1222060085">
              <w:marLeft w:val="0"/>
              <w:marRight w:val="0"/>
              <w:marTop w:val="0"/>
              <w:marBottom w:val="0"/>
              <w:divBdr>
                <w:top w:val="none" w:sz="0" w:space="0" w:color="auto"/>
                <w:left w:val="none" w:sz="0" w:space="0" w:color="auto"/>
                <w:bottom w:val="none" w:sz="0" w:space="0" w:color="auto"/>
                <w:right w:val="none" w:sz="0" w:space="0" w:color="auto"/>
              </w:divBdr>
            </w:div>
            <w:div w:id="491264889">
              <w:marLeft w:val="0"/>
              <w:marRight w:val="0"/>
              <w:marTop w:val="0"/>
              <w:marBottom w:val="0"/>
              <w:divBdr>
                <w:top w:val="none" w:sz="0" w:space="0" w:color="auto"/>
                <w:left w:val="none" w:sz="0" w:space="0" w:color="auto"/>
                <w:bottom w:val="none" w:sz="0" w:space="0" w:color="auto"/>
                <w:right w:val="none" w:sz="0" w:space="0" w:color="auto"/>
              </w:divBdr>
            </w:div>
            <w:div w:id="1859200219">
              <w:marLeft w:val="0"/>
              <w:marRight w:val="0"/>
              <w:marTop w:val="0"/>
              <w:marBottom w:val="0"/>
              <w:divBdr>
                <w:top w:val="none" w:sz="0" w:space="0" w:color="auto"/>
                <w:left w:val="none" w:sz="0" w:space="0" w:color="auto"/>
                <w:bottom w:val="none" w:sz="0" w:space="0" w:color="auto"/>
                <w:right w:val="none" w:sz="0" w:space="0" w:color="auto"/>
              </w:divBdr>
            </w:div>
            <w:div w:id="2004431125">
              <w:marLeft w:val="0"/>
              <w:marRight w:val="0"/>
              <w:marTop w:val="0"/>
              <w:marBottom w:val="0"/>
              <w:divBdr>
                <w:top w:val="none" w:sz="0" w:space="0" w:color="auto"/>
                <w:left w:val="none" w:sz="0" w:space="0" w:color="auto"/>
                <w:bottom w:val="none" w:sz="0" w:space="0" w:color="auto"/>
                <w:right w:val="none" w:sz="0" w:space="0" w:color="auto"/>
              </w:divBdr>
            </w:div>
            <w:div w:id="3022728">
              <w:marLeft w:val="0"/>
              <w:marRight w:val="0"/>
              <w:marTop w:val="0"/>
              <w:marBottom w:val="0"/>
              <w:divBdr>
                <w:top w:val="none" w:sz="0" w:space="0" w:color="auto"/>
                <w:left w:val="none" w:sz="0" w:space="0" w:color="auto"/>
                <w:bottom w:val="none" w:sz="0" w:space="0" w:color="auto"/>
                <w:right w:val="none" w:sz="0" w:space="0" w:color="auto"/>
              </w:divBdr>
            </w:div>
            <w:div w:id="1208301053">
              <w:marLeft w:val="0"/>
              <w:marRight w:val="0"/>
              <w:marTop w:val="0"/>
              <w:marBottom w:val="0"/>
              <w:divBdr>
                <w:top w:val="none" w:sz="0" w:space="0" w:color="auto"/>
                <w:left w:val="none" w:sz="0" w:space="0" w:color="auto"/>
                <w:bottom w:val="none" w:sz="0" w:space="0" w:color="auto"/>
                <w:right w:val="none" w:sz="0" w:space="0" w:color="auto"/>
              </w:divBdr>
            </w:div>
            <w:div w:id="1004673939">
              <w:marLeft w:val="0"/>
              <w:marRight w:val="0"/>
              <w:marTop w:val="0"/>
              <w:marBottom w:val="0"/>
              <w:divBdr>
                <w:top w:val="none" w:sz="0" w:space="0" w:color="auto"/>
                <w:left w:val="none" w:sz="0" w:space="0" w:color="auto"/>
                <w:bottom w:val="none" w:sz="0" w:space="0" w:color="auto"/>
                <w:right w:val="none" w:sz="0" w:space="0" w:color="auto"/>
              </w:divBdr>
            </w:div>
            <w:div w:id="1817986426">
              <w:marLeft w:val="0"/>
              <w:marRight w:val="0"/>
              <w:marTop w:val="0"/>
              <w:marBottom w:val="0"/>
              <w:divBdr>
                <w:top w:val="none" w:sz="0" w:space="0" w:color="auto"/>
                <w:left w:val="none" w:sz="0" w:space="0" w:color="auto"/>
                <w:bottom w:val="none" w:sz="0" w:space="0" w:color="auto"/>
                <w:right w:val="none" w:sz="0" w:space="0" w:color="auto"/>
              </w:divBdr>
            </w:div>
            <w:div w:id="1885364308">
              <w:marLeft w:val="0"/>
              <w:marRight w:val="0"/>
              <w:marTop w:val="0"/>
              <w:marBottom w:val="0"/>
              <w:divBdr>
                <w:top w:val="none" w:sz="0" w:space="0" w:color="auto"/>
                <w:left w:val="none" w:sz="0" w:space="0" w:color="auto"/>
                <w:bottom w:val="none" w:sz="0" w:space="0" w:color="auto"/>
                <w:right w:val="none" w:sz="0" w:space="0" w:color="auto"/>
              </w:divBdr>
            </w:div>
            <w:div w:id="319429324">
              <w:marLeft w:val="0"/>
              <w:marRight w:val="0"/>
              <w:marTop w:val="0"/>
              <w:marBottom w:val="0"/>
              <w:divBdr>
                <w:top w:val="none" w:sz="0" w:space="0" w:color="auto"/>
                <w:left w:val="none" w:sz="0" w:space="0" w:color="auto"/>
                <w:bottom w:val="none" w:sz="0" w:space="0" w:color="auto"/>
                <w:right w:val="none" w:sz="0" w:space="0" w:color="auto"/>
              </w:divBdr>
            </w:div>
            <w:div w:id="61220741">
              <w:marLeft w:val="0"/>
              <w:marRight w:val="0"/>
              <w:marTop w:val="0"/>
              <w:marBottom w:val="0"/>
              <w:divBdr>
                <w:top w:val="none" w:sz="0" w:space="0" w:color="auto"/>
                <w:left w:val="none" w:sz="0" w:space="0" w:color="auto"/>
                <w:bottom w:val="none" w:sz="0" w:space="0" w:color="auto"/>
                <w:right w:val="none" w:sz="0" w:space="0" w:color="auto"/>
              </w:divBdr>
            </w:div>
            <w:div w:id="940142101">
              <w:marLeft w:val="0"/>
              <w:marRight w:val="0"/>
              <w:marTop w:val="0"/>
              <w:marBottom w:val="0"/>
              <w:divBdr>
                <w:top w:val="none" w:sz="0" w:space="0" w:color="auto"/>
                <w:left w:val="none" w:sz="0" w:space="0" w:color="auto"/>
                <w:bottom w:val="none" w:sz="0" w:space="0" w:color="auto"/>
                <w:right w:val="none" w:sz="0" w:space="0" w:color="auto"/>
              </w:divBdr>
            </w:div>
            <w:div w:id="1164661633">
              <w:marLeft w:val="0"/>
              <w:marRight w:val="0"/>
              <w:marTop w:val="0"/>
              <w:marBottom w:val="0"/>
              <w:divBdr>
                <w:top w:val="none" w:sz="0" w:space="0" w:color="auto"/>
                <w:left w:val="none" w:sz="0" w:space="0" w:color="auto"/>
                <w:bottom w:val="none" w:sz="0" w:space="0" w:color="auto"/>
                <w:right w:val="none" w:sz="0" w:space="0" w:color="auto"/>
              </w:divBdr>
            </w:div>
            <w:div w:id="260184015">
              <w:marLeft w:val="0"/>
              <w:marRight w:val="0"/>
              <w:marTop w:val="0"/>
              <w:marBottom w:val="0"/>
              <w:divBdr>
                <w:top w:val="none" w:sz="0" w:space="0" w:color="auto"/>
                <w:left w:val="none" w:sz="0" w:space="0" w:color="auto"/>
                <w:bottom w:val="none" w:sz="0" w:space="0" w:color="auto"/>
                <w:right w:val="none" w:sz="0" w:space="0" w:color="auto"/>
              </w:divBdr>
            </w:div>
            <w:div w:id="1630935338">
              <w:marLeft w:val="0"/>
              <w:marRight w:val="0"/>
              <w:marTop w:val="0"/>
              <w:marBottom w:val="0"/>
              <w:divBdr>
                <w:top w:val="none" w:sz="0" w:space="0" w:color="auto"/>
                <w:left w:val="none" w:sz="0" w:space="0" w:color="auto"/>
                <w:bottom w:val="none" w:sz="0" w:space="0" w:color="auto"/>
                <w:right w:val="none" w:sz="0" w:space="0" w:color="auto"/>
              </w:divBdr>
            </w:div>
            <w:div w:id="1975866862">
              <w:marLeft w:val="0"/>
              <w:marRight w:val="0"/>
              <w:marTop w:val="0"/>
              <w:marBottom w:val="0"/>
              <w:divBdr>
                <w:top w:val="none" w:sz="0" w:space="0" w:color="auto"/>
                <w:left w:val="none" w:sz="0" w:space="0" w:color="auto"/>
                <w:bottom w:val="none" w:sz="0" w:space="0" w:color="auto"/>
                <w:right w:val="none" w:sz="0" w:space="0" w:color="auto"/>
              </w:divBdr>
            </w:div>
            <w:div w:id="707678676">
              <w:marLeft w:val="0"/>
              <w:marRight w:val="0"/>
              <w:marTop w:val="0"/>
              <w:marBottom w:val="0"/>
              <w:divBdr>
                <w:top w:val="none" w:sz="0" w:space="0" w:color="auto"/>
                <w:left w:val="none" w:sz="0" w:space="0" w:color="auto"/>
                <w:bottom w:val="none" w:sz="0" w:space="0" w:color="auto"/>
                <w:right w:val="none" w:sz="0" w:space="0" w:color="auto"/>
              </w:divBdr>
            </w:div>
            <w:div w:id="1409034348">
              <w:marLeft w:val="0"/>
              <w:marRight w:val="0"/>
              <w:marTop w:val="0"/>
              <w:marBottom w:val="0"/>
              <w:divBdr>
                <w:top w:val="none" w:sz="0" w:space="0" w:color="auto"/>
                <w:left w:val="none" w:sz="0" w:space="0" w:color="auto"/>
                <w:bottom w:val="none" w:sz="0" w:space="0" w:color="auto"/>
                <w:right w:val="none" w:sz="0" w:space="0" w:color="auto"/>
              </w:divBdr>
            </w:div>
            <w:div w:id="1418021949">
              <w:marLeft w:val="0"/>
              <w:marRight w:val="0"/>
              <w:marTop w:val="0"/>
              <w:marBottom w:val="0"/>
              <w:divBdr>
                <w:top w:val="none" w:sz="0" w:space="0" w:color="auto"/>
                <w:left w:val="none" w:sz="0" w:space="0" w:color="auto"/>
                <w:bottom w:val="none" w:sz="0" w:space="0" w:color="auto"/>
                <w:right w:val="none" w:sz="0" w:space="0" w:color="auto"/>
              </w:divBdr>
            </w:div>
            <w:div w:id="1539850769">
              <w:marLeft w:val="0"/>
              <w:marRight w:val="0"/>
              <w:marTop w:val="0"/>
              <w:marBottom w:val="0"/>
              <w:divBdr>
                <w:top w:val="none" w:sz="0" w:space="0" w:color="auto"/>
                <w:left w:val="none" w:sz="0" w:space="0" w:color="auto"/>
                <w:bottom w:val="none" w:sz="0" w:space="0" w:color="auto"/>
                <w:right w:val="none" w:sz="0" w:space="0" w:color="auto"/>
              </w:divBdr>
            </w:div>
            <w:div w:id="851332551">
              <w:marLeft w:val="0"/>
              <w:marRight w:val="0"/>
              <w:marTop w:val="0"/>
              <w:marBottom w:val="0"/>
              <w:divBdr>
                <w:top w:val="none" w:sz="0" w:space="0" w:color="auto"/>
                <w:left w:val="none" w:sz="0" w:space="0" w:color="auto"/>
                <w:bottom w:val="none" w:sz="0" w:space="0" w:color="auto"/>
                <w:right w:val="none" w:sz="0" w:space="0" w:color="auto"/>
              </w:divBdr>
            </w:div>
            <w:div w:id="2066641862">
              <w:marLeft w:val="0"/>
              <w:marRight w:val="0"/>
              <w:marTop w:val="0"/>
              <w:marBottom w:val="0"/>
              <w:divBdr>
                <w:top w:val="none" w:sz="0" w:space="0" w:color="auto"/>
                <w:left w:val="none" w:sz="0" w:space="0" w:color="auto"/>
                <w:bottom w:val="none" w:sz="0" w:space="0" w:color="auto"/>
                <w:right w:val="none" w:sz="0" w:space="0" w:color="auto"/>
              </w:divBdr>
            </w:div>
            <w:div w:id="748692079">
              <w:marLeft w:val="0"/>
              <w:marRight w:val="0"/>
              <w:marTop w:val="0"/>
              <w:marBottom w:val="0"/>
              <w:divBdr>
                <w:top w:val="none" w:sz="0" w:space="0" w:color="auto"/>
                <w:left w:val="none" w:sz="0" w:space="0" w:color="auto"/>
                <w:bottom w:val="none" w:sz="0" w:space="0" w:color="auto"/>
                <w:right w:val="none" w:sz="0" w:space="0" w:color="auto"/>
              </w:divBdr>
            </w:div>
            <w:div w:id="330061127">
              <w:marLeft w:val="0"/>
              <w:marRight w:val="0"/>
              <w:marTop w:val="0"/>
              <w:marBottom w:val="0"/>
              <w:divBdr>
                <w:top w:val="none" w:sz="0" w:space="0" w:color="auto"/>
                <w:left w:val="none" w:sz="0" w:space="0" w:color="auto"/>
                <w:bottom w:val="none" w:sz="0" w:space="0" w:color="auto"/>
                <w:right w:val="none" w:sz="0" w:space="0" w:color="auto"/>
              </w:divBdr>
            </w:div>
            <w:div w:id="475143500">
              <w:marLeft w:val="0"/>
              <w:marRight w:val="0"/>
              <w:marTop w:val="0"/>
              <w:marBottom w:val="0"/>
              <w:divBdr>
                <w:top w:val="none" w:sz="0" w:space="0" w:color="auto"/>
                <w:left w:val="none" w:sz="0" w:space="0" w:color="auto"/>
                <w:bottom w:val="none" w:sz="0" w:space="0" w:color="auto"/>
                <w:right w:val="none" w:sz="0" w:space="0" w:color="auto"/>
              </w:divBdr>
            </w:div>
            <w:div w:id="1809545289">
              <w:marLeft w:val="0"/>
              <w:marRight w:val="0"/>
              <w:marTop w:val="0"/>
              <w:marBottom w:val="0"/>
              <w:divBdr>
                <w:top w:val="none" w:sz="0" w:space="0" w:color="auto"/>
                <w:left w:val="none" w:sz="0" w:space="0" w:color="auto"/>
                <w:bottom w:val="none" w:sz="0" w:space="0" w:color="auto"/>
                <w:right w:val="none" w:sz="0" w:space="0" w:color="auto"/>
              </w:divBdr>
            </w:div>
            <w:div w:id="830026109">
              <w:marLeft w:val="0"/>
              <w:marRight w:val="0"/>
              <w:marTop w:val="0"/>
              <w:marBottom w:val="0"/>
              <w:divBdr>
                <w:top w:val="none" w:sz="0" w:space="0" w:color="auto"/>
                <w:left w:val="none" w:sz="0" w:space="0" w:color="auto"/>
                <w:bottom w:val="none" w:sz="0" w:space="0" w:color="auto"/>
                <w:right w:val="none" w:sz="0" w:space="0" w:color="auto"/>
              </w:divBdr>
            </w:div>
            <w:div w:id="446658770">
              <w:marLeft w:val="0"/>
              <w:marRight w:val="0"/>
              <w:marTop w:val="0"/>
              <w:marBottom w:val="0"/>
              <w:divBdr>
                <w:top w:val="none" w:sz="0" w:space="0" w:color="auto"/>
                <w:left w:val="none" w:sz="0" w:space="0" w:color="auto"/>
                <w:bottom w:val="none" w:sz="0" w:space="0" w:color="auto"/>
                <w:right w:val="none" w:sz="0" w:space="0" w:color="auto"/>
              </w:divBdr>
            </w:div>
            <w:div w:id="942765003">
              <w:marLeft w:val="0"/>
              <w:marRight w:val="0"/>
              <w:marTop w:val="0"/>
              <w:marBottom w:val="0"/>
              <w:divBdr>
                <w:top w:val="none" w:sz="0" w:space="0" w:color="auto"/>
                <w:left w:val="none" w:sz="0" w:space="0" w:color="auto"/>
                <w:bottom w:val="none" w:sz="0" w:space="0" w:color="auto"/>
                <w:right w:val="none" w:sz="0" w:space="0" w:color="auto"/>
              </w:divBdr>
            </w:div>
            <w:div w:id="1866212231">
              <w:marLeft w:val="0"/>
              <w:marRight w:val="0"/>
              <w:marTop w:val="0"/>
              <w:marBottom w:val="0"/>
              <w:divBdr>
                <w:top w:val="none" w:sz="0" w:space="0" w:color="auto"/>
                <w:left w:val="none" w:sz="0" w:space="0" w:color="auto"/>
                <w:bottom w:val="none" w:sz="0" w:space="0" w:color="auto"/>
                <w:right w:val="none" w:sz="0" w:space="0" w:color="auto"/>
              </w:divBdr>
            </w:div>
            <w:div w:id="35280909">
              <w:marLeft w:val="0"/>
              <w:marRight w:val="0"/>
              <w:marTop w:val="0"/>
              <w:marBottom w:val="0"/>
              <w:divBdr>
                <w:top w:val="none" w:sz="0" w:space="0" w:color="auto"/>
                <w:left w:val="none" w:sz="0" w:space="0" w:color="auto"/>
                <w:bottom w:val="none" w:sz="0" w:space="0" w:color="auto"/>
                <w:right w:val="none" w:sz="0" w:space="0" w:color="auto"/>
              </w:divBdr>
            </w:div>
            <w:div w:id="2073114426">
              <w:marLeft w:val="0"/>
              <w:marRight w:val="0"/>
              <w:marTop w:val="0"/>
              <w:marBottom w:val="0"/>
              <w:divBdr>
                <w:top w:val="none" w:sz="0" w:space="0" w:color="auto"/>
                <w:left w:val="none" w:sz="0" w:space="0" w:color="auto"/>
                <w:bottom w:val="none" w:sz="0" w:space="0" w:color="auto"/>
                <w:right w:val="none" w:sz="0" w:space="0" w:color="auto"/>
              </w:divBdr>
            </w:div>
            <w:div w:id="1004283521">
              <w:marLeft w:val="0"/>
              <w:marRight w:val="0"/>
              <w:marTop w:val="0"/>
              <w:marBottom w:val="0"/>
              <w:divBdr>
                <w:top w:val="none" w:sz="0" w:space="0" w:color="auto"/>
                <w:left w:val="none" w:sz="0" w:space="0" w:color="auto"/>
                <w:bottom w:val="none" w:sz="0" w:space="0" w:color="auto"/>
                <w:right w:val="none" w:sz="0" w:space="0" w:color="auto"/>
              </w:divBdr>
            </w:div>
            <w:div w:id="1047604014">
              <w:marLeft w:val="0"/>
              <w:marRight w:val="0"/>
              <w:marTop w:val="0"/>
              <w:marBottom w:val="0"/>
              <w:divBdr>
                <w:top w:val="none" w:sz="0" w:space="0" w:color="auto"/>
                <w:left w:val="none" w:sz="0" w:space="0" w:color="auto"/>
                <w:bottom w:val="none" w:sz="0" w:space="0" w:color="auto"/>
                <w:right w:val="none" w:sz="0" w:space="0" w:color="auto"/>
              </w:divBdr>
            </w:div>
            <w:div w:id="603079238">
              <w:marLeft w:val="0"/>
              <w:marRight w:val="0"/>
              <w:marTop w:val="0"/>
              <w:marBottom w:val="0"/>
              <w:divBdr>
                <w:top w:val="none" w:sz="0" w:space="0" w:color="auto"/>
                <w:left w:val="none" w:sz="0" w:space="0" w:color="auto"/>
                <w:bottom w:val="none" w:sz="0" w:space="0" w:color="auto"/>
                <w:right w:val="none" w:sz="0" w:space="0" w:color="auto"/>
              </w:divBdr>
            </w:div>
            <w:div w:id="132212576">
              <w:marLeft w:val="0"/>
              <w:marRight w:val="0"/>
              <w:marTop w:val="0"/>
              <w:marBottom w:val="0"/>
              <w:divBdr>
                <w:top w:val="none" w:sz="0" w:space="0" w:color="auto"/>
                <w:left w:val="none" w:sz="0" w:space="0" w:color="auto"/>
                <w:bottom w:val="none" w:sz="0" w:space="0" w:color="auto"/>
                <w:right w:val="none" w:sz="0" w:space="0" w:color="auto"/>
              </w:divBdr>
            </w:div>
            <w:div w:id="116682387">
              <w:marLeft w:val="0"/>
              <w:marRight w:val="0"/>
              <w:marTop w:val="0"/>
              <w:marBottom w:val="0"/>
              <w:divBdr>
                <w:top w:val="none" w:sz="0" w:space="0" w:color="auto"/>
                <w:left w:val="none" w:sz="0" w:space="0" w:color="auto"/>
                <w:bottom w:val="none" w:sz="0" w:space="0" w:color="auto"/>
                <w:right w:val="none" w:sz="0" w:space="0" w:color="auto"/>
              </w:divBdr>
            </w:div>
            <w:div w:id="376324461">
              <w:marLeft w:val="0"/>
              <w:marRight w:val="0"/>
              <w:marTop w:val="0"/>
              <w:marBottom w:val="0"/>
              <w:divBdr>
                <w:top w:val="none" w:sz="0" w:space="0" w:color="auto"/>
                <w:left w:val="none" w:sz="0" w:space="0" w:color="auto"/>
                <w:bottom w:val="none" w:sz="0" w:space="0" w:color="auto"/>
                <w:right w:val="none" w:sz="0" w:space="0" w:color="auto"/>
              </w:divBdr>
            </w:div>
            <w:div w:id="506018603">
              <w:marLeft w:val="0"/>
              <w:marRight w:val="0"/>
              <w:marTop w:val="0"/>
              <w:marBottom w:val="0"/>
              <w:divBdr>
                <w:top w:val="none" w:sz="0" w:space="0" w:color="auto"/>
                <w:left w:val="none" w:sz="0" w:space="0" w:color="auto"/>
                <w:bottom w:val="none" w:sz="0" w:space="0" w:color="auto"/>
                <w:right w:val="none" w:sz="0" w:space="0" w:color="auto"/>
              </w:divBdr>
            </w:div>
            <w:div w:id="1914468565">
              <w:marLeft w:val="0"/>
              <w:marRight w:val="0"/>
              <w:marTop w:val="0"/>
              <w:marBottom w:val="0"/>
              <w:divBdr>
                <w:top w:val="none" w:sz="0" w:space="0" w:color="auto"/>
                <w:left w:val="none" w:sz="0" w:space="0" w:color="auto"/>
                <w:bottom w:val="none" w:sz="0" w:space="0" w:color="auto"/>
                <w:right w:val="none" w:sz="0" w:space="0" w:color="auto"/>
              </w:divBdr>
            </w:div>
            <w:div w:id="846823350">
              <w:marLeft w:val="0"/>
              <w:marRight w:val="0"/>
              <w:marTop w:val="0"/>
              <w:marBottom w:val="0"/>
              <w:divBdr>
                <w:top w:val="none" w:sz="0" w:space="0" w:color="auto"/>
                <w:left w:val="none" w:sz="0" w:space="0" w:color="auto"/>
                <w:bottom w:val="none" w:sz="0" w:space="0" w:color="auto"/>
                <w:right w:val="none" w:sz="0" w:space="0" w:color="auto"/>
              </w:divBdr>
            </w:div>
            <w:div w:id="500898933">
              <w:marLeft w:val="0"/>
              <w:marRight w:val="0"/>
              <w:marTop w:val="0"/>
              <w:marBottom w:val="0"/>
              <w:divBdr>
                <w:top w:val="none" w:sz="0" w:space="0" w:color="auto"/>
                <w:left w:val="none" w:sz="0" w:space="0" w:color="auto"/>
                <w:bottom w:val="none" w:sz="0" w:space="0" w:color="auto"/>
                <w:right w:val="none" w:sz="0" w:space="0" w:color="auto"/>
              </w:divBdr>
            </w:div>
            <w:div w:id="1395735901">
              <w:marLeft w:val="0"/>
              <w:marRight w:val="0"/>
              <w:marTop w:val="0"/>
              <w:marBottom w:val="0"/>
              <w:divBdr>
                <w:top w:val="none" w:sz="0" w:space="0" w:color="auto"/>
                <w:left w:val="none" w:sz="0" w:space="0" w:color="auto"/>
                <w:bottom w:val="none" w:sz="0" w:space="0" w:color="auto"/>
                <w:right w:val="none" w:sz="0" w:space="0" w:color="auto"/>
              </w:divBdr>
            </w:div>
            <w:div w:id="1023097603">
              <w:marLeft w:val="0"/>
              <w:marRight w:val="0"/>
              <w:marTop w:val="0"/>
              <w:marBottom w:val="0"/>
              <w:divBdr>
                <w:top w:val="none" w:sz="0" w:space="0" w:color="auto"/>
                <w:left w:val="none" w:sz="0" w:space="0" w:color="auto"/>
                <w:bottom w:val="none" w:sz="0" w:space="0" w:color="auto"/>
                <w:right w:val="none" w:sz="0" w:space="0" w:color="auto"/>
              </w:divBdr>
            </w:div>
            <w:div w:id="1757357283">
              <w:marLeft w:val="0"/>
              <w:marRight w:val="0"/>
              <w:marTop w:val="0"/>
              <w:marBottom w:val="0"/>
              <w:divBdr>
                <w:top w:val="none" w:sz="0" w:space="0" w:color="auto"/>
                <w:left w:val="none" w:sz="0" w:space="0" w:color="auto"/>
                <w:bottom w:val="none" w:sz="0" w:space="0" w:color="auto"/>
                <w:right w:val="none" w:sz="0" w:space="0" w:color="auto"/>
              </w:divBdr>
            </w:div>
            <w:div w:id="934746717">
              <w:marLeft w:val="0"/>
              <w:marRight w:val="0"/>
              <w:marTop w:val="0"/>
              <w:marBottom w:val="0"/>
              <w:divBdr>
                <w:top w:val="none" w:sz="0" w:space="0" w:color="auto"/>
                <w:left w:val="none" w:sz="0" w:space="0" w:color="auto"/>
                <w:bottom w:val="none" w:sz="0" w:space="0" w:color="auto"/>
                <w:right w:val="none" w:sz="0" w:space="0" w:color="auto"/>
              </w:divBdr>
            </w:div>
            <w:div w:id="1753702507">
              <w:marLeft w:val="0"/>
              <w:marRight w:val="0"/>
              <w:marTop w:val="0"/>
              <w:marBottom w:val="0"/>
              <w:divBdr>
                <w:top w:val="none" w:sz="0" w:space="0" w:color="auto"/>
                <w:left w:val="none" w:sz="0" w:space="0" w:color="auto"/>
                <w:bottom w:val="none" w:sz="0" w:space="0" w:color="auto"/>
                <w:right w:val="none" w:sz="0" w:space="0" w:color="auto"/>
              </w:divBdr>
            </w:div>
            <w:div w:id="196745661">
              <w:marLeft w:val="0"/>
              <w:marRight w:val="0"/>
              <w:marTop w:val="0"/>
              <w:marBottom w:val="0"/>
              <w:divBdr>
                <w:top w:val="none" w:sz="0" w:space="0" w:color="auto"/>
                <w:left w:val="none" w:sz="0" w:space="0" w:color="auto"/>
                <w:bottom w:val="none" w:sz="0" w:space="0" w:color="auto"/>
                <w:right w:val="none" w:sz="0" w:space="0" w:color="auto"/>
              </w:divBdr>
            </w:div>
            <w:div w:id="1873880976">
              <w:marLeft w:val="0"/>
              <w:marRight w:val="0"/>
              <w:marTop w:val="0"/>
              <w:marBottom w:val="0"/>
              <w:divBdr>
                <w:top w:val="none" w:sz="0" w:space="0" w:color="auto"/>
                <w:left w:val="none" w:sz="0" w:space="0" w:color="auto"/>
                <w:bottom w:val="none" w:sz="0" w:space="0" w:color="auto"/>
                <w:right w:val="none" w:sz="0" w:space="0" w:color="auto"/>
              </w:divBdr>
            </w:div>
            <w:div w:id="1390568887">
              <w:marLeft w:val="0"/>
              <w:marRight w:val="0"/>
              <w:marTop w:val="0"/>
              <w:marBottom w:val="0"/>
              <w:divBdr>
                <w:top w:val="none" w:sz="0" w:space="0" w:color="auto"/>
                <w:left w:val="none" w:sz="0" w:space="0" w:color="auto"/>
                <w:bottom w:val="none" w:sz="0" w:space="0" w:color="auto"/>
                <w:right w:val="none" w:sz="0" w:space="0" w:color="auto"/>
              </w:divBdr>
            </w:div>
            <w:div w:id="1327394338">
              <w:marLeft w:val="0"/>
              <w:marRight w:val="0"/>
              <w:marTop w:val="0"/>
              <w:marBottom w:val="0"/>
              <w:divBdr>
                <w:top w:val="none" w:sz="0" w:space="0" w:color="auto"/>
                <w:left w:val="none" w:sz="0" w:space="0" w:color="auto"/>
                <w:bottom w:val="none" w:sz="0" w:space="0" w:color="auto"/>
                <w:right w:val="none" w:sz="0" w:space="0" w:color="auto"/>
              </w:divBdr>
            </w:div>
            <w:div w:id="961618224">
              <w:marLeft w:val="0"/>
              <w:marRight w:val="0"/>
              <w:marTop w:val="0"/>
              <w:marBottom w:val="0"/>
              <w:divBdr>
                <w:top w:val="none" w:sz="0" w:space="0" w:color="auto"/>
                <w:left w:val="none" w:sz="0" w:space="0" w:color="auto"/>
                <w:bottom w:val="none" w:sz="0" w:space="0" w:color="auto"/>
                <w:right w:val="none" w:sz="0" w:space="0" w:color="auto"/>
              </w:divBdr>
            </w:div>
            <w:div w:id="976569054">
              <w:marLeft w:val="0"/>
              <w:marRight w:val="0"/>
              <w:marTop w:val="0"/>
              <w:marBottom w:val="0"/>
              <w:divBdr>
                <w:top w:val="none" w:sz="0" w:space="0" w:color="auto"/>
                <w:left w:val="none" w:sz="0" w:space="0" w:color="auto"/>
                <w:bottom w:val="none" w:sz="0" w:space="0" w:color="auto"/>
                <w:right w:val="none" w:sz="0" w:space="0" w:color="auto"/>
              </w:divBdr>
            </w:div>
            <w:div w:id="1464038997">
              <w:marLeft w:val="0"/>
              <w:marRight w:val="0"/>
              <w:marTop w:val="0"/>
              <w:marBottom w:val="0"/>
              <w:divBdr>
                <w:top w:val="none" w:sz="0" w:space="0" w:color="auto"/>
                <w:left w:val="none" w:sz="0" w:space="0" w:color="auto"/>
                <w:bottom w:val="none" w:sz="0" w:space="0" w:color="auto"/>
                <w:right w:val="none" w:sz="0" w:space="0" w:color="auto"/>
              </w:divBdr>
            </w:div>
            <w:div w:id="1440183231">
              <w:marLeft w:val="0"/>
              <w:marRight w:val="0"/>
              <w:marTop w:val="0"/>
              <w:marBottom w:val="0"/>
              <w:divBdr>
                <w:top w:val="none" w:sz="0" w:space="0" w:color="auto"/>
                <w:left w:val="none" w:sz="0" w:space="0" w:color="auto"/>
                <w:bottom w:val="none" w:sz="0" w:space="0" w:color="auto"/>
                <w:right w:val="none" w:sz="0" w:space="0" w:color="auto"/>
              </w:divBdr>
            </w:div>
            <w:div w:id="32729416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79051770">
              <w:marLeft w:val="0"/>
              <w:marRight w:val="0"/>
              <w:marTop w:val="0"/>
              <w:marBottom w:val="0"/>
              <w:divBdr>
                <w:top w:val="none" w:sz="0" w:space="0" w:color="auto"/>
                <w:left w:val="none" w:sz="0" w:space="0" w:color="auto"/>
                <w:bottom w:val="none" w:sz="0" w:space="0" w:color="auto"/>
                <w:right w:val="none" w:sz="0" w:space="0" w:color="auto"/>
              </w:divBdr>
            </w:div>
            <w:div w:id="615721935">
              <w:marLeft w:val="0"/>
              <w:marRight w:val="0"/>
              <w:marTop w:val="0"/>
              <w:marBottom w:val="0"/>
              <w:divBdr>
                <w:top w:val="none" w:sz="0" w:space="0" w:color="auto"/>
                <w:left w:val="none" w:sz="0" w:space="0" w:color="auto"/>
                <w:bottom w:val="none" w:sz="0" w:space="0" w:color="auto"/>
                <w:right w:val="none" w:sz="0" w:space="0" w:color="auto"/>
              </w:divBdr>
            </w:div>
            <w:div w:id="690575043">
              <w:marLeft w:val="0"/>
              <w:marRight w:val="0"/>
              <w:marTop w:val="0"/>
              <w:marBottom w:val="0"/>
              <w:divBdr>
                <w:top w:val="none" w:sz="0" w:space="0" w:color="auto"/>
                <w:left w:val="none" w:sz="0" w:space="0" w:color="auto"/>
                <w:bottom w:val="none" w:sz="0" w:space="0" w:color="auto"/>
                <w:right w:val="none" w:sz="0" w:space="0" w:color="auto"/>
              </w:divBdr>
            </w:div>
            <w:div w:id="300229279">
              <w:marLeft w:val="0"/>
              <w:marRight w:val="0"/>
              <w:marTop w:val="0"/>
              <w:marBottom w:val="0"/>
              <w:divBdr>
                <w:top w:val="none" w:sz="0" w:space="0" w:color="auto"/>
                <w:left w:val="none" w:sz="0" w:space="0" w:color="auto"/>
                <w:bottom w:val="none" w:sz="0" w:space="0" w:color="auto"/>
                <w:right w:val="none" w:sz="0" w:space="0" w:color="auto"/>
              </w:divBdr>
            </w:div>
            <w:div w:id="796796997">
              <w:marLeft w:val="0"/>
              <w:marRight w:val="0"/>
              <w:marTop w:val="0"/>
              <w:marBottom w:val="0"/>
              <w:divBdr>
                <w:top w:val="none" w:sz="0" w:space="0" w:color="auto"/>
                <w:left w:val="none" w:sz="0" w:space="0" w:color="auto"/>
                <w:bottom w:val="none" w:sz="0" w:space="0" w:color="auto"/>
                <w:right w:val="none" w:sz="0" w:space="0" w:color="auto"/>
              </w:divBdr>
            </w:div>
            <w:div w:id="2074304059">
              <w:marLeft w:val="0"/>
              <w:marRight w:val="0"/>
              <w:marTop w:val="0"/>
              <w:marBottom w:val="0"/>
              <w:divBdr>
                <w:top w:val="none" w:sz="0" w:space="0" w:color="auto"/>
                <w:left w:val="none" w:sz="0" w:space="0" w:color="auto"/>
                <w:bottom w:val="none" w:sz="0" w:space="0" w:color="auto"/>
                <w:right w:val="none" w:sz="0" w:space="0" w:color="auto"/>
              </w:divBdr>
            </w:div>
            <w:div w:id="29664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771">
      <w:bodyDiv w:val="1"/>
      <w:marLeft w:val="0"/>
      <w:marRight w:val="0"/>
      <w:marTop w:val="0"/>
      <w:marBottom w:val="0"/>
      <w:divBdr>
        <w:top w:val="none" w:sz="0" w:space="0" w:color="auto"/>
        <w:left w:val="none" w:sz="0" w:space="0" w:color="auto"/>
        <w:bottom w:val="none" w:sz="0" w:space="0" w:color="auto"/>
        <w:right w:val="none" w:sz="0" w:space="0" w:color="auto"/>
      </w:divBdr>
      <w:divsChild>
        <w:div w:id="1155412409">
          <w:marLeft w:val="0"/>
          <w:marRight w:val="0"/>
          <w:marTop w:val="0"/>
          <w:marBottom w:val="0"/>
          <w:divBdr>
            <w:top w:val="none" w:sz="0" w:space="0" w:color="auto"/>
            <w:left w:val="none" w:sz="0" w:space="0" w:color="auto"/>
            <w:bottom w:val="none" w:sz="0" w:space="0" w:color="auto"/>
            <w:right w:val="none" w:sz="0" w:space="0" w:color="auto"/>
          </w:divBdr>
          <w:divsChild>
            <w:div w:id="318383739">
              <w:marLeft w:val="0"/>
              <w:marRight w:val="0"/>
              <w:marTop w:val="0"/>
              <w:marBottom w:val="0"/>
              <w:divBdr>
                <w:top w:val="none" w:sz="0" w:space="0" w:color="auto"/>
                <w:left w:val="none" w:sz="0" w:space="0" w:color="auto"/>
                <w:bottom w:val="none" w:sz="0" w:space="0" w:color="auto"/>
                <w:right w:val="none" w:sz="0" w:space="0" w:color="auto"/>
              </w:divBdr>
            </w:div>
            <w:div w:id="1508858914">
              <w:marLeft w:val="0"/>
              <w:marRight w:val="0"/>
              <w:marTop w:val="0"/>
              <w:marBottom w:val="0"/>
              <w:divBdr>
                <w:top w:val="none" w:sz="0" w:space="0" w:color="auto"/>
                <w:left w:val="none" w:sz="0" w:space="0" w:color="auto"/>
                <w:bottom w:val="none" w:sz="0" w:space="0" w:color="auto"/>
                <w:right w:val="none" w:sz="0" w:space="0" w:color="auto"/>
              </w:divBdr>
            </w:div>
            <w:div w:id="704524929">
              <w:marLeft w:val="0"/>
              <w:marRight w:val="0"/>
              <w:marTop w:val="0"/>
              <w:marBottom w:val="0"/>
              <w:divBdr>
                <w:top w:val="none" w:sz="0" w:space="0" w:color="auto"/>
                <w:left w:val="none" w:sz="0" w:space="0" w:color="auto"/>
                <w:bottom w:val="none" w:sz="0" w:space="0" w:color="auto"/>
                <w:right w:val="none" w:sz="0" w:space="0" w:color="auto"/>
              </w:divBdr>
            </w:div>
            <w:div w:id="612833079">
              <w:marLeft w:val="0"/>
              <w:marRight w:val="0"/>
              <w:marTop w:val="0"/>
              <w:marBottom w:val="0"/>
              <w:divBdr>
                <w:top w:val="none" w:sz="0" w:space="0" w:color="auto"/>
                <w:left w:val="none" w:sz="0" w:space="0" w:color="auto"/>
                <w:bottom w:val="none" w:sz="0" w:space="0" w:color="auto"/>
                <w:right w:val="none" w:sz="0" w:space="0" w:color="auto"/>
              </w:divBdr>
            </w:div>
            <w:div w:id="987855653">
              <w:marLeft w:val="0"/>
              <w:marRight w:val="0"/>
              <w:marTop w:val="0"/>
              <w:marBottom w:val="0"/>
              <w:divBdr>
                <w:top w:val="none" w:sz="0" w:space="0" w:color="auto"/>
                <w:left w:val="none" w:sz="0" w:space="0" w:color="auto"/>
                <w:bottom w:val="none" w:sz="0" w:space="0" w:color="auto"/>
                <w:right w:val="none" w:sz="0" w:space="0" w:color="auto"/>
              </w:divBdr>
            </w:div>
            <w:div w:id="1956981861">
              <w:marLeft w:val="0"/>
              <w:marRight w:val="0"/>
              <w:marTop w:val="0"/>
              <w:marBottom w:val="0"/>
              <w:divBdr>
                <w:top w:val="none" w:sz="0" w:space="0" w:color="auto"/>
                <w:left w:val="none" w:sz="0" w:space="0" w:color="auto"/>
                <w:bottom w:val="none" w:sz="0" w:space="0" w:color="auto"/>
                <w:right w:val="none" w:sz="0" w:space="0" w:color="auto"/>
              </w:divBdr>
            </w:div>
            <w:div w:id="1041587099">
              <w:marLeft w:val="0"/>
              <w:marRight w:val="0"/>
              <w:marTop w:val="0"/>
              <w:marBottom w:val="0"/>
              <w:divBdr>
                <w:top w:val="none" w:sz="0" w:space="0" w:color="auto"/>
                <w:left w:val="none" w:sz="0" w:space="0" w:color="auto"/>
                <w:bottom w:val="none" w:sz="0" w:space="0" w:color="auto"/>
                <w:right w:val="none" w:sz="0" w:space="0" w:color="auto"/>
              </w:divBdr>
            </w:div>
            <w:div w:id="1742017767">
              <w:marLeft w:val="0"/>
              <w:marRight w:val="0"/>
              <w:marTop w:val="0"/>
              <w:marBottom w:val="0"/>
              <w:divBdr>
                <w:top w:val="none" w:sz="0" w:space="0" w:color="auto"/>
                <w:left w:val="none" w:sz="0" w:space="0" w:color="auto"/>
                <w:bottom w:val="none" w:sz="0" w:space="0" w:color="auto"/>
                <w:right w:val="none" w:sz="0" w:space="0" w:color="auto"/>
              </w:divBdr>
            </w:div>
            <w:div w:id="1682854543">
              <w:marLeft w:val="0"/>
              <w:marRight w:val="0"/>
              <w:marTop w:val="0"/>
              <w:marBottom w:val="0"/>
              <w:divBdr>
                <w:top w:val="none" w:sz="0" w:space="0" w:color="auto"/>
                <w:left w:val="none" w:sz="0" w:space="0" w:color="auto"/>
                <w:bottom w:val="none" w:sz="0" w:space="0" w:color="auto"/>
                <w:right w:val="none" w:sz="0" w:space="0" w:color="auto"/>
              </w:divBdr>
            </w:div>
            <w:div w:id="1228414187">
              <w:marLeft w:val="0"/>
              <w:marRight w:val="0"/>
              <w:marTop w:val="0"/>
              <w:marBottom w:val="0"/>
              <w:divBdr>
                <w:top w:val="none" w:sz="0" w:space="0" w:color="auto"/>
                <w:left w:val="none" w:sz="0" w:space="0" w:color="auto"/>
                <w:bottom w:val="none" w:sz="0" w:space="0" w:color="auto"/>
                <w:right w:val="none" w:sz="0" w:space="0" w:color="auto"/>
              </w:divBdr>
            </w:div>
            <w:div w:id="1896890203">
              <w:marLeft w:val="0"/>
              <w:marRight w:val="0"/>
              <w:marTop w:val="0"/>
              <w:marBottom w:val="0"/>
              <w:divBdr>
                <w:top w:val="none" w:sz="0" w:space="0" w:color="auto"/>
                <w:left w:val="none" w:sz="0" w:space="0" w:color="auto"/>
                <w:bottom w:val="none" w:sz="0" w:space="0" w:color="auto"/>
                <w:right w:val="none" w:sz="0" w:space="0" w:color="auto"/>
              </w:divBdr>
            </w:div>
            <w:div w:id="742214061">
              <w:marLeft w:val="0"/>
              <w:marRight w:val="0"/>
              <w:marTop w:val="0"/>
              <w:marBottom w:val="0"/>
              <w:divBdr>
                <w:top w:val="none" w:sz="0" w:space="0" w:color="auto"/>
                <w:left w:val="none" w:sz="0" w:space="0" w:color="auto"/>
                <w:bottom w:val="none" w:sz="0" w:space="0" w:color="auto"/>
                <w:right w:val="none" w:sz="0" w:space="0" w:color="auto"/>
              </w:divBdr>
            </w:div>
            <w:div w:id="281688112">
              <w:marLeft w:val="0"/>
              <w:marRight w:val="0"/>
              <w:marTop w:val="0"/>
              <w:marBottom w:val="0"/>
              <w:divBdr>
                <w:top w:val="none" w:sz="0" w:space="0" w:color="auto"/>
                <w:left w:val="none" w:sz="0" w:space="0" w:color="auto"/>
                <w:bottom w:val="none" w:sz="0" w:space="0" w:color="auto"/>
                <w:right w:val="none" w:sz="0" w:space="0" w:color="auto"/>
              </w:divBdr>
            </w:div>
            <w:div w:id="884173647">
              <w:marLeft w:val="0"/>
              <w:marRight w:val="0"/>
              <w:marTop w:val="0"/>
              <w:marBottom w:val="0"/>
              <w:divBdr>
                <w:top w:val="none" w:sz="0" w:space="0" w:color="auto"/>
                <w:left w:val="none" w:sz="0" w:space="0" w:color="auto"/>
                <w:bottom w:val="none" w:sz="0" w:space="0" w:color="auto"/>
                <w:right w:val="none" w:sz="0" w:space="0" w:color="auto"/>
              </w:divBdr>
            </w:div>
            <w:div w:id="1739010872">
              <w:marLeft w:val="0"/>
              <w:marRight w:val="0"/>
              <w:marTop w:val="0"/>
              <w:marBottom w:val="0"/>
              <w:divBdr>
                <w:top w:val="none" w:sz="0" w:space="0" w:color="auto"/>
                <w:left w:val="none" w:sz="0" w:space="0" w:color="auto"/>
                <w:bottom w:val="none" w:sz="0" w:space="0" w:color="auto"/>
                <w:right w:val="none" w:sz="0" w:space="0" w:color="auto"/>
              </w:divBdr>
            </w:div>
            <w:div w:id="184827112">
              <w:marLeft w:val="0"/>
              <w:marRight w:val="0"/>
              <w:marTop w:val="0"/>
              <w:marBottom w:val="0"/>
              <w:divBdr>
                <w:top w:val="none" w:sz="0" w:space="0" w:color="auto"/>
                <w:left w:val="none" w:sz="0" w:space="0" w:color="auto"/>
                <w:bottom w:val="none" w:sz="0" w:space="0" w:color="auto"/>
                <w:right w:val="none" w:sz="0" w:space="0" w:color="auto"/>
              </w:divBdr>
            </w:div>
            <w:div w:id="863635489">
              <w:marLeft w:val="0"/>
              <w:marRight w:val="0"/>
              <w:marTop w:val="0"/>
              <w:marBottom w:val="0"/>
              <w:divBdr>
                <w:top w:val="none" w:sz="0" w:space="0" w:color="auto"/>
                <w:left w:val="none" w:sz="0" w:space="0" w:color="auto"/>
                <w:bottom w:val="none" w:sz="0" w:space="0" w:color="auto"/>
                <w:right w:val="none" w:sz="0" w:space="0" w:color="auto"/>
              </w:divBdr>
            </w:div>
            <w:div w:id="1447965719">
              <w:marLeft w:val="0"/>
              <w:marRight w:val="0"/>
              <w:marTop w:val="0"/>
              <w:marBottom w:val="0"/>
              <w:divBdr>
                <w:top w:val="none" w:sz="0" w:space="0" w:color="auto"/>
                <w:left w:val="none" w:sz="0" w:space="0" w:color="auto"/>
                <w:bottom w:val="none" w:sz="0" w:space="0" w:color="auto"/>
                <w:right w:val="none" w:sz="0" w:space="0" w:color="auto"/>
              </w:divBdr>
            </w:div>
            <w:div w:id="2029865636">
              <w:marLeft w:val="0"/>
              <w:marRight w:val="0"/>
              <w:marTop w:val="0"/>
              <w:marBottom w:val="0"/>
              <w:divBdr>
                <w:top w:val="none" w:sz="0" w:space="0" w:color="auto"/>
                <w:left w:val="none" w:sz="0" w:space="0" w:color="auto"/>
                <w:bottom w:val="none" w:sz="0" w:space="0" w:color="auto"/>
                <w:right w:val="none" w:sz="0" w:space="0" w:color="auto"/>
              </w:divBdr>
            </w:div>
            <w:div w:id="617301901">
              <w:marLeft w:val="0"/>
              <w:marRight w:val="0"/>
              <w:marTop w:val="0"/>
              <w:marBottom w:val="0"/>
              <w:divBdr>
                <w:top w:val="none" w:sz="0" w:space="0" w:color="auto"/>
                <w:left w:val="none" w:sz="0" w:space="0" w:color="auto"/>
                <w:bottom w:val="none" w:sz="0" w:space="0" w:color="auto"/>
                <w:right w:val="none" w:sz="0" w:space="0" w:color="auto"/>
              </w:divBdr>
            </w:div>
            <w:div w:id="2115978859">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113167470">
              <w:marLeft w:val="0"/>
              <w:marRight w:val="0"/>
              <w:marTop w:val="0"/>
              <w:marBottom w:val="0"/>
              <w:divBdr>
                <w:top w:val="none" w:sz="0" w:space="0" w:color="auto"/>
                <w:left w:val="none" w:sz="0" w:space="0" w:color="auto"/>
                <w:bottom w:val="none" w:sz="0" w:space="0" w:color="auto"/>
                <w:right w:val="none" w:sz="0" w:space="0" w:color="auto"/>
              </w:divBdr>
            </w:div>
            <w:div w:id="257522237">
              <w:marLeft w:val="0"/>
              <w:marRight w:val="0"/>
              <w:marTop w:val="0"/>
              <w:marBottom w:val="0"/>
              <w:divBdr>
                <w:top w:val="none" w:sz="0" w:space="0" w:color="auto"/>
                <w:left w:val="none" w:sz="0" w:space="0" w:color="auto"/>
                <w:bottom w:val="none" w:sz="0" w:space="0" w:color="auto"/>
                <w:right w:val="none" w:sz="0" w:space="0" w:color="auto"/>
              </w:divBdr>
            </w:div>
            <w:div w:id="403796443">
              <w:marLeft w:val="0"/>
              <w:marRight w:val="0"/>
              <w:marTop w:val="0"/>
              <w:marBottom w:val="0"/>
              <w:divBdr>
                <w:top w:val="none" w:sz="0" w:space="0" w:color="auto"/>
                <w:left w:val="none" w:sz="0" w:space="0" w:color="auto"/>
                <w:bottom w:val="none" w:sz="0" w:space="0" w:color="auto"/>
                <w:right w:val="none" w:sz="0" w:space="0" w:color="auto"/>
              </w:divBdr>
            </w:div>
            <w:div w:id="1977949571">
              <w:marLeft w:val="0"/>
              <w:marRight w:val="0"/>
              <w:marTop w:val="0"/>
              <w:marBottom w:val="0"/>
              <w:divBdr>
                <w:top w:val="none" w:sz="0" w:space="0" w:color="auto"/>
                <w:left w:val="none" w:sz="0" w:space="0" w:color="auto"/>
                <w:bottom w:val="none" w:sz="0" w:space="0" w:color="auto"/>
                <w:right w:val="none" w:sz="0" w:space="0" w:color="auto"/>
              </w:divBdr>
            </w:div>
            <w:div w:id="677781030">
              <w:marLeft w:val="0"/>
              <w:marRight w:val="0"/>
              <w:marTop w:val="0"/>
              <w:marBottom w:val="0"/>
              <w:divBdr>
                <w:top w:val="none" w:sz="0" w:space="0" w:color="auto"/>
                <w:left w:val="none" w:sz="0" w:space="0" w:color="auto"/>
                <w:bottom w:val="none" w:sz="0" w:space="0" w:color="auto"/>
                <w:right w:val="none" w:sz="0" w:space="0" w:color="auto"/>
              </w:divBdr>
            </w:div>
            <w:div w:id="957644433">
              <w:marLeft w:val="0"/>
              <w:marRight w:val="0"/>
              <w:marTop w:val="0"/>
              <w:marBottom w:val="0"/>
              <w:divBdr>
                <w:top w:val="none" w:sz="0" w:space="0" w:color="auto"/>
                <w:left w:val="none" w:sz="0" w:space="0" w:color="auto"/>
                <w:bottom w:val="none" w:sz="0" w:space="0" w:color="auto"/>
                <w:right w:val="none" w:sz="0" w:space="0" w:color="auto"/>
              </w:divBdr>
            </w:div>
            <w:div w:id="932667623">
              <w:marLeft w:val="0"/>
              <w:marRight w:val="0"/>
              <w:marTop w:val="0"/>
              <w:marBottom w:val="0"/>
              <w:divBdr>
                <w:top w:val="none" w:sz="0" w:space="0" w:color="auto"/>
                <w:left w:val="none" w:sz="0" w:space="0" w:color="auto"/>
                <w:bottom w:val="none" w:sz="0" w:space="0" w:color="auto"/>
                <w:right w:val="none" w:sz="0" w:space="0" w:color="auto"/>
              </w:divBdr>
            </w:div>
            <w:div w:id="868764140">
              <w:marLeft w:val="0"/>
              <w:marRight w:val="0"/>
              <w:marTop w:val="0"/>
              <w:marBottom w:val="0"/>
              <w:divBdr>
                <w:top w:val="none" w:sz="0" w:space="0" w:color="auto"/>
                <w:left w:val="none" w:sz="0" w:space="0" w:color="auto"/>
                <w:bottom w:val="none" w:sz="0" w:space="0" w:color="auto"/>
                <w:right w:val="none" w:sz="0" w:space="0" w:color="auto"/>
              </w:divBdr>
            </w:div>
            <w:div w:id="2034186497">
              <w:marLeft w:val="0"/>
              <w:marRight w:val="0"/>
              <w:marTop w:val="0"/>
              <w:marBottom w:val="0"/>
              <w:divBdr>
                <w:top w:val="none" w:sz="0" w:space="0" w:color="auto"/>
                <w:left w:val="none" w:sz="0" w:space="0" w:color="auto"/>
                <w:bottom w:val="none" w:sz="0" w:space="0" w:color="auto"/>
                <w:right w:val="none" w:sz="0" w:space="0" w:color="auto"/>
              </w:divBdr>
            </w:div>
            <w:div w:id="2032879076">
              <w:marLeft w:val="0"/>
              <w:marRight w:val="0"/>
              <w:marTop w:val="0"/>
              <w:marBottom w:val="0"/>
              <w:divBdr>
                <w:top w:val="none" w:sz="0" w:space="0" w:color="auto"/>
                <w:left w:val="none" w:sz="0" w:space="0" w:color="auto"/>
                <w:bottom w:val="none" w:sz="0" w:space="0" w:color="auto"/>
                <w:right w:val="none" w:sz="0" w:space="0" w:color="auto"/>
              </w:divBdr>
            </w:div>
            <w:div w:id="1275403036">
              <w:marLeft w:val="0"/>
              <w:marRight w:val="0"/>
              <w:marTop w:val="0"/>
              <w:marBottom w:val="0"/>
              <w:divBdr>
                <w:top w:val="none" w:sz="0" w:space="0" w:color="auto"/>
                <w:left w:val="none" w:sz="0" w:space="0" w:color="auto"/>
                <w:bottom w:val="none" w:sz="0" w:space="0" w:color="auto"/>
                <w:right w:val="none" w:sz="0" w:space="0" w:color="auto"/>
              </w:divBdr>
            </w:div>
            <w:div w:id="312176170">
              <w:marLeft w:val="0"/>
              <w:marRight w:val="0"/>
              <w:marTop w:val="0"/>
              <w:marBottom w:val="0"/>
              <w:divBdr>
                <w:top w:val="none" w:sz="0" w:space="0" w:color="auto"/>
                <w:left w:val="none" w:sz="0" w:space="0" w:color="auto"/>
                <w:bottom w:val="none" w:sz="0" w:space="0" w:color="auto"/>
                <w:right w:val="none" w:sz="0" w:space="0" w:color="auto"/>
              </w:divBdr>
            </w:div>
            <w:div w:id="1933001702">
              <w:marLeft w:val="0"/>
              <w:marRight w:val="0"/>
              <w:marTop w:val="0"/>
              <w:marBottom w:val="0"/>
              <w:divBdr>
                <w:top w:val="none" w:sz="0" w:space="0" w:color="auto"/>
                <w:left w:val="none" w:sz="0" w:space="0" w:color="auto"/>
                <w:bottom w:val="none" w:sz="0" w:space="0" w:color="auto"/>
                <w:right w:val="none" w:sz="0" w:space="0" w:color="auto"/>
              </w:divBdr>
            </w:div>
            <w:div w:id="1619144003">
              <w:marLeft w:val="0"/>
              <w:marRight w:val="0"/>
              <w:marTop w:val="0"/>
              <w:marBottom w:val="0"/>
              <w:divBdr>
                <w:top w:val="none" w:sz="0" w:space="0" w:color="auto"/>
                <w:left w:val="none" w:sz="0" w:space="0" w:color="auto"/>
                <w:bottom w:val="none" w:sz="0" w:space="0" w:color="auto"/>
                <w:right w:val="none" w:sz="0" w:space="0" w:color="auto"/>
              </w:divBdr>
            </w:div>
            <w:div w:id="2108959203">
              <w:marLeft w:val="0"/>
              <w:marRight w:val="0"/>
              <w:marTop w:val="0"/>
              <w:marBottom w:val="0"/>
              <w:divBdr>
                <w:top w:val="none" w:sz="0" w:space="0" w:color="auto"/>
                <w:left w:val="none" w:sz="0" w:space="0" w:color="auto"/>
                <w:bottom w:val="none" w:sz="0" w:space="0" w:color="auto"/>
                <w:right w:val="none" w:sz="0" w:space="0" w:color="auto"/>
              </w:divBdr>
            </w:div>
            <w:div w:id="164826384">
              <w:marLeft w:val="0"/>
              <w:marRight w:val="0"/>
              <w:marTop w:val="0"/>
              <w:marBottom w:val="0"/>
              <w:divBdr>
                <w:top w:val="none" w:sz="0" w:space="0" w:color="auto"/>
                <w:left w:val="none" w:sz="0" w:space="0" w:color="auto"/>
                <w:bottom w:val="none" w:sz="0" w:space="0" w:color="auto"/>
                <w:right w:val="none" w:sz="0" w:space="0" w:color="auto"/>
              </w:divBdr>
            </w:div>
            <w:div w:id="867260559">
              <w:marLeft w:val="0"/>
              <w:marRight w:val="0"/>
              <w:marTop w:val="0"/>
              <w:marBottom w:val="0"/>
              <w:divBdr>
                <w:top w:val="none" w:sz="0" w:space="0" w:color="auto"/>
                <w:left w:val="none" w:sz="0" w:space="0" w:color="auto"/>
                <w:bottom w:val="none" w:sz="0" w:space="0" w:color="auto"/>
                <w:right w:val="none" w:sz="0" w:space="0" w:color="auto"/>
              </w:divBdr>
            </w:div>
            <w:div w:id="2013990421">
              <w:marLeft w:val="0"/>
              <w:marRight w:val="0"/>
              <w:marTop w:val="0"/>
              <w:marBottom w:val="0"/>
              <w:divBdr>
                <w:top w:val="none" w:sz="0" w:space="0" w:color="auto"/>
                <w:left w:val="none" w:sz="0" w:space="0" w:color="auto"/>
                <w:bottom w:val="none" w:sz="0" w:space="0" w:color="auto"/>
                <w:right w:val="none" w:sz="0" w:space="0" w:color="auto"/>
              </w:divBdr>
            </w:div>
            <w:div w:id="1411736721">
              <w:marLeft w:val="0"/>
              <w:marRight w:val="0"/>
              <w:marTop w:val="0"/>
              <w:marBottom w:val="0"/>
              <w:divBdr>
                <w:top w:val="none" w:sz="0" w:space="0" w:color="auto"/>
                <w:left w:val="none" w:sz="0" w:space="0" w:color="auto"/>
                <w:bottom w:val="none" w:sz="0" w:space="0" w:color="auto"/>
                <w:right w:val="none" w:sz="0" w:space="0" w:color="auto"/>
              </w:divBdr>
            </w:div>
            <w:div w:id="1131827006">
              <w:marLeft w:val="0"/>
              <w:marRight w:val="0"/>
              <w:marTop w:val="0"/>
              <w:marBottom w:val="0"/>
              <w:divBdr>
                <w:top w:val="none" w:sz="0" w:space="0" w:color="auto"/>
                <w:left w:val="none" w:sz="0" w:space="0" w:color="auto"/>
                <w:bottom w:val="none" w:sz="0" w:space="0" w:color="auto"/>
                <w:right w:val="none" w:sz="0" w:space="0" w:color="auto"/>
              </w:divBdr>
            </w:div>
            <w:div w:id="361789553">
              <w:marLeft w:val="0"/>
              <w:marRight w:val="0"/>
              <w:marTop w:val="0"/>
              <w:marBottom w:val="0"/>
              <w:divBdr>
                <w:top w:val="none" w:sz="0" w:space="0" w:color="auto"/>
                <w:left w:val="none" w:sz="0" w:space="0" w:color="auto"/>
                <w:bottom w:val="none" w:sz="0" w:space="0" w:color="auto"/>
                <w:right w:val="none" w:sz="0" w:space="0" w:color="auto"/>
              </w:divBdr>
            </w:div>
            <w:div w:id="927420373">
              <w:marLeft w:val="0"/>
              <w:marRight w:val="0"/>
              <w:marTop w:val="0"/>
              <w:marBottom w:val="0"/>
              <w:divBdr>
                <w:top w:val="none" w:sz="0" w:space="0" w:color="auto"/>
                <w:left w:val="none" w:sz="0" w:space="0" w:color="auto"/>
                <w:bottom w:val="none" w:sz="0" w:space="0" w:color="auto"/>
                <w:right w:val="none" w:sz="0" w:space="0" w:color="auto"/>
              </w:divBdr>
            </w:div>
            <w:div w:id="804735779">
              <w:marLeft w:val="0"/>
              <w:marRight w:val="0"/>
              <w:marTop w:val="0"/>
              <w:marBottom w:val="0"/>
              <w:divBdr>
                <w:top w:val="none" w:sz="0" w:space="0" w:color="auto"/>
                <w:left w:val="none" w:sz="0" w:space="0" w:color="auto"/>
                <w:bottom w:val="none" w:sz="0" w:space="0" w:color="auto"/>
                <w:right w:val="none" w:sz="0" w:space="0" w:color="auto"/>
              </w:divBdr>
            </w:div>
            <w:div w:id="694648810">
              <w:marLeft w:val="0"/>
              <w:marRight w:val="0"/>
              <w:marTop w:val="0"/>
              <w:marBottom w:val="0"/>
              <w:divBdr>
                <w:top w:val="none" w:sz="0" w:space="0" w:color="auto"/>
                <w:left w:val="none" w:sz="0" w:space="0" w:color="auto"/>
                <w:bottom w:val="none" w:sz="0" w:space="0" w:color="auto"/>
                <w:right w:val="none" w:sz="0" w:space="0" w:color="auto"/>
              </w:divBdr>
            </w:div>
            <w:div w:id="1637756715">
              <w:marLeft w:val="0"/>
              <w:marRight w:val="0"/>
              <w:marTop w:val="0"/>
              <w:marBottom w:val="0"/>
              <w:divBdr>
                <w:top w:val="none" w:sz="0" w:space="0" w:color="auto"/>
                <w:left w:val="none" w:sz="0" w:space="0" w:color="auto"/>
                <w:bottom w:val="none" w:sz="0" w:space="0" w:color="auto"/>
                <w:right w:val="none" w:sz="0" w:space="0" w:color="auto"/>
              </w:divBdr>
            </w:div>
            <w:div w:id="471601637">
              <w:marLeft w:val="0"/>
              <w:marRight w:val="0"/>
              <w:marTop w:val="0"/>
              <w:marBottom w:val="0"/>
              <w:divBdr>
                <w:top w:val="none" w:sz="0" w:space="0" w:color="auto"/>
                <w:left w:val="none" w:sz="0" w:space="0" w:color="auto"/>
                <w:bottom w:val="none" w:sz="0" w:space="0" w:color="auto"/>
                <w:right w:val="none" w:sz="0" w:space="0" w:color="auto"/>
              </w:divBdr>
            </w:div>
            <w:div w:id="253325546">
              <w:marLeft w:val="0"/>
              <w:marRight w:val="0"/>
              <w:marTop w:val="0"/>
              <w:marBottom w:val="0"/>
              <w:divBdr>
                <w:top w:val="none" w:sz="0" w:space="0" w:color="auto"/>
                <w:left w:val="none" w:sz="0" w:space="0" w:color="auto"/>
                <w:bottom w:val="none" w:sz="0" w:space="0" w:color="auto"/>
                <w:right w:val="none" w:sz="0" w:space="0" w:color="auto"/>
              </w:divBdr>
            </w:div>
            <w:div w:id="1729719157">
              <w:marLeft w:val="0"/>
              <w:marRight w:val="0"/>
              <w:marTop w:val="0"/>
              <w:marBottom w:val="0"/>
              <w:divBdr>
                <w:top w:val="none" w:sz="0" w:space="0" w:color="auto"/>
                <w:left w:val="none" w:sz="0" w:space="0" w:color="auto"/>
                <w:bottom w:val="none" w:sz="0" w:space="0" w:color="auto"/>
                <w:right w:val="none" w:sz="0" w:space="0" w:color="auto"/>
              </w:divBdr>
            </w:div>
            <w:div w:id="2094665919">
              <w:marLeft w:val="0"/>
              <w:marRight w:val="0"/>
              <w:marTop w:val="0"/>
              <w:marBottom w:val="0"/>
              <w:divBdr>
                <w:top w:val="none" w:sz="0" w:space="0" w:color="auto"/>
                <w:left w:val="none" w:sz="0" w:space="0" w:color="auto"/>
                <w:bottom w:val="none" w:sz="0" w:space="0" w:color="auto"/>
                <w:right w:val="none" w:sz="0" w:space="0" w:color="auto"/>
              </w:divBdr>
            </w:div>
            <w:div w:id="97650356">
              <w:marLeft w:val="0"/>
              <w:marRight w:val="0"/>
              <w:marTop w:val="0"/>
              <w:marBottom w:val="0"/>
              <w:divBdr>
                <w:top w:val="none" w:sz="0" w:space="0" w:color="auto"/>
                <w:left w:val="none" w:sz="0" w:space="0" w:color="auto"/>
                <w:bottom w:val="none" w:sz="0" w:space="0" w:color="auto"/>
                <w:right w:val="none" w:sz="0" w:space="0" w:color="auto"/>
              </w:divBdr>
            </w:div>
            <w:div w:id="917323834">
              <w:marLeft w:val="0"/>
              <w:marRight w:val="0"/>
              <w:marTop w:val="0"/>
              <w:marBottom w:val="0"/>
              <w:divBdr>
                <w:top w:val="none" w:sz="0" w:space="0" w:color="auto"/>
                <w:left w:val="none" w:sz="0" w:space="0" w:color="auto"/>
                <w:bottom w:val="none" w:sz="0" w:space="0" w:color="auto"/>
                <w:right w:val="none" w:sz="0" w:space="0" w:color="auto"/>
              </w:divBdr>
            </w:div>
            <w:div w:id="445466227">
              <w:marLeft w:val="0"/>
              <w:marRight w:val="0"/>
              <w:marTop w:val="0"/>
              <w:marBottom w:val="0"/>
              <w:divBdr>
                <w:top w:val="none" w:sz="0" w:space="0" w:color="auto"/>
                <w:left w:val="none" w:sz="0" w:space="0" w:color="auto"/>
                <w:bottom w:val="none" w:sz="0" w:space="0" w:color="auto"/>
                <w:right w:val="none" w:sz="0" w:space="0" w:color="auto"/>
              </w:divBdr>
            </w:div>
            <w:div w:id="960720993">
              <w:marLeft w:val="0"/>
              <w:marRight w:val="0"/>
              <w:marTop w:val="0"/>
              <w:marBottom w:val="0"/>
              <w:divBdr>
                <w:top w:val="none" w:sz="0" w:space="0" w:color="auto"/>
                <w:left w:val="none" w:sz="0" w:space="0" w:color="auto"/>
                <w:bottom w:val="none" w:sz="0" w:space="0" w:color="auto"/>
                <w:right w:val="none" w:sz="0" w:space="0" w:color="auto"/>
              </w:divBdr>
            </w:div>
            <w:div w:id="1443498455">
              <w:marLeft w:val="0"/>
              <w:marRight w:val="0"/>
              <w:marTop w:val="0"/>
              <w:marBottom w:val="0"/>
              <w:divBdr>
                <w:top w:val="none" w:sz="0" w:space="0" w:color="auto"/>
                <w:left w:val="none" w:sz="0" w:space="0" w:color="auto"/>
                <w:bottom w:val="none" w:sz="0" w:space="0" w:color="auto"/>
                <w:right w:val="none" w:sz="0" w:space="0" w:color="auto"/>
              </w:divBdr>
            </w:div>
            <w:div w:id="183710245">
              <w:marLeft w:val="0"/>
              <w:marRight w:val="0"/>
              <w:marTop w:val="0"/>
              <w:marBottom w:val="0"/>
              <w:divBdr>
                <w:top w:val="none" w:sz="0" w:space="0" w:color="auto"/>
                <w:left w:val="none" w:sz="0" w:space="0" w:color="auto"/>
                <w:bottom w:val="none" w:sz="0" w:space="0" w:color="auto"/>
                <w:right w:val="none" w:sz="0" w:space="0" w:color="auto"/>
              </w:divBdr>
            </w:div>
            <w:div w:id="1570074993">
              <w:marLeft w:val="0"/>
              <w:marRight w:val="0"/>
              <w:marTop w:val="0"/>
              <w:marBottom w:val="0"/>
              <w:divBdr>
                <w:top w:val="none" w:sz="0" w:space="0" w:color="auto"/>
                <w:left w:val="none" w:sz="0" w:space="0" w:color="auto"/>
                <w:bottom w:val="none" w:sz="0" w:space="0" w:color="auto"/>
                <w:right w:val="none" w:sz="0" w:space="0" w:color="auto"/>
              </w:divBdr>
            </w:div>
            <w:div w:id="774518666">
              <w:marLeft w:val="0"/>
              <w:marRight w:val="0"/>
              <w:marTop w:val="0"/>
              <w:marBottom w:val="0"/>
              <w:divBdr>
                <w:top w:val="none" w:sz="0" w:space="0" w:color="auto"/>
                <w:left w:val="none" w:sz="0" w:space="0" w:color="auto"/>
                <w:bottom w:val="none" w:sz="0" w:space="0" w:color="auto"/>
                <w:right w:val="none" w:sz="0" w:space="0" w:color="auto"/>
              </w:divBdr>
            </w:div>
            <w:div w:id="1296374945">
              <w:marLeft w:val="0"/>
              <w:marRight w:val="0"/>
              <w:marTop w:val="0"/>
              <w:marBottom w:val="0"/>
              <w:divBdr>
                <w:top w:val="none" w:sz="0" w:space="0" w:color="auto"/>
                <w:left w:val="none" w:sz="0" w:space="0" w:color="auto"/>
                <w:bottom w:val="none" w:sz="0" w:space="0" w:color="auto"/>
                <w:right w:val="none" w:sz="0" w:space="0" w:color="auto"/>
              </w:divBdr>
            </w:div>
            <w:div w:id="1315648397">
              <w:marLeft w:val="0"/>
              <w:marRight w:val="0"/>
              <w:marTop w:val="0"/>
              <w:marBottom w:val="0"/>
              <w:divBdr>
                <w:top w:val="none" w:sz="0" w:space="0" w:color="auto"/>
                <w:left w:val="none" w:sz="0" w:space="0" w:color="auto"/>
                <w:bottom w:val="none" w:sz="0" w:space="0" w:color="auto"/>
                <w:right w:val="none" w:sz="0" w:space="0" w:color="auto"/>
              </w:divBdr>
            </w:div>
            <w:div w:id="1303000465">
              <w:marLeft w:val="0"/>
              <w:marRight w:val="0"/>
              <w:marTop w:val="0"/>
              <w:marBottom w:val="0"/>
              <w:divBdr>
                <w:top w:val="none" w:sz="0" w:space="0" w:color="auto"/>
                <w:left w:val="none" w:sz="0" w:space="0" w:color="auto"/>
                <w:bottom w:val="none" w:sz="0" w:space="0" w:color="auto"/>
                <w:right w:val="none" w:sz="0" w:space="0" w:color="auto"/>
              </w:divBdr>
            </w:div>
            <w:div w:id="253562344">
              <w:marLeft w:val="0"/>
              <w:marRight w:val="0"/>
              <w:marTop w:val="0"/>
              <w:marBottom w:val="0"/>
              <w:divBdr>
                <w:top w:val="none" w:sz="0" w:space="0" w:color="auto"/>
                <w:left w:val="none" w:sz="0" w:space="0" w:color="auto"/>
                <w:bottom w:val="none" w:sz="0" w:space="0" w:color="auto"/>
                <w:right w:val="none" w:sz="0" w:space="0" w:color="auto"/>
              </w:divBdr>
            </w:div>
            <w:div w:id="204678835">
              <w:marLeft w:val="0"/>
              <w:marRight w:val="0"/>
              <w:marTop w:val="0"/>
              <w:marBottom w:val="0"/>
              <w:divBdr>
                <w:top w:val="none" w:sz="0" w:space="0" w:color="auto"/>
                <w:left w:val="none" w:sz="0" w:space="0" w:color="auto"/>
                <w:bottom w:val="none" w:sz="0" w:space="0" w:color="auto"/>
                <w:right w:val="none" w:sz="0" w:space="0" w:color="auto"/>
              </w:divBdr>
            </w:div>
            <w:div w:id="801312146">
              <w:marLeft w:val="0"/>
              <w:marRight w:val="0"/>
              <w:marTop w:val="0"/>
              <w:marBottom w:val="0"/>
              <w:divBdr>
                <w:top w:val="none" w:sz="0" w:space="0" w:color="auto"/>
                <w:left w:val="none" w:sz="0" w:space="0" w:color="auto"/>
                <w:bottom w:val="none" w:sz="0" w:space="0" w:color="auto"/>
                <w:right w:val="none" w:sz="0" w:space="0" w:color="auto"/>
              </w:divBdr>
            </w:div>
            <w:div w:id="447237409">
              <w:marLeft w:val="0"/>
              <w:marRight w:val="0"/>
              <w:marTop w:val="0"/>
              <w:marBottom w:val="0"/>
              <w:divBdr>
                <w:top w:val="none" w:sz="0" w:space="0" w:color="auto"/>
                <w:left w:val="none" w:sz="0" w:space="0" w:color="auto"/>
                <w:bottom w:val="none" w:sz="0" w:space="0" w:color="auto"/>
                <w:right w:val="none" w:sz="0" w:space="0" w:color="auto"/>
              </w:divBdr>
            </w:div>
            <w:div w:id="2050063408">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420101649">
              <w:marLeft w:val="0"/>
              <w:marRight w:val="0"/>
              <w:marTop w:val="0"/>
              <w:marBottom w:val="0"/>
              <w:divBdr>
                <w:top w:val="none" w:sz="0" w:space="0" w:color="auto"/>
                <w:left w:val="none" w:sz="0" w:space="0" w:color="auto"/>
                <w:bottom w:val="none" w:sz="0" w:space="0" w:color="auto"/>
                <w:right w:val="none" w:sz="0" w:space="0" w:color="auto"/>
              </w:divBdr>
            </w:div>
            <w:div w:id="853501076">
              <w:marLeft w:val="0"/>
              <w:marRight w:val="0"/>
              <w:marTop w:val="0"/>
              <w:marBottom w:val="0"/>
              <w:divBdr>
                <w:top w:val="none" w:sz="0" w:space="0" w:color="auto"/>
                <w:left w:val="none" w:sz="0" w:space="0" w:color="auto"/>
                <w:bottom w:val="none" w:sz="0" w:space="0" w:color="auto"/>
                <w:right w:val="none" w:sz="0" w:space="0" w:color="auto"/>
              </w:divBdr>
            </w:div>
            <w:div w:id="764611796">
              <w:marLeft w:val="0"/>
              <w:marRight w:val="0"/>
              <w:marTop w:val="0"/>
              <w:marBottom w:val="0"/>
              <w:divBdr>
                <w:top w:val="none" w:sz="0" w:space="0" w:color="auto"/>
                <w:left w:val="none" w:sz="0" w:space="0" w:color="auto"/>
                <w:bottom w:val="none" w:sz="0" w:space="0" w:color="auto"/>
                <w:right w:val="none" w:sz="0" w:space="0" w:color="auto"/>
              </w:divBdr>
            </w:div>
            <w:div w:id="564494335">
              <w:marLeft w:val="0"/>
              <w:marRight w:val="0"/>
              <w:marTop w:val="0"/>
              <w:marBottom w:val="0"/>
              <w:divBdr>
                <w:top w:val="none" w:sz="0" w:space="0" w:color="auto"/>
                <w:left w:val="none" w:sz="0" w:space="0" w:color="auto"/>
                <w:bottom w:val="none" w:sz="0" w:space="0" w:color="auto"/>
                <w:right w:val="none" w:sz="0" w:space="0" w:color="auto"/>
              </w:divBdr>
            </w:div>
            <w:div w:id="405760850">
              <w:marLeft w:val="0"/>
              <w:marRight w:val="0"/>
              <w:marTop w:val="0"/>
              <w:marBottom w:val="0"/>
              <w:divBdr>
                <w:top w:val="none" w:sz="0" w:space="0" w:color="auto"/>
                <w:left w:val="none" w:sz="0" w:space="0" w:color="auto"/>
                <w:bottom w:val="none" w:sz="0" w:space="0" w:color="auto"/>
                <w:right w:val="none" w:sz="0" w:space="0" w:color="auto"/>
              </w:divBdr>
            </w:div>
            <w:div w:id="1395548339">
              <w:marLeft w:val="0"/>
              <w:marRight w:val="0"/>
              <w:marTop w:val="0"/>
              <w:marBottom w:val="0"/>
              <w:divBdr>
                <w:top w:val="none" w:sz="0" w:space="0" w:color="auto"/>
                <w:left w:val="none" w:sz="0" w:space="0" w:color="auto"/>
                <w:bottom w:val="none" w:sz="0" w:space="0" w:color="auto"/>
                <w:right w:val="none" w:sz="0" w:space="0" w:color="auto"/>
              </w:divBdr>
            </w:div>
            <w:div w:id="1727023058">
              <w:marLeft w:val="0"/>
              <w:marRight w:val="0"/>
              <w:marTop w:val="0"/>
              <w:marBottom w:val="0"/>
              <w:divBdr>
                <w:top w:val="none" w:sz="0" w:space="0" w:color="auto"/>
                <w:left w:val="none" w:sz="0" w:space="0" w:color="auto"/>
                <w:bottom w:val="none" w:sz="0" w:space="0" w:color="auto"/>
                <w:right w:val="none" w:sz="0" w:space="0" w:color="auto"/>
              </w:divBdr>
            </w:div>
            <w:div w:id="1404371372">
              <w:marLeft w:val="0"/>
              <w:marRight w:val="0"/>
              <w:marTop w:val="0"/>
              <w:marBottom w:val="0"/>
              <w:divBdr>
                <w:top w:val="none" w:sz="0" w:space="0" w:color="auto"/>
                <w:left w:val="none" w:sz="0" w:space="0" w:color="auto"/>
                <w:bottom w:val="none" w:sz="0" w:space="0" w:color="auto"/>
                <w:right w:val="none" w:sz="0" w:space="0" w:color="auto"/>
              </w:divBdr>
            </w:div>
            <w:div w:id="542979677">
              <w:marLeft w:val="0"/>
              <w:marRight w:val="0"/>
              <w:marTop w:val="0"/>
              <w:marBottom w:val="0"/>
              <w:divBdr>
                <w:top w:val="none" w:sz="0" w:space="0" w:color="auto"/>
                <w:left w:val="none" w:sz="0" w:space="0" w:color="auto"/>
                <w:bottom w:val="none" w:sz="0" w:space="0" w:color="auto"/>
                <w:right w:val="none" w:sz="0" w:space="0" w:color="auto"/>
              </w:divBdr>
            </w:div>
            <w:div w:id="882710957">
              <w:marLeft w:val="0"/>
              <w:marRight w:val="0"/>
              <w:marTop w:val="0"/>
              <w:marBottom w:val="0"/>
              <w:divBdr>
                <w:top w:val="none" w:sz="0" w:space="0" w:color="auto"/>
                <w:left w:val="none" w:sz="0" w:space="0" w:color="auto"/>
                <w:bottom w:val="none" w:sz="0" w:space="0" w:color="auto"/>
                <w:right w:val="none" w:sz="0" w:space="0" w:color="auto"/>
              </w:divBdr>
            </w:div>
            <w:div w:id="391927623">
              <w:marLeft w:val="0"/>
              <w:marRight w:val="0"/>
              <w:marTop w:val="0"/>
              <w:marBottom w:val="0"/>
              <w:divBdr>
                <w:top w:val="none" w:sz="0" w:space="0" w:color="auto"/>
                <w:left w:val="none" w:sz="0" w:space="0" w:color="auto"/>
                <w:bottom w:val="none" w:sz="0" w:space="0" w:color="auto"/>
                <w:right w:val="none" w:sz="0" w:space="0" w:color="auto"/>
              </w:divBdr>
            </w:div>
            <w:div w:id="1348484069">
              <w:marLeft w:val="0"/>
              <w:marRight w:val="0"/>
              <w:marTop w:val="0"/>
              <w:marBottom w:val="0"/>
              <w:divBdr>
                <w:top w:val="none" w:sz="0" w:space="0" w:color="auto"/>
                <w:left w:val="none" w:sz="0" w:space="0" w:color="auto"/>
                <w:bottom w:val="none" w:sz="0" w:space="0" w:color="auto"/>
                <w:right w:val="none" w:sz="0" w:space="0" w:color="auto"/>
              </w:divBdr>
            </w:div>
            <w:div w:id="1438913458">
              <w:marLeft w:val="0"/>
              <w:marRight w:val="0"/>
              <w:marTop w:val="0"/>
              <w:marBottom w:val="0"/>
              <w:divBdr>
                <w:top w:val="none" w:sz="0" w:space="0" w:color="auto"/>
                <w:left w:val="none" w:sz="0" w:space="0" w:color="auto"/>
                <w:bottom w:val="none" w:sz="0" w:space="0" w:color="auto"/>
                <w:right w:val="none" w:sz="0" w:space="0" w:color="auto"/>
              </w:divBdr>
            </w:div>
            <w:div w:id="248932801">
              <w:marLeft w:val="0"/>
              <w:marRight w:val="0"/>
              <w:marTop w:val="0"/>
              <w:marBottom w:val="0"/>
              <w:divBdr>
                <w:top w:val="none" w:sz="0" w:space="0" w:color="auto"/>
                <w:left w:val="none" w:sz="0" w:space="0" w:color="auto"/>
                <w:bottom w:val="none" w:sz="0" w:space="0" w:color="auto"/>
                <w:right w:val="none" w:sz="0" w:space="0" w:color="auto"/>
              </w:divBdr>
            </w:div>
            <w:div w:id="1196384456">
              <w:marLeft w:val="0"/>
              <w:marRight w:val="0"/>
              <w:marTop w:val="0"/>
              <w:marBottom w:val="0"/>
              <w:divBdr>
                <w:top w:val="none" w:sz="0" w:space="0" w:color="auto"/>
                <w:left w:val="none" w:sz="0" w:space="0" w:color="auto"/>
                <w:bottom w:val="none" w:sz="0" w:space="0" w:color="auto"/>
                <w:right w:val="none" w:sz="0" w:space="0" w:color="auto"/>
              </w:divBdr>
            </w:div>
            <w:div w:id="1812676670">
              <w:marLeft w:val="0"/>
              <w:marRight w:val="0"/>
              <w:marTop w:val="0"/>
              <w:marBottom w:val="0"/>
              <w:divBdr>
                <w:top w:val="none" w:sz="0" w:space="0" w:color="auto"/>
                <w:left w:val="none" w:sz="0" w:space="0" w:color="auto"/>
                <w:bottom w:val="none" w:sz="0" w:space="0" w:color="auto"/>
                <w:right w:val="none" w:sz="0" w:space="0" w:color="auto"/>
              </w:divBdr>
            </w:div>
            <w:div w:id="947278962">
              <w:marLeft w:val="0"/>
              <w:marRight w:val="0"/>
              <w:marTop w:val="0"/>
              <w:marBottom w:val="0"/>
              <w:divBdr>
                <w:top w:val="none" w:sz="0" w:space="0" w:color="auto"/>
                <w:left w:val="none" w:sz="0" w:space="0" w:color="auto"/>
                <w:bottom w:val="none" w:sz="0" w:space="0" w:color="auto"/>
                <w:right w:val="none" w:sz="0" w:space="0" w:color="auto"/>
              </w:divBdr>
            </w:div>
            <w:div w:id="978150923">
              <w:marLeft w:val="0"/>
              <w:marRight w:val="0"/>
              <w:marTop w:val="0"/>
              <w:marBottom w:val="0"/>
              <w:divBdr>
                <w:top w:val="none" w:sz="0" w:space="0" w:color="auto"/>
                <w:left w:val="none" w:sz="0" w:space="0" w:color="auto"/>
                <w:bottom w:val="none" w:sz="0" w:space="0" w:color="auto"/>
                <w:right w:val="none" w:sz="0" w:space="0" w:color="auto"/>
              </w:divBdr>
            </w:div>
            <w:div w:id="1718967516">
              <w:marLeft w:val="0"/>
              <w:marRight w:val="0"/>
              <w:marTop w:val="0"/>
              <w:marBottom w:val="0"/>
              <w:divBdr>
                <w:top w:val="none" w:sz="0" w:space="0" w:color="auto"/>
                <w:left w:val="none" w:sz="0" w:space="0" w:color="auto"/>
                <w:bottom w:val="none" w:sz="0" w:space="0" w:color="auto"/>
                <w:right w:val="none" w:sz="0" w:space="0" w:color="auto"/>
              </w:divBdr>
            </w:div>
            <w:div w:id="159471275">
              <w:marLeft w:val="0"/>
              <w:marRight w:val="0"/>
              <w:marTop w:val="0"/>
              <w:marBottom w:val="0"/>
              <w:divBdr>
                <w:top w:val="none" w:sz="0" w:space="0" w:color="auto"/>
                <w:left w:val="none" w:sz="0" w:space="0" w:color="auto"/>
                <w:bottom w:val="none" w:sz="0" w:space="0" w:color="auto"/>
                <w:right w:val="none" w:sz="0" w:space="0" w:color="auto"/>
              </w:divBdr>
            </w:div>
            <w:div w:id="2072070009">
              <w:marLeft w:val="0"/>
              <w:marRight w:val="0"/>
              <w:marTop w:val="0"/>
              <w:marBottom w:val="0"/>
              <w:divBdr>
                <w:top w:val="none" w:sz="0" w:space="0" w:color="auto"/>
                <w:left w:val="none" w:sz="0" w:space="0" w:color="auto"/>
                <w:bottom w:val="none" w:sz="0" w:space="0" w:color="auto"/>
                <w:right w:val="none" w:sz="0" w:space="0" w:color="auto"/>
              </w:divBdr>
            </w:div>
            <w:div w:id="371732048">
              <w:marLeft w:val="0"/>
              <w:marRight w:val="0"/>
              <w:marTop w:val="0"/>
              <w:marBottom w:val="0"/>
              <w:divBdr>
                <w:top w:val="none" w:sz="0" w:space="0" w:color="auto"/>
                <w:left w:val="none" w:sz="0" w:space="0" w:color="auto"/>
                <w:bottom w:val="none" w:sz="0" w:space="0" w:color="auto"/>
                <w:right w:val="none" w:sz="0" w:space="0" w:color="auto"/>
              </w:divBdr>
            </w:div>
            <w:div w:id="1011373707">
              <w:marLeft w:val="0"/>
              <w:marRight w:val="0"/>
              <w:marTop w:val="0"/>
              <w:marBottom w:val="0"/>
              <w:divBdr>
                <w:top w:val="none" w:sz="0" w:space="0" w:color="auto"/>
                <w:left w:val="none" w:sz="0" w:space="0" w:color="auto"/>
                <w:bottom w:val="none" w:sz="0" w:space="0" w:color="auto"/>
                <w:right w:val="none" w:sz="0" w:space="0" w:color="auto"/>
              </w:divBdr>
            </w:div>
            <w:div w:id="990446257">
              <w:marLeft w:val="0"/>
              <w:marRight w:val="0"/>
              <w:marTop w:val="0"/>
              <w:marBottom w:val="0"/>
              <w:divBdr>
                <w:top w:val="none" w:sz="0" w:space="0" w:color="auto"/>
                <w:left w:val="none" w:sz="0" w:space="0" w:color="auto"/>
                <w:bottom w:val="none" w:sz="0" w:space="0" w:color="auto"/>
                <w:right w:val="none" w:sz="0" w:space="0" w:color="auto"/>
              </w:divBdr>
            </w:div>
            <w:div w:id="1107654589">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579678810">
              <w:marLeft w:val="0"/>
              <w:marRight w:val="0"/>
              <w:marTop w:val="0"/>
              <w:marBottom w:val="0"/>
              <w:divBdr>
                <w:top w:val="none" w:sz="0" w:space="0" w:color="auto"/>
                <w:left w:val="none" w:sz="0" w:space="0" w:color="auto"/>
                <w:bottom w:val="none" w:sz="0" w:space="0" w:color="auto"/>
                <w:right w:val="none" w:sz="0" w:space="0" w:color="auto"/>
              </w:divBdr>
            </w:div>
            <w:div w:id="1291980022">
              <w:marLeft w:val="0"/>
              <w:marRight w:val="0"/>
              <w:marTop w:val="0"/>
              <w:marBottom w:val="0"/>
              <w:divBdr>
                <w:top w:val="none" w:sz="0" w:space="0" w:color="auto"/>
                <w:left w:val="none" w:sz="0" w:space="0" w:color="auto"/>
                <w:bottom w:val="none" w:sz="0" w:space="0" w:color="auto"/>
                <w:right w:val="none" w:sz="0" w:space="0" w:color="auto"/>
              </w:divBdr>
            </w:div>
            <w:div w:id="1226792394">
              <w:marLeft w:val="0"/>
              <w:marRight w:val="0"/>
              <w:marTop w:val="0"/>
              <w:marBottom w:val="0"/>
              <w:divBdr>
                <w:top w:val="none" w:sz="0" w:space="0" w:color="auto"/>
                <w:left w:val="none" w:sz="0" w:space="0" w:color="auto"/>
                <w:bottom w:val="none" w:sz="0" w:space="0" w:color="auto"/>
                <w:right w:val="none" w:sz="0" w:space="0" w:color="auto"/>
              </w:divBdr>
            </w:div>
            <w:div w:id="672682564">
              <w:marLeft w:val="0"/>
              <w:marRight w:val="0"/>
              <w:marTop w:val="0"/>
              <w:marBottom w:val="0"/>
              <w:divBdr>
                <w:top w:val="none" w:sz="0" w:space="0" w:color="auto"/>
                <w:left w:val="none" w:sz="0" w:space="0" w:color="auto"/>
                <w:bottom w:val="none" w:sz="0" w:space="0" w:color="auto"/>
                <w:right w:val="none" w:sz="0" w:space="0" w:color="auto"/>
              </w:divBdr>
            </w:div>
            <w:div w:id="520749483">
              <w:marLeft w:val="0"/>
              <w:marRight w:val="0"/>
              <w:marTop w:val="0"/>
              <w:marBottom w:val="0"/>
              <w:divBdr>
                <w:top w:val="none" w:sz="0" w:space="0" w:color="auto"/>
                <w:left w:val="none" w:sz="0" w:space="0" w:color="auto"/>
                <w:bottom w:val="none" w:sz="0" w:space="0" w:color="auto"/>
                <w:right w:val="none" w:sz="0" w:space="0" w:color="auto"/>
              </w:divBdr>
            </w:div>
            <w:div w:id="198324484">
              <w:marLeft w:val="0"/>
              <w:marRight w:val="0"/>
              <w:marTop w:val="0"/>
              <w:marBottom w:val="0"/>
              <w:divBdr>
                <w:top w:val="none" w:sz="0" w:space="0" w:color="auto"/>
                <w:left w:val="none" w:sz="0" w:space="0" w:color="auto"/>
                <w:bottom w:val="none" w:sz="0" w:space="0" w:color="auto"/>
                <w:right w:val="none" w:sz="0" w:space="0" w:color="auto"/>
              </w:divBdr>
            </w:div>
            <w:div w:id="2143619138">
              <w:marLeft w:val="0"/>
              <w:marRight w:val="0"/>
              <w:marTop w:val="0"/>
              <w:marBottom w:val="0"/>
              <w:divBdr>
                <w:top w:val="none" w:sz="0" w:space="0" w:color="auto"/>
                <w:left w:val="none" w:sz="0" w:space="0" w:color="auto"/>
                <w:bottom w:val="none" w:sz="0" w:space="0" w:color="auto"/>
                <w:right w:val="none" w:sz="0" w:space="0" w:color="auto"/>
              </w:divBdr>
            </w:div>
            <w:div w:id="1733118094">
              <w:marLeft w:val="0"/>
              <w:marRight w:val="0"/>
              <w:marTop w:val="0"/>
              <w:marBottom w:val="0"/>
              <w:divBdr>
                <w:top w:val="none" w:sz="0" w:space="0" w:color="auto"/>
                <w:left w:val="none" w:sz="0" w:space="0" w:color="auto"/>
                <w:bottom w:val="none" w:sz="0" w:space="0" w:color="auto"/>
                <w:right w:val="none" w:sz="0" w:space="0" w:color="auto"/>
              </w:divBdr>
            </w:div>
            <w:div w:id="178351173">
              <w:marLeft w:val="0"/>
              <w:marRight w:val="0"/>
              <w:marTop w:val="0"/>
              <w:marBottom w:val="0"/>
              <w:divBdr>
                <w:top w:val="none" w:sz="0" w:space="0" w:color="auto"/>
                <w:left w:val="none" w:sz="0" w:space="0" w:color="auto"/>
                <w:bottom w:val="none" w:sz="0" w:space="0" w:color="auto"/>
                <w:right w:val="none" w:sz="0" w:space="0" w:color="auto"/>
              </w:divBdr>
            </w:div>
            <w:div w:id="710693806">
              <w:marLeft w:val="0"/>
              <w:marRight w:val="0"/>
              <w:marTop w:val="0"/>
              <w:marBottom w:val="0"/>
              <w:divBdr>
                <w:top w:val="none" w:sz="0" w:space="0" w:color="auto"/>
                <w:left w:val="none" w:sz="0" w:space="0" w:color="auto"/>
                <w:bottom w:val="none" w:sz="0" w:space="0" w:color="auto"/>
                <w:right w:val="none" w:sz="0" w:space="0" w:color="auto"/>
              </w:divBdr>
            </w:div>
            <w:div w:id="1582788972">
              <w:marLeft w:val="0"/>
              <w:marRight w:val="0"/>
              <w:marTop w:val="0"/>
              <w:marBottom w:val="0"/>
              <w:divBdr>
                <w:top w:val="none" w:sz="0" w:space="0" w:color="auto"/>
                <w:left w:val="none" w:sz="0" w:space="0" w:color="auto"/>
                <w:bottom w:val="none" w:sz="0" w:space="0" w:color="auto"/>
                <w:right w:val="none" w:sz="0" w:space="0" w:color="auto"/>
              </w:divBdr>
            </w:div>
            <w:div w:id="1484082369">
              <w:marLeft w:val="0"/>
              <w:marRight w:val="0"/>
              <w:marTop w:val="0"/>
              <w:marBottom w:val="0"/>
              <w:divBdr>
                <w:top w:val="none" w:sz="0" w:space="0" w:color="auto"/>
                <w:left w:val="none" w:sz="0" w:space="0" w:color="auto"/>
                <w:bottom w:val="none" w:sz="0" w:space="0" w:color="auto"/>
                <w:right w:val="none" w:sz="0" w:space="0" w:color="auto"/>
              </w:divBdr>
            </w:div>
            <w:div w:id="413825497">
              <w:marLeft w:val="0"/>
              <w:marRight w:val="0"/>
              <w:marTop w:val="0"/>
              <w:marBottom w:val="0"/>
              <w:divBdr>
                <w:top w:val="none" w:sz="0" w:space="0" w:color="auto"/>
                <w:left w:val="none" w:sz="0" w:space="0" w:color="auto"/>
                <w:bottom w:val="none" w:sz="0" w:space="0" w:color="auto"/>
                <w:right w:val="none" w:sz="0" w:space="0" w:color="auto"/>
              </w:divBdr>
            </w:div>
            <w:div w:id="792401614">
              <w:marLeft w:val="0"/>
              <w:marRight w:val="0"/>
              <w:marTop w:val="0"/>
              <w:marBottom w:val="0"/>
              <w:divBdr>
                <w:top w:val="none" w:sz="0" w:space="0" w:color="auto"/>
                <w:left w:val="none" w:sz="0" w:space="0" w:color="auto"/>
                <w:bottom w:val="none" w:sz="0" w:space="0" w:color="auto"/>
                <w:right w:val="none" w:sz="0" w:space="0" w:color="auto"/>
              </w:divBdr>
            </w:div>
            <w:div w:id="1606035768">
              <w:marLeft w:val="0"/>
              <w:marRight w:val="0"/>
              <w:marTop w:val="0"/>
              <w:marBottom w:val="0"/>
              <w:divBdr>
                <w:top w:val="none" w:sz="0" w:space="0" w:color="auto"/>
                <w:left w:val="none" w:sz="0" w:space="0" w:color="auto"/>
                <w:bottom w:val="none" w:sz="0" w:space="0" w:color="auto"/>
                <w:right w:val="none" w:sz="0" w:space="0" w:color="auto"/>
              </w:divBdr>
            </w:div>
            <w:div w:id="1721242611">
              <w:marLeft w:val="0"/>
              <w:marRight w:val="0"/>
              <w:marTop w:val="0"/>
              <w:marBottom w:val="0"/>
              <w:divBdr>
                <w:top w:val="none" w:sz="0" w:space="0" w:color="auto"/>
                <w:left w:val="none" w:sz="0" w:space="0" w:color="auto"/>
                <w:bottom w:val="none" w:sz="0" w:space="0" w:color="auto"/>
                <w:right w:val="none" w:sz="0" w:space="0" w:color="auto"/>
              </w:divBdr>
            </w:div>
            <w:div w:id="1912152929">
              <w:marLeft w:val="0"/>
              <w:marRight w:val="0"/>
              <w:marTop w:val="0"/>
              <w:marBottom w:val="0"/>
              <w:divBdr>
                <w:top w:val="none" w:sz="0" w:space="0" w:color="auto"/>
                <w:left w:val="none" w:sz="0" w:space="0" w:color="auto"/>
                <w:bottom w:val="none" w:sz="0" w:space="0" w:color="auto"/>
                <w:right w:val="none" w:sz="0" w:space="0" w:color="auto"/>
              </w:divBdr>
            </w:div>
            <w:div w:id="1689716552">
              <w:marLeft w:val="0"/>
              <w:marRight w:val="0"/>
              <w:marTop w:val="0"/>
              <w:marBottom w:val="0"/>
              <w:divBdr>
                <w:top w:val="none" w:sz="0" w:space="0" w:color="auto"/>
                <w:left w:val="none" w:sz="0" w:space="0" w:color="auto"/>
                <w:bottom w:val="none" w:sz="0" w:space="0" w:color="auto"/>
                <w:right w:val="none" w:sz="0" w:space="0" w:color="auto"/>
              </w:divBdr>
            </w:div>
            <w:div w:id="1282611004">
              <w:marLeft w:val="0"/>
              <w:marRight w:val="0"/>
              <w:marTop w:val="0"/>
              <w:marBottom w:val="0"/>
              <w:divBdr>
                <w:top w:val="none" w:sz="0" w:space="0" w:color="auto"/>
                <w:left w:val="none" w:sz="0" w:space="0" w:color="auto"/>
                <w:bottom w:val="none" w:sz="0" w:space="0" w:color="auto"/>
                <w:right w:val="none" w:sz="0" w:space="0" w:color="auto"/>
              </w:divBdr>
            </w:div>
            <w:div w:id="1773668674">
              <w:marLeft w:val="0"/>
              <w:marRight w:val="0"/>
              <w:marTop w:val="0"/>
              <w:marBottom w:val="0"/>
              <w:divBdr>
                <w:top w:val="none" w:sz="0" w:space="0" w:color="auto"/>
                <w:left w:val="none" w:sz="0" w:space="0" w:color="auto"/>
                <w:bottom w:val="none" w:sz="0" w:space="0" w:color="auto"/>
                <w:right w:val="none" w:sz="0" w:space="0" w:color="auto"/>
              </w:divBdr>
            </w:div>
            <w:div w:id="769862312">
              <w:marLeft w:val="0"/>
              <w:marRight w:val="0"/>
              <w:marTop w:val="0"/>
              <w:marBottom w:val="0"/>
              <w:divBdr>
                <w:top w:val="none" w:sz="0" w:space="0" w:color="auto"/>
                <w:left w:val="none" w:sz="0" w:space="0" w:color="auto"/>
                <w:bottom w:val="none" w:sz="0" w:space="0" w:color="auto"/>
                <w:right w:val="none" w:sz="0" w:space="0" w:color="auto"/>
              </w:divBdr>
            </w:div>
            <w:div w:id="39475659">
              <w:marLeft w:val="0"/>
              <w:marRight w:val="0"/>
              <w:marTop w:val="0"/>
              <w:marBottom w:val="0"/>
              <w:divBdr>
                <w:top w:val="none" w:sz="0" w:space="0" w:color="auto"/>
                <w:left w:val="none" w:sz="0" w:space="0" w:color="auto"/>
                <w:bottom w:val="none" w:sz="0" w:space="0" w:color="auto"/>
                <w:right w:val="none" w:sz="0" w:space="0" w:color="auto"/>
              </w:divBdr>
            </w:div>
            <w:div w:id="1698045374">
              <w:marLeft w:val="0"/>
              <w:marRight w:val="0"/>
              <w:marTop w:val="0"/>
              <w:marBottom w:val="0"/>
              <w:divBdr>
                <w:top w:val="none" w:sz="0" w:space="0" w:color="auto"/>
                <w:left w:val="none" w:sz="0" w:space="0" w:color="auto"/>
                <w:bottom w:val="none" w:sz="0" w:space="0" w:color="auto"/>
                <w:right w:val="none" w:sz="0" w:space="0" w:color="auto"/>
              </w:divBdr>
            </w:div>
            <w:div w:id="128207635">
              <w:marLeft w:val="0"/>
              <w:marRight w:val="0"/>
              <w:marTop w:val="0"/>
              <w:marBottom w:val="0"/>
              <w:divBdr>
                <w:top w:val="none" w:sz="0" w:space="0" w:color="auto"/>
                <w:left w:val="none" w:sz="0" w:space="0" w:color="auto"/>
                <w:bottom w:val="none" w:sz="0" w:space="0" w:color="auto"/>
                <w:right w:val="none" w:sz="0" w:space="0" w:color="auto"/>
              </w:divBdr>
            </w:div>
            <w:div w:id="1008827328">
              <w:marLeft w:val="0"/>
              <w:marRight w:val="0"/>
              <w:marTop w:val="0"/>
              <w:marBottom w:val="0"/>
              <w:divBdr>
                <w:top w:val="none" w:sz="0" w:space="0" w:color="auto"/>
                <w:left w:val="none" w:sz="0" w:space="0" w:color="auto"/>
                <w:bottom w:val="none" w:sz="0" w:space="0" w:color="auto"/>
                <w:right w:val="none" w:sz="0" w:space="0" w:color="auto"/>
              </w:divBdr>
            </w:div>
            <w:div w:id="466628021">
              <w:marLeft w:val="0"/>
              <w:marRight w:val="0"/>
              <w:marTop w:val="0"/>
              <w:marBottom w:val="0"/>
              <w:divBdr>
                <w:top w:val="none" w:sz="0" w:space="0" w:color="auto"/>
                <w:left w:val="none" w:sz="0" w:space="0" w:color="auto"/>
                <w:bottom w:val="none" w:sz="0" w:space="0" w:color="auto"/>
                <w:right w:val="none" w:sz="0" w:space="0" w:color="auto"/>
              </w:divBdr>
            </w:div>
            <w:div w:id="2137554355">
              <w:marLeft w:val="0"/>
              <w:marRight w:val="0"/>
              <w:marTop w:val="0"/>
              <w:marBottom w:val="0"/>
              <w:divBdr>
                <w:top w:val="none" w:sz="0" w:space="0" w:color="auto"/>
                <w:left w:val="none" w:sz="0" w:space="0" w:color="auto"/>
                <w:bottom w:val="none" w:sz="0" w:space="0" w:color="auto"/>
                <w:right w:val="none" w:sz="0" w:space="0" w:color="auto"/>
              </w:divBdr>
            </w:div>
            <w:div w:id="1462000162">
              <w:marLeft w:val="0"/>
              <w:marRight w:val="0"/>
              <w:marTop w:val="0"/>
              <w:marBottom w:val="0"/>
              <w:divBdr>
                <w:top w:val="none" w:sz="0" w:space="0" w:color="auto"/>
                <w:left w:val="none" w:sz="0" w:space="0" w:color="auto"/>
                <w:bottom w:val="none" w:sz="0" w:space="0" w:color="auto"/>
                <w:right w:val="none" w:sz="0" w:space="0" w:color="auto"/>
              </w:divBdr>
            </w:div>
            <w:div w:id="1644968056">
              <w:marLeft w:val="0"/>
              <w:marRight w:val="0"/>
              <w:marTop w:val="0"/>
              <w:marBottom w:val="0"/>
              <w:divBdr>
                <w:top w:val="none" w:sz="0" w:space="0" w:color="auto"/>
                <w:left w:val="none" w:sz="0" w:space="0" w:color="auto"/>
                <w:bottom w:val="none" w:sz="0" w:space="0" w:color="auto"/>
                <w:right w:val="none" w:sz="0" w:space="0" w:color="auto"/>
              </w:divBdr>
            </w:div>
            <w:div w:id="1625040372">
              <w:marLeft w:val="0"/>
              <w:marRight w:val="0"/>
              <w:marTop w:val="0"/>
              <w:marBottom w:val="0"/>
              <w:divBdr>
                <w:top w:val="none" w:sz="0" w:space="0" w:color="auto"/>
                <w:left w:val="none" w:sz="0" w:space="0" w:color="auto"/>
                <w:bottom w:val="none" w:sz="0" w:space="0" w:color="auto"/>
                <w:right w:val="none" w:sz="0" w:space="0" w:color="auto"/>
              </w:divBdr>
            </w:div>
            <w:div w:id="469591153">
              <w:marLeft w:val="0"/>
              <w:marRight w:val="0"/>
              <w:marTop w:val="0"/>
              <w:marBottom w:val="0"/>
              <w:divBdr>
                <w:top w:val="none" w:sz="0" w:space="0" w:color="auto"/>
                <w:left w:val="none" w:sz="0" w:space="0" w:color="auto"/>
                <w:bottom w:val="none" w:sz="0" w:space="0" w:color="auto"/>
                <w:right w:val="none" w:sz="0" w:space="0" w:color="auto"/>
              </w:divBdr>
            </w:div>
            <w:div w:id="1530799407">
              <w:marLeft w:val="0"/>
              <w:marRight w:val="0"/>
              <w:marTop w:val="0"/>
              <w:marBottom w:val="0"/>
              <w:divBdr>
                <w:top w:val="none" w:sz="0" w:space="0" w:color="auto"/>
                <w:left w:val="none" w:sz="0" w:space="0" w:color="auto"/>
                <w:bottom w:val="none" w:sz="0" w:space="0" w:color="auto"/>
                <w:right w:val="none" w:sz="0" w:space="0" w:color="auto"/>
              </w:divBdr>
            </w:div>
            <w:div w:id="374739915">
              <w:marLeft w:val="0"/>
              <w:marRight w:val="0"/>
              <w:marTop w:val="0"/>
              <w:marBottom w:val="0"/>
              <w:divBdr>
                <w:top w:val="none" w:sz="0" w:space="0" w:color="auto"/>
                <w:left w:val="none" w:sz="0" w:space="0" w:color="auto"/>
                <w:bottom w:val="none" w:sz="0" w:space="0" w:color="auto"/>
                <w:right w:val="none" w:sz="0" w:space="0" w:color="auto"/>
              </w:divBdr>
            </w:div>
            <w:div w:id="1894609169">
              <w:marLeft w:val="0"/>
              <w:marRight w:val="0"/>
              <w:marTop w:val="0"/>
              <w:marBottom w:val="0"/>
              <w:divBdr>
                <w:top w:val="none" w:sz="0" w:space="0" w:color="auto"/>
                <w:left w:val="none" w:sz="0" w:space="0" w:color="auto"/>
                <w:bottom w:val="none" w:sz="0" w:space="0" w:color="auto"/>
                <w:right w:val="none" w:sz="0" w:space="0" w:color="auto"/>
              </w:divBdr>
            </w:div>
            <w:div w:id="998195440">
              <w:marLeft w:val="0"/>
              <w:marRight w:val="0"/>
              <w:marTop w:val="0"/>
              <w:marBottom w:val="0"/>
              <w:divBdr>
                <w:top w:val="none" w:sz="0" w:space="0" w:color="auto"/>
                <w:left w:val="none" w:sz="0" w:space="0" w:color="auto"/>
                <w:bottom w:val="none" w:sz="0" w:space="0" w:color="auto"/>
                <w:right w:val="none" w:sz="0" w:space="0" w:color="auto"/>
              </w:divBdr>
            </w:div>
            <w:div w:id="1175418492">
              <w:marLeft w:val="0"/>
              <w:marRight w:val="0"/>
              <w:marTop w:val="0"/>
              <w:marBottom w:val="0"/>
              <w:divBdr>
                <w:top w:val="none" w:sz="0" w:space="0" w:color="auto"/>
                <w:left w:val="none" w:sz="0" w:space="0" w:color="auto"/>
                <w:bottom w:val="none" w:sz="0" w:space="0" w:color="auto"/>
                <w:right w:val="none" w:sz="0" w:space="0" w:color="auto"/>
              </w:divBdr>
            </w:div>
            <w:div w:id="604847345">
              <w:marLeft w:val="0"/>
              <w:marRight w:val="0"/>
              <w:marTop w:val="0"/>
              <w:marBottom w:val="0"/>
              <w:divBdr>
                <w:top w:val="none" w:sz="0" w:space="0" w:color="auto"/>
                <w:left w:val="none" w:sz="0" w:space="0" w:color="auto"/>
                <w:bottom w:val="none" w:sz="0" w:space="0" w:color="auto"/>
                <w:right w:val="none" w:sz="0" w:space="0" w:color="auto"/>
              </w:divBdr>
            </w:div>
            <w:div w:id="349066338">
              <w:marLeft w:val="0"/>
              <w:marRight w:val="0"/>
              <w:marTop w:val="0"/>
              <w:marBottom w:val="0"/>
              <w:divBdr>
                <w:top w:val="none" w:sz="0" w:space="0" w:color="auto"/>
                <w:left w:val="none" w:sz="0" w:space="0" w:color="auto"/>
                <w:bottom w:val="none" w:sz="0" w:space="0" w:color="auto"/>
                <w:right w:val="none" w:sz="0" w:space="0" w:color="auto"/>
              </w:divBdr>
            </w:div>
            <w:div w:id="1189023524">
              <w:marLeft w:val="0"/>
              <w:marRight w:val="0"/>
              <w:marTop w:val="0"/>
              <w:marBottom w:val="0"/>
              <w:divBdr>
                <w:top w:val="none" w:sz="0" w:space="0" w:color="auto"/>
                <w:left w:val="none" w:sz="0" w:space="0" w:color="auto"/>
                <w:bottom w:val="none" w:sz="0" w:space="0" w:color="auto"/>
                <w:right w:val="none" w:sz="0" w:space="0" w:color="auto"/>
              </w:divBdr>
            </w:div>
            <w:div w:id="1900749443">
              <w:marLeft w:val="0"/>
              <w:marRight w:val="0"/>
              <w:marTop w:val="0"/>
              <w:marBottom w:val="0"/>
              <w:divBdr>
                <w:top w:val="none" w:sz="0" w:space="0" w:color="auto"/>
                <w:left w:val="none" w:sz="0" w:space="0" w:color="auto"/>
                <w:bottom w:val="none" w:sz="0" w:space="0" w:color="auto"/>
                <w:right w:val="none" w:sz="0" w:space="0" w:color="auto"/>
              </w:divBdr>
            </w:div>
            <w:div w:id="509562508">
              <w:marLeft w:val="0"/>
              <w:marRight w:val="0"/>
              <w:marTop w:val="0"/>
              <w:marBottom w:val="0"/>
              <w:divBdr>
                <w:top w:val="none" w:sz="0" w:space="0" w:color="auto"/>
                <w:left w:val="none" w:sz="0" w:space="0" w:color="auto"/>
                <w:bottom w:val="none" w:sz="0" w:space="0" w:color="auto"/>
                <w:right w:val="none" w:sz="0" w:space="0" w:color="auto"/>
              </w:divBdr>
            </w:div>
            <w:div w:id="1716393788">
              <w:marLeft w:val="0"/>
              <w:marRight w:val="0"/>
              <w:marTop w:val="0"/>
              <w:marBottom w:val="0"/>
              <w:divBdr>
                <w:top w:val="none" w:sz="0" w:space="0" w:color="auto"/>
                <w:left w:val="none" w:sz="0" w:space="0" w:color="auto"/>
                <w:bottom w:val="none" w:sz="0" w:space="0" w:color="auto"/>
                <w:right w:val="none" w:sz="0" w:space="0" w:color="auto"/>
              </w:divBdr>
            </w:div>
            <w:div w:id="2029485244">
              <w:marLeft w:val="0"/>
              <w:marRight w:val="0"/>
              <w:marTop w:val="0"/>
              <w:marBottom w:val="0"/>
              <w:divBdr>
                <w:top w:val="none" w:sz="0" w:space="0" w:color="auto"/>
                <w:left w:val="none" w:sz="0" w:space="0" w:color="auto"/>
                <w:bottom w:val="none" w:sz="0" w:space="0" w:color="auto"/>
                <w:right w:val="none" w:sz="0" w:space="0" w:color="auto"/>
              </w:divBdr>
            </w:div>
            <w:div w:id="1824155005">
              <w:marLeft w:val="0"/>
              <w:marRight w:val="0"/>
              <w:marTop w:val="0"/>
              <w:marBottom w:val="0"/>
              <w:divBdr>
                <w:top w:val="none" w:sz="0" w:space="0" w:color="auto"/>
                <w:left w:val="none" w:sz="0" w:space="0" w:color="auto"/>
                <w:bottom w:val="none" w:sz="0" w:space="0" w:color="auto"/>
                <w:right w:val="none" w:sz="0" w:space="0" w:color="auto"/>
              </w:divBdr>
            </w:div>
            <w:div w:id="583993664">
              <w:marLeft w:val="0"/>
              <w:marRight w:val="0"/>
              <w:marTop w:val="0"/>
              <w:marBottom w:val="0"/>
              <w:divBdr>
                <w:top w:val="none" w:sz="0" w:space="0" w:color="auto"/>
                <w:left w:val="none" w:sz="0" w:space="0" w:color="auto"/>
                <w:bottom w:val="none" w:sz="0" w:space="0" w:color="auto"/>
                <w:right w:val="none" w:sz="0" w:space="0" w:color="auto"/>
              </w:divBdr>
            </w:div>
            <w:div w:id="1515529604">
              <w:marLeft w:val="0"/>
              <w:marRight w:val="0"/>
              <w:marTop w:val="0"/>
              <w:marBottom w:val="0"/>
              <w:divBdr>
                <w:top w:val="none" w:sz="0" w:space="0" w:color="auto"/>
                <w:left w:val="none" w:sz="0" w:space="0" w:color="auto"/>
                <w:bottom w:val="none" w:sz="0" w:space="0" w:color="auto"/>
                <w:right w:val="none" w:sz="0" w:space="0" w:color="auto"/>
              </w:divBdr>
            </w:div>
            <w:div w:id="1475634835">
              <w:marLeft w:val="0"/>
              <w:marRight w:val="0"/>
              <w:marTop w:val="0"/>
              <w:marBottom w:val="0"/>
              <w:divBdr>
                <w:top w:val="none" w:sz="0" w:space="0" w:color="auto"/>
                <w:left w:val="none" w:sz="0" w:space="0" w:color="auto"/>
                <w:bottom w:val="none" w:sz="0" w:space="0" w:color="auto"/>
                <w:right w:val="none" w:sz="0" w:space="0" w:color="auto"/>
              </w:divBdr>
            </w:div>
            <w:div w:id="1261524664">
              <w:marLeft w:val="0"/>
              <w:marRight w:val="0"/>
              <w:marTop w:val="0"/>
              <w:marBottom w:val="0"/>
              <w:divBdr>
                <w:top w:val="none" w:sz="0" w:space="0" w:color="auto"/>
                <w:left w:val="none" w:sz="0" w:space="0" w:color="auto"/>
                <w:bottom w:val="none" w:sz="0" w:space="0" w:color="auto"/>
                <w:right w:val="none" w:sz="0" w:space="0" w:color="auto"/>
              </w:divBdr>
            </w:div>
            <w:div w:id="1659723135">
              <w:marLeft w:val="0"/>
              <w:marRight w:val="0"/>
              <w:marTop w:val="0"/>
              <w:marBottom w:val="0"/>
              <w:divBdr>
                <w:top w:val="none" w:sz="0" w:space="0" w:color="auto"/>
                <w:left w:val="none" w:sz="0" w:space="0" w:color="auto"/>
                <w:bottom w:val="none" w:sz="0" w:space="0" w:color="auto"/>
                <w:right w:val="none" w:sz="0" w:space="0" w:color="auto"/>
              </w:divBdr>
            </w:div>
            <w:div w:id="1726754952">
              <w:marLeft w:val="0"/>
              <w:marRight w:val="0"/>
              <w:marTop w:val="0"/>
              <w:marBottom w:val="0"/>
              <w:divBdr>
                <w:top w:val="none" w:sz="0" w:space="0" w:color="auto"/>
                <w:left w:val="none" w:sz="0" w:space="0" w:color="auto"/>
                <w:bottom w:val="none" w:sz="0" w:space="0" w:color="auto"/>
                <w:right w:val="none" w:sz="0" w:space="0" w:color="auto"/>
              </w:divBdr>
            </w:div>
            <w:div w:id="1900894875">
              <w:marLeft w:val="0"/>
              <w:marRight w:val="0"/>
              <w:marTop w:val="0"/>
              <w:marBottom w:val="0"/>
              <w:divBdr>
                <w:top w:val="none" w:sz="0" w:space="0" w:color="auto"/>
                <w:left w:val="none" w:sz="0" w:space="0" w:color="auto"/>
                <w:bottom w:val="none" w:sz="0" w:space="0" w:color="auto"/>
                <w:right w:val="none" w:sz="0" w:space="0" w:color="auto"/>
              </w:divBdr>
            </w:div>
            <w:div w:id="157499604">
              <w:marLeft w:val="0"/>
              <w:marRight w:val="0"/>
              <w:marTop w:val="0"/>
              <w:marBottom w:val="0"/>
              <w:divBdr>
                <w:top w:val="none" w:sz="0" w:space="0" w:color="auto"/>
                <w:left w:val="none" w:sz="0" w:space="0" w:color="auto"/>
                <w:bottom w:val="none" w:sz="0" w:space="0" w:color="auto"/>
                <w:right w:val="none" w:sz="0" w:space="0" w:color="auto"/>
              </w:divBdr>
            </w:div>
            <w:div w:id="753403322">
              <w:marLeft w:val="0"/>
              <w:marRight w:val="0"/>
              <w:marTop w:val="0"/>
              <w:marBottom w:val="0"/>
              <w:divBdr>
                <w:top w:val="none" w:sz="0" w:space="0" w:color="auto"/>
                <w:left w:val="none" w:sz="0" w:space="0" w:color="auto"/>
                <w:bottom w:val="none" w:sz="0" w:space="0" w:color="auto"/>
                <w:right w:val="none" w:sz="0" w:space="0" w:color="auto"/>
              </w:divBdr>
            </w:div>
            <w:div w:id="695237261">
              <w:marLeft w:val="0"/>
              <w:marRight w:val="0"/>
              <w:marTop w:val="0"/>
              <w:marBottom w:val="0"/>
              <w:divBdr>
                <w:top w:val="none" w:sz="0" w:space="0" w:color="auto"/>
                <w:left w:val="none" w:sz="0" w:space="0" w:color="auto"/>
                <w:bottom w:val="none" w:sz="0" w:space="0" w:color="auto"/>
                <w:right w:val="none" w:sz="0" w:space="0" w:color="auto"/>
              </w:divBdr>
            </w:div>
            <w:div w:id="275989378">
              <w:marLeft w:val="0"/>
              <w:marRight w:val="0"/>
              <w:marTop w:val="0"/>
              <w:marBottom w:val="0"/>
              <w:divBdr>
                <w:top w:val="none" w:sz="0" w:space="0" w:color="auto"/>
                <w:left w:val="none" w:sz="0" w:space="0" w:color="auto"/>
                <w:bottom w:val="none" w:sz="0" w:space="0" w:color="auto"/>
                <w:right w:val="none" w:sz="0" w:space="0" w:color="auto"/>
              </w:divBdr>
            </w:div>
            <w:div w:id="1957759311">
              <w:marLeft w:val="0"/>
              <w:marRight w:val="0"/>
              <w:marTop w:val="0"/>
              <w:marBottom w:val="0"/>
              <w:divBdr>
                <w:top w:val="none" w:sz="0" w:space="0" w:color="auto"/>
                <w:left w:val="none" w:sz="0" w:space="0" w:color="auto"/>
                <w:bottom w:val="none" w:sz="0" w:space="0" w:color="auto"/>
                <w:right w:val="none" w:sz="0" w:space="0" w:color="auto"/>
              </w:divBdr>
            </w:div>
            <w:div w:id="912933234">
              <w:marLeft w:val="0"/>
              <w:marRight w:val="0"/>
              <w:marTop w:val="0"/>
              <w:marBottom w:val="0"/>
              <w:divBdr>
                <w:top w:val="none" w:sz="0" w:space="0" w:color="auto"/>
                <w:left w:val="none" w:sz="0" w:space="0" w:color="auto"/>
                <w:bottom w:val="none" w:sz="0" w:space="0" w:color="auto"/>
                <w:right w:val="none" w:sz="0" w:space="0" w:color="auto"/>
              </w:divBdr>
            </w:div>
            <w:div w:id="1520894557">
              <w:marLeft w:val="0"/>
              <w:marRight w:val="0"/>
              <w:marTop w:val="0"/>
              <w:marBottom w:val="0"/>
              <w:divBdr>
                <w:top w:val="none" w:sz="0" w:space="0" w:color="auto"/>
                <w:left w:val="none" w:sz="0" w:space="0" w:color="auto"/>
                <w:bottom w:val="none" w:sz="0" w:space="0" w:color="auto"/>
                <w:right w:val="none" w:sz="0" w:space="0" w:color="auto"/>
              </w:divBdr>
            </w:div>
            <w:div w:id="707029890">
              <w:marLeft w:val="0"/>
              <w:marRight w:val="0"/>
              <w:marTop w:val="0"/>
              <w:marBottom w:val="0"/>
              <w:divBdr>
                <w:top w:val="none" w:sz="0" w:space="0" w:color="auto"/>
                <w:left w:val="none" w:sz="0" w:space="0" w:color="auto"/>
                <w:bottom w:val="none" w:sz="0" w:space="0" w:color="auto"/>
                <w:right w:val="none" w:sz="0" w:space="0" w:color="auto"/>
              </w:divBdr>
            </w:div>
            <w:div w:id="272631782">
              <w:marLeft w:val="0"/>
              <w:marRight w:val="0"/>
              <w:marTop w:val="0"/>
              <w:marBottom w:val="0"/>
              <w:divBdr>
                <w:top w:val="none" w:sz="0" w:space="0" w:color="auto"/>
                <w:left w:val="none" w:sz="0" w:space="0" w:color="auto"/>
                <w:bottom w:val="none" w:sz="0" w:space="0" w:color="auto"/>
                <w:right w:val="none" w:sz="0" w:space="0" w:color="auto"/>
              </w:divBdr>
            </w:div>
            <w:div w:id="6565241">
              <w:marLeft w:val="0"/>
              <w:marRight w:val="0"/>
              <w:marTop w:val="0"/>
              <w:marBottom w:val="0"/>
              <w:divBdr>
                <w:top w:val="none" w:sz="0" w:space="0" w:color="auto"/>
                <w:left w:val="none" w:sz="0" w:space="0" w:color="auto"/>
                <w:bottom w:val="none" w:sz="0" w:space="0" w:color="auto"/>
                <w:right w:val="none" w:sz="0" w:space="0" w:color="auto"/>
              </w:divBdr>
            </w:div>
            <w:div w:id="345324226">
              <w:marLeft w:val="0"/>
              <w:marRight w:val="0"/>
              <w:marTop w:val="0"/>
              <w:marBottom w:val="0"/>
              <w:divBdr>
                <w:top w:val="none" w:sz="0" w:space="0" w:color="auto"/>
                <w:left w:val="none" w:sz="0" w:space="0" w:color="auto"/>
                <w:bottom w:val="none" w:sz="0" w:space="0" w:color="auto"/>
                <w:right w:val="none" w:sz="0" w:space="0" w:color="auto"/>
              </w:divBdr>
            </w:div>
            <w:div w:id="867184788">
              <w:marLeft w:val="0"/>
              <w:marRight w:val="0"/>
              <w:marTop w:val="0"/>
              <w:marBottom w:val="0"/>
              <w:divBdr>
                <w:top w:val="none" w:sz="0" w:space="0" w:color="auto"/>
                <w:left w:val="none" w:sz="0" w:space="0" w:color="auto"/>
                <w:bottom w:val="none" w:sz="0" w:space="0" w:color="auto"/>
                <w:right w:val="none" w:sz="0" w:space="0" w:color="auto"/>
              </w:divBdr>
            </w:div>
            <w:div w:id="1039160720">
              <w:marLeft w:val="0"/>
              <w:marRight w:val="0"/>
              <w:marTop w:val="0"/>
              <w:marBottom w:val="0"/>
              <w:divBdr>
                <w:top w:val="none" w:sz="0" w:space="0" w:color="auto"/>
                <w:left w:val="none" w:sz="0" w:space="0" w:color="auto"/>
                <w:bottom w:val="none" w:sz="0" w:space="0" w:color="auto"/>
                <w:right w:val="none" w:sz="0" w:space="0" w:color="auto"/>
              </w:divBdr>
            </w:div>
            <w:div w:id="611480454">
              <w:marLeft w:val="0"/>
              <w:marRight w:val="0"/>
              <w:marTop w:val="0"/>
              <w:marBottom w:val="0"/>
              <w:divBdr>
                <w:top w:val="none" w:sz="0" w:space="0" w:color="auto"/>
                <w:left w:val="none" w:sz="0" w:space="0" w:color="auto"/>
                <w:bottom w:val="none" w:sz="0" w:space="0" w:color="auto"/>
                <w:right w:val="none" w:sz="0" w:space="0" w:color="auto"/>
              </w:divBdr>
            </w:div>
            <w:div w:id="345600309">
              <w:marLeft w:val="0"/>
              <w:marRight w:val="0"/>
              <w:marTop w:val="0"/>
              <w:marBottom w:val="0"/>
              <w:divBdr>
                <w:top w:val="none" w:sz="0" w:space="0" w:color="auto"/>
                <w:left w:val="none" w:sz="0" w:space="0" w:color="auto"/>
                <w:bottom w:val="none" w:sz="0" w:space="0" w:color="auto"/>
                <w:right w:val="none" w:sz="0" w:space="0" w:color="auto"/>
              </w:divBdr>
            </w:div>
            <w:div w:id="670451767">
              <w:marLeft w:val="0"/>
              <w:marRight w:val="0"/>
              <w:marTop w:val="0"/>
              <w:marBottom w:val="0"/>
              <w:divBdr>
                <w:top w:val="none" w:sz="0" w:space="0" w:color="auto"/>
                <w:left w:val="none" w:sz="0" w:space="0" w:color="auto"/>
                <w:bottom w:val="none" w:sz="0" w:space="0" w:color="auto"/>
                <w:right w:val="none" w:sz="0" w:space="0" w:color="auto"/>
              </w:divBdr>
            </w:div>
            <w:div w:id="112868112">
              <w:marLeft w:val="0"/>
              <w:marRight w:val="0"/>
              <w:marTop w:val="0"/>
              <w:marBottom w:val="0"/>
              <w:divBdr>
                <w:top w:val="none" w:sz="0" w:space="0" w:color="auto"/>
                <w:left w:val="none" w:sz="0" w:space="0" w:color="auto"/>
                <w:bottom w:val="none" w:sz="0" w:space="0" w:color="auto"/>
                <w:right w:val="none" w:sz="0" w:space="0" w:color="auto"/>
              </w:divBdr>
            </w:div>
            <w:div w:id="1816870522">
              <w:marLeft w:val="0"/>
              <w:marRight w:val="0"/>
              <w:marTop w:val="0"/>
              <w:marBottom w:val="0"/>
              <w:divBdr>
                <w:top w:val="none" w:sz="0" w:space="0" w:color="auto"/>
                <w:left w:val="none" w:sz="0" w:space="0" w:color="auto"/>
                <w:bottom w:val="none" w:sz="0" w:space="0" w:color="auto"/>
                <w:right w:val="none" w:sz="0" w:space="0" w:color="auto"/>
              </w:divBdr>
            </w:div>
            <w:div w:id="1542477750">
              <w:marLeft w:val="0"/>
              <w:marRight w:val="0"/>
              <w:marTop w:val="0"/>
              <w:marBottom w:val="0"/>
              <w:divBdr>
                <w:top w:val="none" w:sz="0" w:space="0" w:color="auto"/>
                <w:left w:val="none" w:sz="0" w:space="0" w:color="auto"/>
                <w:bottom w:val="none" w:sz="0" w:space="0" w:color="auto"/>
                <w:right w:val="none" w:sz="0" w:space="0" w:color="auto"/>
              </w:divBdr>
            </w:div>
            <w:div w:id="1993022816">
              <w:marLeft w:val="0"/>
              <w:marRight w:val="0"/>
              <w:marTop w:val="0"/>
              <w:marBottom w:val="0"/>
              <w:divBdr>
                <w:top w:val="none" w:sz="0" w:space="0" w:color="auto"/>
                <w:left w:val="none" w:sz="0" w:space="0" w:color="auto"/>
                <w:bottom w:val="none" w:sz="0" w:space="0" w:color="auto"/>
                <w:right w:val="none" w:sz="0" w:space="0" w:color="auto"/>
              </w:divBdr>
            </w:div>
            <w:div w:id="2126532269">
              <w:marLeft w:val="0"/>
              <w:marRight w:val="0"/>
              <w:marTop w:val="0"/>
              <w:marBottom w:val="0"/>
              <w:divBdr>
                <w:top w:val="none" w:sz="0" w:space="0" w:color="auto"/>
                <w:left w:val="none" w:sz="0" w:space="0" w:color="auto"/>
                <w:bottom w:val="none" w:sz="0" w:space="0" w:color="auto"/>
                <w:right w:val="none" w:sz="0" w:space="0" w:color="auto"/>
              </w:divBdr>
            </w:div>
            <w:div w:id="1464035762">
              <w:marLeft w:val="0"/>
              <w:marRight w:val="0"/>
              <w:marTop w:val="0"/>
              <w:marBottom w:val="0"/>
              <w:divBdr>
                <w:top w:val="none" w:sz="0" w:space="0" w:color="auto"/>
                <w:left w:val="none" w:sz="0" w:space="0" w:color="auto"/>
                <w:bottom w:val="none" w:sz="0" w:space="0" w:color="auto"/>
                <w:right w:val="none" w:sz="0" w:space="0" w:color="auto"/>
              </w:divBdr>
            </w:div>
            <w:div w:id="1965842792">
              <w:marLeft w:val="0"/>
              <w:marRight w:val="0"/>
              <w:marTop w:val="0"/>
              <w:marBottom w:val="0"/>
              <w:divBdr>
                <w:top w:val="none" w:sz="0" w:space="0" w:color="auto"/>
                <w:left w:val="none" w:sz="0" w:space="0" w:color="auto"/>
                <w:bottom w:val="none" w:sz="0" w:space="0" w:color="auto"/>
                <w:right w:val="none" w:sz="0" w:space="0" w:color="auto"/>
              </w:divBdr>
            </w:div>
            <w:div w:id="43797864">
              <w:marLeft w:val="0"/>
              <w:marRight w:val="0"/>
              <w:marTop w:val="0"/>
              <w:marBottom w:val="0"/>
              <w:divBdr>
                <w:top w:val="none" w:sz="0" w:space="0" w:color="auto"/>
                <w:left w:val="none" w:sz="0" w:space="0" w:color="auto"/>
                <w:bottom w:val="none" w:sz="0" w:space="0" w:color="auto"/>
                <w:right w:val="none" w:sz="0" w:space="0" w:color="auto"/>
              </w:divBdr>
            </w:div>
            <w:div w:id="1009528111">
              <w:marLeft w:val="0"/>
              <w:marRight w:val="0"/>
              <w:marTop w:val="0"/>
              <w:marBottom w:val="0"/>
              <w:divBdr>
                <w:top w:val="none" w:sz="0" w:space="0" w:color="auto"/>
                <w:left w:val="none" w:sz="0" w:space="0" w:color="auto"/>
                <w:bottom w:val="none" w:sz="0" w:space="0" w:color="auto"/>
                <w:right w:val="none" w:sz="0" w:space="0" w:color="auto"/>
              </w:divBdr>
            </w:div>
            <w:div w:id="196701109">
              <w:marLeft w:val="0"/>
              <w:marRight w:val="0"/>
              <w:marTop w:val="0"/>
              <w:marBottom w:val="0"/>
              <w:divBdr>
                <w:top w:val="none" w:sz="0" w:space="0" w:color="auto"/>
                <w:left w:val="none" w:sz="0" w:space="0" w:color="auto"/>
                <w:bottom w:val="none" w:sz="0" w:space="0" w:color="auto"/>
                <w:right w:val="none" w:sz="0" w:space="0" w:color="auto"/>
              </w:divBdr>
            </w:div>
            <w:div w:id="627928707">
              <w:marLeft w:val="0"/>
              <w:marRight w:val="0"/>
              <w:marTop w:val="0"/>
              <w:marBottom w:val="0"/>
              <w:divBdr>
                <w:top w:val="none" w:sz="0" w:space="0" w:color="auto"/>
                <w:left w:val="none" w:sz="0" w:space="0" w:color="auto"/>
                <w:bottom w:val="none" w:sz="0" w:space="0" w:color="auto"/>
                <w:right w:val="none" w:sz="0" w:space="0" w:color="auto"/>
              </w:divBdr>
            </w:div>
            <w:div w:id="896624943">
              <w:marLeft w:val="0"/>
              <w:marRight w:val="0"/>
              <w:marTop w:val="0"/>
              <w:marBottom w:val="0"/>
              <w:divBdr>
                <w:top w:val="none" w:sz="0" w:space="0" w:color="auto"/>
                <w:left w:val="none" w:sz="0" w:space="0" w:color="auto"/>
                <w:bottom w:val="none" w:sz="0" w:space="0" w:color="auto"/>
                <w:right w:val="none" w:sz="0" w:space="0" w:color="auto"/>
              </w:divBdr>
            </w:div>
            <w:div w:id="1483237165">
              <w:marLeft w:val="0"/>
              <w:marRight w:val="0"/>
              <w:marTop w:val="0"/>
              <w:marBottom w:val="0"/>
              <w:divBdr>
                <w:top w:val="none" w:sz="0" w:space="0" w:color="auto"/>
                <w:left w:val="none" w:sz="0" w:space="0" w:color="auto"/>
                <w:bottom w:val="none" w:sz="0" w:space="0" w:color="auto"/>
                <w:right w:val="none" w:sz="0" w:space="0" w:color="auto"/>
              </w:divBdr>
            </w:div>
            <w:div w:id="1500730203">
              <w:marLeft w:val="0"/>
              <w:marRight w:val="0"/>
              <w:marTop w:val="0"/>
              <w:marBottom w:val="0"/>
              <w:divBdr>
                <w:top w:val="none" w:sz="0" w:space="0" w:color="auto"/>
                <w:left w:val="none" w:sz="0" w:space="0" w:color="auto"/>
                <w:bottom w:val="none" w:sz="0" w:space="0" w:color="auto"/>
                <w:right w:val="none" w:sz="0" w:space="0" w:color="auto"/>
              </w:divBdr>
            </w:div>
            <w:div w:id="1902673801">
              <w:marLeft w:val="0"/>
              <w:marRight w:val="0"/>
              <w:marTop w:val="0"/>
              <w:marBottom w:val="0"/>
              <w:divBdr>
                <w:top w:val="none" w:sz="0" w:space="0" w:color="auto"/>
                <w:left w:val="none" w:sz="0" w:space="0" w:color="auto"/>
                <w:bottom w:val="none" w:sz="0" w:space="0" w:color="auto"/>
                <w:right w:val="none" w:sz="0" w:space="0" w:color="auto"/>
              </w:divBdr>
            </w:div>
            <w:div w:id="1717393517">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 w:id="1902521194">
              <w:marLeft w:val="0"/>
              <w:marRight w:val="0"/>
              <w:marTop w:val="0"/>
              <w:marBottom w:val="0"/>
              <w:divBdr>
                <w:top w:val="none" w:sz="0" w:space="0" w:color="auto"/>
                <w:left w:val="none" w:sz="0" w:space="0" w:color="auto"/>
                <w:bottom w:val="none" w:sz="0" w:space="0" w:color="auto"/>
                <w:right w:val="none" w:sz="0" w:space="0" w:color="auto"/>
              </w:divBdr>
            </w:div>
            <w:div w:id="82580207">
              <w:marLeft w:val="0"/>
              <w:marRight w:val="0"/>
              <w:marTop w:val="0"/>
              <w:marBottom w:val="0"/>
              <w:divBdr>
                <w:top w:val="none" w:sz="0" w:space="0" w:color="auto"/>
                <w:left w:val="none" w:sz="0" w:space="0" w:color="auto"/>
                <w:bottom w:val="none" w:sz="0" w:space="0" w:color="auto"/>
                <w:right w:val="none" w:sz="0" w:space="0" w:color="auto"/>
              </w:divBdr>
            </w:div>
            <w:div w:id="1748576388">
              <w:marLeft w:val="0"/>
              <w:marRight w:val="0"/>
              <w:marTop w:val="0"/>
              <w:marBottom w:val="0"/>
              <w:divBdr>
                <w:top w:val="none" w:sz="0" w:space="0" w:color="auto"/>
                <w:left w:val="none" w:sz="0" w:space="0" w:color="auto"/>
                <w:bottom w:val="none" w:sz="0" w:space="0" w:color="auto"/>
                <w:right w:val="none" w:sz="0" w:space="0" w:color="auto"/>
              </w:divBdr>
            </w:div>
            <w:div w:id="1681202823">
              <w:marLeft w:val="0"/>
              <w:marRight w:val="0"/>
              <w:marTop w:val="0"/>
              <w:marBottom w:val="0"/>
              <w:divBdr>
                <w:top w:val="none" w:sz="0" w:space="0" w:color="auto"/>
                <w:left w:val="none" w:sz="0" w:space="0" w:color="auto"/>
                <w:bottom w:val="none" w:sz="0" w:space="0" w:color="auto"/>
                <w:right w:val="none" w:sz="0" w:space="0" w:color="auto"/>
              </w:divBdr>
            </w:div>
            <w:div w:id="554699345">
              <w:marLeft w:val="0"/>
              <w:marRight w:val="0"/>
              <w:marTop w:val="0"/>
              <w:marBottom w:val="0"/>
              <w:divBdr>
                <w:top w:val="none" w:sz="0" w:space="0" w:color="auto"/>
                <w:left w:val="none" w:sz="0" w:space="0" w:color="auto"/>
                <w:bottom w:val="none" w:sz="0" w:space="0" w:color="auto"/>
                <w:right w:val="none" w:sz="0" w:space="0" w:color="auto"/>
              </w:divBdr>
            </w:div>
            <w:div w:id="1580091152">
              <w:marLeft w:val="0"/>
              <w:marRight w:val="0"/>
              <w:marTop w:val="0"/>
              <w:marBottom w:val="0"/>
              <w:divBdr>
                <w:top w:val="none" w:sz="0" w:space="0" w:color="auto"/>
                <w:left w:val="none" w:sz="0" w:space="0" w:color="auto"/>
                <w:bottom w:val="none" w:sz="0" w:space="0" w:color="auto"/>
                <w:right w:val="none" w:sz="0" w:space="0" w:color="auto"/>
              </w:divBdr>
            </w:div>
            <w:div w:id="1111783420">
              <w:marLeft w:val="0"/>
              <w:marRight w:val="0"/>
              <w:marTop w:val="0"/>
              <w:marBottom w:val="0"/>
              <w:divBdr>
                <w:top w:val="none" w:sz="0" w:space="0" w:color="auto"/>
                <w:left w:val="none" w:sz="0" w:space="0" w:color="auto"/>
                <w:bottom w:val="none" w:sz="0" w:space="0" w:color="auto"/>
                <w:right w:val="none" w:sz="0" w:space="0" w:color="auto"/>
              </w:divBdr>
            </w:div>
            <w:div w:id="830606599">
              <w:marLeft w:val="0"/>
              <w:marRight w:val="0"/>
              <w:marTop w:val="0"/>
              <w:marBottom w:val="0"/>
              <w:divBdr>
                <w:top w:val="none" w:sz="0" w:space="0" w:color="auto"/>
                <w:left w:val="none" w:sz="0" w:space="0" w:color="auto"/>
                <w:bottom w:val="none" w:sz="0" w:space="0" w:color="auto"/>
                <w:right w:val="none" w:sz="0" w:space="0" w:color="auto"/>
              </w:divBdr>
            </w:div>
            <w:div w:id="1084767313">
              <w:marLeft w:val="0"/>
              <w:marRight w:val="0"/>
              <w:marTop w:val="0"/>
              <w:marBottom w:val="0"/>
              <w:divBdr>
                <w:top w:val="none" w:sz="0" w:space="0" w:color="auto"/>
                <w:left w:val="none" w:sz="0" w:space="0" w:color="auto"/>
                <w:bottom w:val="none" w:sz="0" w:space="0" w:color="auto"/>
                <w:right w:val="none" w:sz="0" w:space="0" w:color="auto"/>
              </w:divBdr>
            </w:div>
            <w:div w:id="417406019">
              <w:marLeft w:val="0"/>
              <w:marRight w:val="0"/>
              <w:marTop w:val="0"/>
              <w:marBottom w:val="0"/>
              <w:divBdr>
                <w:top w:val="none" w:sz="0" w:space="0" w:color="auto"/>
                <w:left w:val="none" w:sz="0" w:space="0" w:color="auto"/>
                <w:bottom w:val="none" w:sz="0" w:space="0" w:color="auto"/>
                <w:right w:val="none" w:sz="0" w:space="0" w:color="auto"/>
              </w:divBdr>
            </w:div>
            <w:div w:id="1498690012">
              <w:marLeft w:val="0"/>
              <w:marRight w:val="0"/>
              <w:marTop w:val="0"/>
              <w:marBottom w:val="0"/>
              <w:divBdr>
                <w:top w:val="none" w:sz="0" w:space="0" w:color="auto"/>
                <w:left w:val="none" w:sz="0" w:space="0" w:color="auto"/>
                <w:bottom w:val="none" w:sz="0" w:space="0" w:color="auto"/>
                <w:right w:val="none" w:sz="0" w:space="0" w:color="auto"/>
              </w:divBdr>
            </w:div>
            <w:div w:id="1814515753">
              <w:marLeft w:val="0"/>
              <w:marRight w:val="0"/>
              <w:marTop w:val="0"/>
              <w:marBottom w:val="0"/>
              <w:divBdr>
                <w:top w:val="none" w:sz="0" w:space="0" w:color="auto"/>
                <w:left w:val="none" w:sz="0" w:space="0" w:color="auto"/>
                <w:bottom w:val="none" w:sz="0" w:space="0" w:color="auto"/>
                <w:right w:val="none" w:sz="0" w:space="0" w:color="auto"/>
              </w:divBdr>
            </w:div>
            <w:div w:id="1407143516">
              <w:marLeft w:val="0"/>
              <w:marRight w:val="0"/>
              <w:marTop w:val="0"/>
              <w:marBottom w:val="0"/>
              <w:divBdr>
                <w:top w:val="none" w:sz="0" w:space="0" w:color="auto"/>
                <w:left w:val="none" w:sz="0" w:space="0" w:color="auto"/>
                <w:bottom w:val="none" w:sz="0" w:space="0" w:color="auto"/>
                <w:right w:val="none" w:sz="0" w:space="0" w:color="auto"/>
              </w:divBdr>
            </w:div>
            <w:div w:id="813371126">
              <w:marLeft w:val="0"/>
              <w:marRight w:val="0"/>
              <w:marTop w:val="0"/>
              <w:marBottom w:val="0"/>
              <w:divBdr>
                <w:top w:val="none" w:sz="0" w:space="0" w:color="auto"/>
                <w:left w:val="none" w:sz="0" w:space="0" w:color="auto"/>
                <w:bottom w:val="none" w:sz="0" w:space="0" w:color="auto"/>
                <w:right w:val="none" w:sz="0" w:space="0" w:color="auto"/>
              </w:divBdr>
            </w:div>
            <w:div w:id="83500299">
              <w:marLeft w:val="0"/>
              <w:marRight w:val="0"/>
              <w:marTop w:val="0"/>
              <w:marBottom w:val="0"/>
              <w:divBdr>
                <w:top w:val="none" w:sz="0" w:space="0" w:color="auto"/>
                <w:left w:val="none" w:sz="0" w:space="0" w:color="auto"/>
                <w:bottom w:val="none" w:sz="0" w:space="0" w:color="auto"/>
                <w:right w:val="none" w:sz="0" w:space="0" w:color="auto"/>
              </w:divBdr>
            </w:div>
            <w:div w:id="1275095233">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370371064">
              <w:marLeft w:val="0"/>
              <w:marRight w:val="0"/>
              <w:marTop w:val="0"/>
              <w:marBottom w:val="0"/>
              <w:divBdr>
                <w:top w:val="none" w:sz="0" w:space="0" w:color="auto"/>
                <w:left w:val="none" w:sz="0" w:space="0" w:color="auto"/>
                <w:bottom w:val="none" w:sz="0" w:space="0" w:color="auto"/>
                <w:right w:val="none" w:sz="0" w:space="0" w:color="auto"/>
              </w:divBdr>
            </w:div>
            <w:div w:id="1518621976">
              <w:marLeft w:val="0"/>
              <w:marRight w:val="0"/>
              <w:marTop w:val="0"/>
              <w:marBottom w:val="0"/>
              <w:divBdr>
                <w:top w:val="none" w:sz="0" w:space="0" w:color="auto"/>
                <w:left w:val="none" w:sz="0" w:space="0" w:color="auto"/>
                <w:bottom w:val="none" w:sz="0" w:space="0" w:color="auto"/>
                <w:right w:val="none" w:sz="0" w:space="0" w:color="auto"/>
              </w:divBdr>
            </w:div>
            <w:div w:id="697658617">
              <w:marLeft w:val="0"/>
              <w:marRight w:val="0"/>
              <w:marTop w:val="0"/>
              <w:marBottom w:val="0"/>
              <w:divBdr>
                <w:top w:val="none" w:sz="0" w:space="0" w:color="auto"/>
                <w:left w:val="none" w:sz="0" w:space="0" w:color="auto"/>
                <w:bottom w:val="none" w:sz="0" w:space="0" w:color="auto"/>
                <w:right w:val="none" w:sz="0" w:space="0" w:color="auto"/>
              </w:divBdr>
            </w:div>
            <w:div w:id="594828191">
              <w:marLeft w:val="0"/>
              <w:marRight w:val="0"/>
              <w:marTop w:val="0"/>
              <w:marBottom w:val="0"/>
              <w:divBdr>
                <w:top w:val="none" w:sz="0" w:space="0" w:color="auto"/>
                <w:left w:val="none" w:sz="0" w:space="0" w:color="auto"/>
                <w:bottom w:val="none" w:sz="0" w:space="0" w:color="auto"/>
                <w:right w:val="none" w:sz="0" w:space="0" w:color="auto"/>
              </w:divBdr>
            </w:div>
            <w:div w:id="395905593">
              <w:marLeft w:val="0"/>
              <w:marRight w:val="0"/>
              <w:marTop w:val="0"/>
              <w:marBottom w:val="0"/>
              <w:divBdr>
                <w:top w:val="none" w:sz="0" w:space="0" w:color="auto"/>
                <w:left w:val="none" w:sz="0" w:space="0" w:color="auto"/>
                <w:bottom w:val="none" w:sz="0" w:space="0" w:color="auto"/>
                <w:right w:val="none" w:sz="0" w:space="0" w:color="auto"/>
              </w:divBdr>
            </w:div>
            <w:div w:id="1175921879">
              <w:marLeft w:val="0"/>
              <w:marRight w:val="0"/>
              <w:marTop w:val="0"/>
              <w:marBottom w:val="0"/>
              <w:divBdr>
                <w:top w:val="none" w:sz="0" w:space="0" w:color="auto"/>
                <w:left w:val="none" w:sz="0" w:space="0" w:color="auto"/>
                <w:bottom w:val="none" w:sz="0" w:space="0" w:color="auto"/>
                <w:right w:val="none" w:sz="0" w:space="0" w:color="auto"/>
              </w:divBdr>
            </w:div>
            <w:div w:id="1649361745">
              <w:marLeft w:val="0"/>
              <w:marRight w:val="0"/>
              <w:marTop w:val="0"/>
              <w:marBottom w:val="0"/>
              <w:divBdr>
                <w:top w:val="none" w:sz="0" w:space="0" w:color="auto"/>
                <w:left w:val="none" w:sz="0" w:space="0" w:color="auto"/>
                <w:bottom w:val="none" w:sz="0" w:space="0" w:color="auto"/>
                <w:right w:val="none" w:sz="0" w:space="0" w:color="auto"/>
              </w:divBdr>
            </w:div>
            <w:div w:id="326903597">
              <w:marLeft w:val="0"/>
              <w:marRight w:val="0"/>
              <w:marTop w:val="0"/>
              <w:marBottom w:val="0"/>
              <w:divBdr>
                <w:top w:val="none" w:sz="0" w:space="0" w:color="auto"/>
                <w:left w:val="none" w:sz="0" w:space="0" w:color="auto"/>
                <w:bottom w:val="none" w:sz="0" w:space="0" w:color="auto"/>
                <w:right w:val="none" w:sz="0" w:space="0" w:color="auto"/>
              </w:divBdr>
            </w:div>
            <w:div w:id="2074545291">
              <w:marLeft w:val="0"/>
              <w:marRight w:val="0"/>
              <w:marTop w:val="0"/>
              <w:marBottom w:val="0"/>
              <w:divBdr>
                <w:top w:val="none" w:sz="0" w:space="0" w:color="auto"/>
                <w:left w:val="none" w:sz="0" w:space="0" w:color="auto"/>
                <w:bottom w:val="none" w:sz="0" w:space="0" w:color="auto"/>
                <w:right w:val="none" w:sz="0" w:space="0" w:color="auto"/>
              </w:divBdr>
            </w:div>
            <w:div w:id="1138644719">
              <w:marLeft w:val="0"/>
              <w:marRight w:val="0"/>
              <w:marTop w:val="0"/>
              <w:marBottom w:val="0"/>
              <w:divBdr>
                <w:top w:val="none" w:sz="0" w:space="0" w:color="auto"/>
                <w:left w:val="none" w:sz="0" w:space="0" w:color="auto"/>
                <w:bottom w:val="none" w:sz="0" w:space="0" w:color="auto"/>
                <w:right w:val="none" w:sz="0" w:space="0" w:color="auto"/>
              </w:divBdr>
            </w:div>
            <w:div w:id="1004623238">
              <w:marLeft w:val="0"/>
              <w:marRight w:val="0"/>
              <w:marTop w:val="0"/>
              <w:marBottom w:val="0"/>
              <w:divBdr>
                <w:top w:val="none" w:sz="0" w:space="0" w:color="auto"/>
                <w:left w:val="none" w:sz="0" w:space="0" w:color="auto"/>
                <w:bottom w:val="none" w:sz="0" w:space="0" w:color="auto"/>
                <w:right w:val="none" w:sz="0" w:space="0" w:color="auto"/>
              </w:divBdr>
            </w:div>
            <w:div w:id="514000533">
              <w:marLeft w:val="0"/>
              <w:marRight w:val="0"/>
              <w:marTop w:val="0"/>
              <w:marBottom w:val="0"/>
              <w:divBdr>
                <w:top w:val="none" w:sz="0" w:space="0" w:color="auto"/>
                <w:left w:val="none" w:sz="0" w:space="0" w:color="auto"/>
                <w:bottom w:val="none" w:sz="0" w:space="0" w:color="auto"/>
                <w:right w:val="none" w:sz="0" w:space="0" w:color="auto"/>
              </w:divBdr>
            </w:div>
            <w:div w:id="152064568">
              <w:marLeft w:val="0"/>
              <w:marRight w:val="0"/>
              <w:marTop w:val="0"/>
              <w:marBottom w:val="0"/>
              <w:divBdr>
                <w:top w:val="none" w:sz="0" w:space="0" w:color="auto"/>
                <w:left w:val="none" w:sz="0" w:space="0" w:color="auto"/>
                <w:bottom w:val="none" w:sz="0" w:space="0" w:color="auto"/>
                <w:right w:val="none" w:sz="0" w:space="0" w:color="auto"/>
              </w:divBdr>
            </w:div>
            <w:div w:id="1349017960">
              <w:marLeft w:val="0"/>
              <w:marRight w:val="0"/>
              <w:marTop w:val="0"/>
              <w:marBottom w:val="0"/>
              <w:divBdr>
                <w:top w:val="none" w:sz="0" w:space="0" w:color="auto"/>
                <w:left w:val="none" w:sz="0" w:space="0" w:color="auto"/>
                <w:bottom w:val="none" w:sz="0" w:space="0" w:color="auto"/>
                <w:right w:val="none" w:sz="0" w:space="0" w:color="auto"/>
              </w:divBdr>
            </w:div>
            <w:div w:id="1833446340">
              <w:marLeft w:val="0"/>
              <w:marRight w:val="0"/>
              <w:marTop w:val="0"/>
              <w:marBottom w:val="0"/>
              <w:divBdr>
                <w:top w:val="none" w:sz="0" w:space="0" w:color="auto"/>
                <w:left w:val="none" w:sz="0" w:space="0" w:color="auto"/>
                <w:bottom w:val="none" w:sz="0" w:space="0" w:color="auto"/>
                <w:right w:val="none" w:sz="0" w:space="0" w:color="auto"/>
              </w:divBdr>
            </w:div>
            <w:div w:id="216817339">
              <w:marLeft w:val="0"/>
              <w:marRight w:val="0"/>
              <w:marTop w:val="0"/>
              <w:marBottom w:val="0"/>
              <w:divBdr>
                <w:top w:val="none" w:sz="0" w:space="0" w:color="auto"/>
                <w:left w:val="none" w:sz="0" w:space="0" w:color="auto"/>
                <w:bottom w:val="none" w:sz="0" w:space="0" w:color="auto"/>
                <w:right w:val="none" w:sz="0" w:space="0" w:color="auto"/>
              </w:divBdr>
            </w:div>
            <w:div w:id="1597980507">
              <w:marLeft w:val="0"/>
              <w:marRight w:val="0"/>
              <w:marTop w:val="0"/>
              <w:marBottom w:val="0"/>
              <w:divBdr>
                <w:top w:val="none" w:sz="0" w:space="0" w:color="auto"/>
                <w:left w:val="none" w:sz="0" w:space="0" w:color="auto"/>
                <w:bottom w:val="none" w:sz="0" w:space="0" w:color="auto"/>
                <w:right w:val="none" w:sz="0" w:space="0" w:color="auto"/>
              </w:divBdr>
            </w:div>
            <w:div w:id="251474340">
              <w:marLeft w:val="0"/>
              <w:marRight w:val="0"/>
              <w:marTop w:val="0"/>
              <w:marBottom w:val="0"/>
              <w:divBdr>
                <w:top w:val="none" w:sz="0" w:space="0" w:color="auto"/>
                <w:left w:val="none" w:sz="0" w:space="0" w:color="auto"/>
                <w:bottom w:val="none" w:sz="0" w:space="0" w:color="auto"/>
                <w:right w:val="none" w:sz="0" w:space="0" w:color="auto"/>
              </w:divBdr>
            </w:div>
            <w:div w:id="1742555809">
              <w:marLeft w:val="0"/>
              <w:marRight w:val="0"/>
              <w:marTop w:val="0"/>
              <w:marBottom w:val="0"/>
              <w:divBdr>
                <w:top w:val="none" w:sz="0" w:space="0" w:color="auto"/>
                <w:left w:val="none" w:sz="0" w:space="0" w:color="auto"/>
                <w:bottom w:val="none" w:sz="0" w:space="0" w:color="auto"/>
                <w:right w:val="none" w:sz="0" w:space="0" w:color="auto"/>
              </w:divBdr>
            </w:div>
            <w:div w:id="609048026">
              <w:marLeft w:val="0"/>
              <w:marRight w:val="0"/>
              <w:marTop w:val="0"/>
              <w:marBottom w:val="0"/>
              <w:divBdr>
                <w:top w:val="none" w:sz="0" w:space="0" w:color="auto"/>
                <w:left w:val="none" w:sz="0" w:space="0" w:color="auto"/>
                <w:bottom w:val="none" w:sz="0" w:space="0" w:color="auto"/>
                <w:right w:val="none" w:sz="0" w:space="0" w:color="auto"/>
              </w:divBdr>
            </w:div>
            <w:div w:id="734353931">
              <w:marLeft w:val="0"/>
              <w:marRight w:val="0"/>
              <w:marTop w:val="0"/>
              <w:marBottom w:val="0"/>
              <w:divBdr>
                <w:top w:val="none" w:sz="0" w:space="0" w:color="auto"/>
                <w:left w:val="none" w:sz="0" w:space="0" w:color="auto"/>
                <w:bottom w:val="none" w:sz="0" w:space="0" w:color="auto"/>
                <w:right w:val="none" w:sz="0" w:space="0" w:color="auto"/>
              </w:divBdr>
            </w:div>
            <w:div w:id="1911691570">
              <w:marLeft w:val="0"/>
              <w:marRight w:val="0"/>
              <w:marTop w:val="0"/>
              <w:marBottom w:val="0"/>
              <w:divBdr>
                <w:top w:val="none" w:sz="0" w:space="0" w:color="auto"/>
                <w:left w:val="none" w:sz="0" w:space="0" w:color="auto"/>
                <w:bottom w:val="none" w:sz="0" w:space="0" w:color="auto"/>
                <w:right w:val="none" w:sz="0" w:space="0" w:color="auto"/>
              </w:divBdr>
            </w:div>
            <w:div w:id="330380230">
              <w:marLeft w:val="0"/>
              <w:marRight w:val="0"/>
              <w:marTop w:val="0"/>
              <w:marBottom w:val="0"/>
              <w:divBdr>
                <w:top w:val="none" w:sz="0" w:space="0" w:color="auto"/>
                <w:left w:val="none" w:sz="0" w:space="0" w:color="auto"/>
                <w:bottom w:val="none" w:sz="0" w:space="0" w:color="auto"/>
                <w:right w:val="none" w:sz="0" w:space="0" w:color="auto"/>
              </w:divBdr>
            </w:div>
            <w:div w:id="1094282954">
              <w:marLeft w:val="0"/>
              <w:marRight w:val="0"/>
              <w:marTop w:val="0"/>
              <w:marBottom w:val="0"/>
              <w:divBdr>
                <w:top w:val="none" w:sz="0" w:space="0" w:color="auto"/>
                <w:left w:val="none" w:sz="0" w:space="0" w:color="auto"/>
                <w:bottom w:val="none" w:sz="0" w:space="0" w:color="auto"/>
                <w:right w:val="none" w:sz="0" w:space="0" w:color="auto"/>
              </w:divBdr>
            </w:div>
            <w:div w:id="1438867210">
              <w:marLeft w:val="0"/>
              <w:marRight w:val="0"/>
              <w:marTop w:val="0"/>
              <w:marBottom w:val="0"/>
              <w:divBdr>
                <w:top w:val="none" w:sz="0" w:space="0" w:color="auto"/>
                <w:left w:val="none" w:sz="0" w:space="0" w:color="auto"/>
                <w:bottom w:val="none" w:sz="0" w:space="0" w:color="auto"/>
                <w:right w:val="none" w:sz="0" w:space="0" w:color="auto"/>
              </w:divBdr>
            </w:div>
            <w:div w:id="876427919">
              <w:marLeft w:val="0"/>
              <w:marRight w:val="0"/>
              <w:marTop w:val="0"/>
              <w:marBottom w:val="0"/>
              <w:divBdr>
                <w:top w:val="none" w:sz="0" w:space="0" w:color="auto"/>
                <w:left w:val="none" w:sz="0" w:space="0" w:color="auto"/>
                <w:bottom w:val="none" w:sz="0" w:space="0" w:color="auto"/>
                <w:right w:val="none" w:sz="0" w:space="0" w:color="auto"/>
              </w:divBdr>
            </w:div>
            <w:div w:id="318121697">
              <w:marLeft w:val="0"/>
              <w:marRight w:val="0"/>
              <w:marTop w:val="0"/>
              <w:marBottom w:val="0"/>
              <w:divBdr>
                <w:top w:val="none" w:sz="0" w:space="0" w:color="auto"/>
                <w:left w:val="none" w:sz="0" w:space="0" w:color="auto"/>
                <w:bottom w:val="none" w:sz="0" w:space="0" w:color="auto"/>
                <w:right w:val="none" w:sz="0" w:space="0" w:color="auto"/>
              </w:divBdr>
            </w:div>
            <w:div w:id="515264864">
              <w:marLeft w:val="0"/>
              <w:marRight w:val="0"/>
              <w:marTop w:val="0"/>
              <w:marBottom w:val="0"/>
              <w:divBdr>
                <w:top w:val="none" w:sz="0" w:space="0" w:color="auto"/>
                <w:left w:val="none" w:sz="0" w:space="0" w:color="auto"/>
                <w:bottom w:val="none" w:sz="0" w:space="0" w:color="auto"/>
                <w:right w:val="none" w:sz="0" w:space="0" w:color="auto"/>
              </w:divBdr>
            </w:div>
            <w:div w:id="1799105179">
              <w:marLeft w:val="0"/>
              <w:marRight w:val="0"/>
              <w:marTop w:val="0"/>
              <w:marBottom w:val="0"/>
              <w:divBdr>
                <w:top w:val="none" w:sz="0" w:space="0" w:color="auto"/>
                <w:left w:val="none" w:sz="0" w:space="0" w:color="auto"/>
                <w:bottom w:val="none" w:sz="0" w:space="0" w:color="auto"/>
                <w:right w:val="none" w:sz="0" w:space="0" w:color="auto"/>
              </w:divBdr>
            </w:div>
            <w:div w:id="2121414090">
              <w:marLeft w:val="0"/>
              <w:marRight w:val="0"/>
              <w:marTop w:val="0"/>
              <w:marBottom w:val="0"/>
              <w:divBdr>
                <w:top w:val="none" w:sz="0" w:space="0" w:color="auto"/>
                <w:left w:val="none" w:sz="0" w:space="0" w:color="auto"/>
                <w:bottom w:val="none" w:sz="0" w:space="0" w:color="auto"/>
                <w:right w:val="none" w:sz="0" w:space="0" w:color="auto"/>
              </w:divBdr>
            </w:div>
            <w:div w:id="665133199">
              <w:marLeft w:val="0"/>
              <w:marRight w:val="0"/>
              <w:marTop w:val="0"/>
              <w:marBottom w:val="0"/>
              <w:divBdr>
                <w:top w:val="none" w:sz="0" w:space="0" w:color="auto"/>
                <w:left w:val="none" w:sz="0" w:space="0" w:color="auto"/>
                <w:bottom w:val="none" w:sz="0" w:space="0" w:color="auto"/>
                <w:right w:val="none" w:sz="0" w:space="0" w:color="auto"/>
              </w:divBdr>
            </w:div>
            <w:div w:id="247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3488">
      <w:bodyDiv w:val="1"/>
      <w:marLeft w:val="0"/>
      <w:marRight w:val="0"/>
      <w:marTop w:val="0"/>
      <w:marBottom w:val="0"/>
      <w:divBdr>
        <w:top w:val="none" w:sz="0" w:space="0" w:color="auto"/>
        <w:left w:val="none" w:sz="0" w:space="0" w:color="auto"/>
        <w:bottom w:val="none" w:sz="0" w:space="0" w:color="auto"/>
        <w:right w:val="none" w:sz="0" w:space="0" w:color="auto"/>
      </w:divBdr>
    </w:div>
    <w:div w:id="529687262">
      <w:bodyDiv w:val="1"/>
      <w:marLeft w:val="0"/>
      <w:marRight w:val="0"/>
      <w:marTop w:val="0"/>
      <w:marBottom w:val="0"/>
      <w:divBdr>
        <w:top w:val="none" w:sz="0" w:space="0" w:color="auto"/>
        <w:left w:val="none" w:sz="0" w:space="0" w:color="auto"/>
        <w:bottom w:val="none" w:sz="0" w:space="0" w:color="auto"/>
        <w:right w:val="none" w:sz="0" w:space="0" w:color="auto"/>
      </w:divBdr>
      <w:divsChild>
        <w:div w:id="305210775">
          <w:marLeft w:val="0"/>
          <w:marRight w:val="0"/>
          <w:marTop w:val="0"/>
          <w:marBottom w:val="0"/>
          <w:divBdr>
            <w:top w:val="none" w:sz="0" w:space="0" w:color="auto"/>
            <w:left w:val="none" w:sz="0" w:space="0" w:color="auto"/>
            <w:bottom w:val="none" w:sz="0" w:space="0" w:color="auto"/>
            <w:right w:val="none" w:sz="0" w:space="0" w:color="auto"/>
          </w:divBdr>
          <w:divsChild>
            <w:div w:id="1030883495">
              <w:marLeft w:val="0"/>
              <w:marRight w:val="0"/>
              <w:marTop w:val="0"/>
              <w:marBottom w:val="0"/>
              <w:divBdr>
                <w:top w:val="none" w:sz="0" w:space="0" w:color="auto"/>
                <w:left w:val="none" w:sz="0" w:space="0" w:color="auto"/>
                <w:bottom w:val="none" w:sz="0" w:space="0" w:color="auto"/>
                <w:right w:val="none" w:sz="0" w:space="0" w:color="auto"/>
              </w:divBdr>
            </w:div>
            <w:div w:id="2029066072">
              <w:marLeft w:val="0"/>
              <w:marRight w:val="0"/>
              <w:marTop w:val="0"/>
              <w:marBottom w:val="0"/>
              <w:divBdr>
                <w:top w:val="none" w:sz="0" w:space="0" w:color="auto"/>
                <w:left w:val="none" w:sz="0" w:space="0" w:color="auto"/>
                <w:bottom w:val="none" w:sz="0" w:space="0" w:color="auto"/>
                <w:right w:val="none" w:sz="0" w:space="0" w:color="auto"/>
              </w:divBdr>
            </w:div>
            <w:div w:id="448011609">
              <w:marLeft w:val="0"/>
              <w:marRight w:val="0"/>
              <w:marTop w:val="0"/>
              <w:marBottom w:val="0"/>
              <w:divBdr>
                <w:top w:val="none" w:sz="0" w:space="0" w:color="auto"/>
                <w:left w:val="none" w:sz="0" w:space="0" w:color="auto"/>
                <w:bottom w:val="none" w:sz="0" w:space="0" w:color="auto"/>
                <w:right w:val="none" w:sz="0" w:space="0" w:color="auto"/>
              </w:divBdr>
            </w:div>
            <w:div w:id="1757632286">
              <w:marLeft w:val="0"/>
              <w:marRight w:val="0"/>
              <w:marTop w:val="0"/>
              <w:marBottom w:val="0"/>
              <w:divBdr>
                <w:top w:val="none" w:sz="0" w:space="0" w:color="auto"/>
                <w:left w:val="none" w:sz="0" w:space="0" w:color="auto"/>
                <w:bottom w:val="none" w:sz="0" w:space="0" w:color="auto"/>
                <w:right w:val="none" w:sz="0" w:space="0" w:color="auto"/>
              </w:divBdr>
            </w:div>
            <w:div w:id="1154108765">
              <w:marLeft w:val="0"/>
              <w:marRight w:val="0"/>
              <w:marTop w:val="0"/>
              <w:marBottom w:val="0"/>
              <w:divBdr>
                <w:top w:val="none" w:sz="0" w:space="0" w:color="auto"/>
                <w:left w:val="none" w:sz="0" w:space="0" w:color="auto"/>
                <w:bottom w:val="none" w:sz="0" w:space="0" w:color="auto"/>
                <w:right w:val="none" w:sz="0" w:space="0" w:color="auto"/>
              </w:divBdr>
            </w:div>
            <w:div w:id="315718923">
              <w:marLeft w:val="0"/>
              <w:marRight w:val="0"/>
              <w:marTop w:val="0"/>
              <w:marBottom w:val="0"/>
              <w:divBdr>
                <w:top w:val="none" w:sz="0" w:space="0" w:color="auto"/>
                <w:left w:val="none" w:sz="0" w:space="0" w:color="auto"/>
                <w:bottom w:val="none" w:sz="0" w:space="0" w:color="auto"/>
                <w:right w:val="none" w:sz="0" w:space="0" w:color="auto"/>
              </w:divBdr>
            </w:div>
            <w:div w:id="800609416">
              <w:marLeft w:val="0"/>
              <w:marRight w:val="0"/>
              <w:marTop w:val="0"/>
              <w:marBottom w:val="0"/>
              <w:divBdr>
                <w:top w:val="none" w:sz="0" w:space="0" w:color="auto"/>
                <w:left w:val="none" w:sz="0" w:space="0" w:color="auto"/>
                <w:bottom w:val="none" w:sz="0" w:space="0" w:color="auto"/>
                <w:right w:val="none" w:sz="0" w:space="0" w:color="auto"/>
              </w:divBdr>
            </w:div>
            <w:div w:id="222912435">
              <w:marLeft w:val="0"/>
              <w:marRight w:val="0"/>
              <w:marTop w:val="0"/>
              <w:marBottom w:val="0"/>
              <w:divBdr>
                <w:top w:val="none" w:sz="0" w:space="0" w:color="auto"/>
                <w:left w:val="none" w:sz="0" w:space="0" w:color="auto"/>
                <w:bottom w:val="none" w:sz="0" w:space="0" w:color="auto"/>
                <w:right w:val="none" w:sz="0" w:space="0" w:color="auto"/>
              </w:divBdr>
            </w:div>
            <w:div w:id="1960602848">
              <w:marLeft w:val="0"/>
              <w:marRight w:val="0"/>
              <w:marTop w:val="0"/>
              <w:marBottom w:val="0"/>
              <w:divBdr>
                <w:top w:val="none" w:sz="0" w:space="0" w:color="auto"/>
                <w:left w:val="none" w:sz="0" w:space="0" w:color="auto"/>
                <w:bottom w:val="none" w:sz="0" w:space="0" w:color="auto"/>
                <w:right w:val="none" w:sz="0" w:space="0" w:color="auto"/>
              </w:divBdr>
            </w:div>
            <w:div w:id="1783646921">
              <w:marLeft w:val="0"/>
              <w:marRight w:val="0"/>
              <w:marTop w:val="0"/>
              <w:marBottom w:val="0"/>
              <w:divBdr>
                <w:top w:val="none" w:sz="0" w:space="0" w:color="auto"/>
                <w:left w:val="none" w:sz="0" w:space="0" w:color="auto"/>
                <w:bottom w:val="none" w:sz="0" w:space="0" w:color="auto"/>
                <w:right w:val="none" w:sz="0" w:space="0" w:color="auto"/>
              </w:divBdr>
            </w:div>
            <w:div w:id="482309878">
              <w:marLeft w:val="0"/>
              <w:marRight w:val="0"/>
              <w:marTop w:val="0"/>
              <w:marBottom w:val="0"/>
              <w:divBdr>
                <w:top w:val="none" w:sz="0" w:space="0" w:color="auto"/>
                <w:left w:val="none" w:sz="0" w:space="0" w:color="auto"/>
                <w:bottom w:val="none" w:sz="0" w:space="0" w:color="auto"/>
                <w:right w:val="none" w:sz="0" w:space="0" w:color="auto"/>
              </w:divBdr>
            </w:div>
            <w:div w:id="1866358862">
              <w:marLeft w:val="0"/>
              <w:marRight w:val="0"/>
              <w:marTop w:val="0"/>
              <w:marBottom w:val="0"/>
              <w:divBdr>
                <w:top w:val="none" w:sz="0" w:space="0" w:color="auto"/>
                <w:left w:val="none" w:sz="0" w:space="0" w:color="auto"/>
                <w:bottom w:val="none" w:sz="0" w:space="0" w:color="auto"/>
                <w:right w:val="none" w:sz="0" w:space="0" w:color="auto"/>
              </w:divBdr>
            </w:div>
            <w:div w:id="889193873">
              <w:marLeft w:val="0"/>
              <w:marRight w:val="0"/>
              <w:marTop w:val="0"/>
              <w:marBottom w:val="0"/>
              <w:divBdr>
                <w:top w:val="none" w:sz="0" w:space="0" w:color="auto"/>
                <w:left w:val="none" w:sz="0" w:space="0" w:color="auto"/>
                <w:bottom w:val="none" w:sz="0" w:space="0" w:color="auto"/>
                <w:right w:val="none" w:sz="0" w:space="0" w:color="auto"/>
              </w:divBdr>
            </w:div>
            <w:div w:id="373386677">
              <w:marLeft w:val="0"/>
              <w:marRight w:val="0"/>
              <w:marTop w:val="0"/>
              <w:marBottom w:val="0"/>
              <w:divBdr>
                <w:top w:val="none" w:sz="0" w:space="0" w:color="auto"/>
                <w:left w:val="none" w:sz="0" w:space="0" w:color="auto"/>
                <w:bottom w:val="none" w:sz="0" w:space="0" w:color="auto"/>
                <w:right w:val="none" w:sz="0" w:space="0" w:color="auto"/>
              </w:divBdr>
            </w:div>
            <w:div w:id="1630163683">
              <w:marLeft w:val="0"/>
              <w:marRight w:val="0"/>
              <w:marTop w:val="0"/>
              <w:marBottom w:val="0"/>
              <w:divBdr>
                <w:top w:val="none" w:sz="0" w:space="0" w:color="auto"/>
                <w:left w:val="none" w:sz="0" w:space="0" w:color="auto"/>
                <w:bottom w:val="none" w:sz="0" w:space="0" w:color="auto"/>
                <w:right w:val="none" w:sz="0" w:space="0" w:color="auto"/>
              </w:divBdr>
            </w:div>
            <w:div w:id="2136097208">
              <w:marLeft w:val="0"/>
              <w:marRight w:val="0"/>
              <w:marTop w:val="0"/>
              <w:marBottom w:val="0"/>
              <w:divBdr>
                <w:top w:val="none" w:sz="0" w:space="0" w:color="auto"/>
                <w:left w:val="none" w:sz="0" w:space="0" w:color="auto"/>
                <w:bottom w:val="none" w:sz="0" w:space="0" w:color="auto"/>
                <w:right w:val="none" w:sz="0" w:space="0" w:color="auto"/>
              </w:divBdr>
            </w:div>
            <w:div w:id="1017082308">
              <w:marLeft w:val="0"/>
              <w:marRight w:val="0"/>
              <w:marTop w:val="0"/>
              <w:marBottom w:val="0"/>
              <w:divBdr>
                <w:top w:val="none" w:sz="0" w:space="0" w:color="auto"/>
                <w:left w:val="none" w:sz="0" w:space="0" w:color="auto"/>
                <w:bottom w:val="none" w:sz="0" w:space="0" w:color="auto"/>
                <w:right w:val="none" w:sz="0" w:space="0" w:color="auto"/>
              </w:divBdr>
            </w:div>
            <w:div w:id="557590957">
              <w:marLeft w:val="0"/>
              <w:marRight w:val="0"/>
              <w:marTop w:val="0"/>
              <w:marBottom w:val="0"/>
              <w:divBdr>
                <w:top w:val="none" w:sz="0" w:space="0" w:color="auto"/>
                <w:left w:val="none" w:sz="0" w:space="0" w:color="auto"/>
                <w:bottom w:val="none" w:sz="0" w:space="0" w:color="auto"/>
                <w:right w:val="none" w:sz="0" w:space="0" w:color="auto"/>
              </w:divBdr>
            </w:div>
            <w:div w:id="1586452842">
              <w:marLeft w:val="0"/>
              <w:marRight w:val="0"/>
              <w:marTop w:val="0"/>
              <w:marBottom w:val="0"/>
              <w:divBdr>
                <w:top w:val="none" w:sz="0" w:space="0" w:color="auto"/>
                <w:left w:val="none" w:sz="0" w:space="0" w:color="auto"/>
                <w:bottom w:val="none" w:sz="0" w:space="0" w:color="auto"/>
                <w:right w:val="none" w:sz="0" w:space="0" w:color="auto"/>
              </w:divBdr>
            </w:div>
            <w:div w:id="1680043915">
              <w:marLeft w:val="0"/>
              <w:marRight w:val="0"/>
              <w:marTop w:val="0"/>
              <w:marBottom w:val="0"/>
              <w:divBdr>
                <w:top w:val="none" w:sz="0" w:space="0" w:color="auto"/>
                <w:left w:val="none" w:sz="0" w:space="0" w:color="auto"/>
                <w:bottom w:val="none" w:sz="0" w:space="0" w:color="auto"/>
                <w:right w:val="none" w:sz="0" w:space="0" w:color="auto"/>
              </w:divBdr>
            </w:div>
            <w:div w:id="1148324488">
              <w:marLeft w:val="0"/>
              <w:marRight w:val="0"/>
              <w:marTop w:val="0"/>
              <w:marBottom w:val="0"/>
              <w:divBdr>
                <w:top w:val="none" w:sz="0" w:space="0" w:color="auto"/>
                <w:left w:val="none" w:sz="0" w:space="0" w:color="auto"/>
                <w:bottom w:val="none" w:sz="0" w:space="0" w:color="auto"/>
                <w:right w:val="none" w:sz="0" w:space="0" w:color="auto"/>
              </w:divBdr>
            </w:div>
            <w:div w:id="2138521767">
              <w:marLeft w:val="0"/>
              <w:marRight w:val="0"/>
              <w:marTop w:val="0"/>
              <w:marBottom w:val="0"/>
              <w:divBdr>
                <w:top w:val="none" w:sz="0" w:space="0" w:color="auto"/>
                <w:left w:val="none" w:sz="0" w:space="0" w:color="auto"/>
                <w:bottom w:val="none" w:sz="0" w:space="0" w:color="auto"/>
                <w:right w:val="none" w:sz="0" w:space="0" w:color="auto"/>
              </w:divBdr>
            </w:div>
            <w:div w:id="1796023963">
              <w:marLeft w:val="0"/>
              <w:marRight w:val="0"/>
              <w:marTop w:val="0"/>
              <w:marBottom w:val="0"/>
              <w:divBdr>
                <w:top w:val="none" w:sz="0" w:space="0" w:color="auto"/>
                <w:left w:val="none" w:sz="0" w:space="0" w:color="auto"/>
                <w:bottom w:val="none" w:sz="0" w:space="0" w:color="auto"/>
                <w:right w:val="none" w:sz="0" w:space="0" w:color="auto"/>
              </w:divBdr>
            </w:div>
            <w:div w:id="501967281">
              <w:marLeft w:val="0"/>
              <w:marRight w:val="0"/>
              <w:marTop w:val="0"/>
              <w:marBottom w:val="0"/>
              <w:divBdr>
                <w:top w:val="none" w:sz="0" w:space="0" w:color="auto"/>
                <w:left w:val="none" w:sz="0" w:space="0" w:color="auto"/>
                <w:bottom w:val="none" w:sz="0" w:space="0" w:color="auto"/>
                <w:right w:val="none" w:sz="0" w:space="0" w:color="auto"/>
              </w:divBdr>
            </w:div>
            <w:div w:id="1361971001">
              <w:marLeft w:val="0"/>
              <w:marRight w:val="0"/>
              <w:marTop w:val="0"/>
              <w:marBottom w:val="0"/>
              <w:divBdr>
                <w:top w:val="none" w:sz="0" w:space="0" w:color="auto"/>
                <w:left w:val="none" w:sz="0" w:space="0" w:color="auto"/>
                <w:bottom w:val="none" w:sz="0" w:space="0" w:color="auto"/>
                <w:right w:val="none" w:sz="0" w:space="0" w:color="auto"/>
              </w:divBdr>
            </w:div>
            <w:div w:id="633559945">
              <w:marLeft w:val="0"/>
              <w:marRight w:val="0"/>
              <w:marTop w:val="0"/>
              <w:marBottom w:val="0"/>
              <w:divBdr>
                <w:top w:val="none" w:sz="0" w:space="0" w:color="auto"/>
                <w:left w:val="none" w:sz="0" w:space="0" w:color="auto"/>
                <w:bottom w:val="none" w:sz="0" w:space="0" w:color="auto"/>
                <w:right w:val="none" w:sz="0" w:space="0" w:color="auto"/>
              </w:divBdr>
            </w:div>
            <w:div w:id="688408476">
              <w:marLeft w:val="0"/>
              <w:marRight w:val="0"/>
              <w:marTop w:val="0"/>
              <w:marBottom w:val="0"/>
              <w:divBdr>
                <w:top w:val="none" w:sz="0" w:space="0" w:color="auto"/>
                <w:left w:val="none" w:sz="0" w:space="0" w:color="auto"/>
                <w:bottom w:val="none" w:sz="0" w:space="0" w:color="auto"/>
                <w:right w:val="none" w:sz="0" w:space="0" w:color="auto"/>
              </w:divBdr>
            </w:div>
            <w:div w:id="1458797009">
              <w:marLeft w:val="0"/>
              <w:marRight w:val="0"/>
              <w:marTop w:val="0"/>
              <w:marBottom w:val="0"/>
              <w:divBdr>
                <w:top w:val="none" w:sz="0" w:space="0" w:color="auto"/>
                <w:left w:val="none" w:sz="0" w:space="0" w:color="auto"/>
                <w:bottom w:val="none" w:sz="0" w:space="0" w:color="auto"/>
                <w:right w:val="none" w:sz="0" w:space="0" w:color="auto"/>
              </w:divBdr>
            </w:div>
            <w:div w:id="1886216462">
              <w:marLeft w:val="0"/>
              <w:marRight w:val="0"/>
              <w:marTop w:val="0"/>
              <w:marBottom w:val="0"/>
              <w:divBdr>
                <w:top w:val="none" w:sz="0" w:space="0" w:color="auto"/>
                <w:left w:val="none" w:sz="0" w:space="0" w:color="auto"/>
                <w:bottom w:val="none" w:sz="0" w:space="0" w:color="auto"/>
                <w:right w:val="none" w:sz="0" w:space="0" w:color="auto"/>
              </w:divBdr>
            </w:div>
            <w:div w:id="1903714932">
              <w:marLeft w:val="0"/>
              <w:marRight w:val="0"/>
              <w:marTop w:val="0"/>
              <w:marBottom w:val="0"/>
              <w:divBdr>
                <w:top w:val="none" w:sz="0" w:space="0" w:color="auto"/>
                <w:left w:val="none" w:sz="0" w:space="0" w:color="auto"/>
                <w:bottom w:val="none" w:sz="0" w:space="0" w:color="auto"/>
                <w:right w:val="none" w:sz="0" w:space="0" w:color="auto"/>
              </w:divBdr>
            </w:div>
            <w:div w:id="278033080">
              <w:marLeft w:val="0"/>
              <w:marRight w:val="0"/>
              <w:marTop w:val="0"/>
              <w:marBottom w:val="0"/>
              <w:divBdr>
                <w:top w:val="none" w:sz="0" w:space="0" w:color="auto"/>
                <w:left w:val="none" w:sz="0" w:space="0" w:color="auto"/>
                <w:bottom w:val="none" w:sz="0" w:space="0" w:color="auto"/>
                <w:right w:val="none" w:sz="0" w:space="0" w:color="auto"/>
              </w:divBdr>
            </w:div>
            <w:div w:id="360322751">
              <w:marLeft w:val="0"/>
              <w:marRight w:val="0"/>
              <w:marTop w:val="0"/>
              <w:marBottom w:val="0"/>
              <w:divBdr>
                <w:top w:val="none" w:sz="0" w:space="0" w:color="auto"/>
                <w:left w:val="none" w:sz="0" w:space="0" w:color="auto"/>
                <w:bottom w:val="none" w:sz="0" w:space="0" w:color="auto"/>
                <w:right w:val="none" w:sz="0" w:space="0" w:color="auto"/>
              </w:divBdr>
            </w:div>
            <w:div w:id="578448907">
              <w:marLeft w:val="0"/>
              <w:marRight w:val="0"/>
              <w:marTop w:val="0"/>
              <w:marBottom w:val="0"/>
              <w:divBdr>
                <w:top w:val="none" w:sz="0" w:space="0" w:color="auto"/>
                <w:left w:val="none" w:sz="0" w:space="0" w:color="auto"/>
                <w:bottom w:val="none" w:sz="0" w:space="0" w:color="auto"/>
                <w:right w:val="none" w:sz="0" w:space="0" w:color="auto"/>
              </w:divBdr>
            </w:div>
            <w:div w:id="1144733233">
              <w:marLeft w:val="0"/>
              <w:marRight w:val="0"/>
              <w:marTop w:val="0"/>
              <w:marBottom w:val="0"/>
              <w:divBdr>
                <w:top w:val="none" w:sz="0" w:space="0" w:color="auto"/>
                <w:left w:val="none" w:sz="0" w:space="0" w:color="auto"/>
                <w:bottom w:val="none" w:sz="0" w:space="0" w:color="auto"/>
                <w:right w:val="none" w:sz="0" w:space="0" w:color="auto"/>
              </w:divBdr>
            </w:div>
            <w:div w:id="161704870">
              <w:marLeft w:val="0"/>
              <w:marRight w:val="0"/>
              <w:marTop w:val="0"/>
              <w:marBottom w:val="0"/>
              <w:divBdr>
                <w:top w:val="none" w:sz="0" w:space="0" w:color="auto"/>
                <w:left w:val="none" w:sz="0" w:space="0" w:color="auto"/>
                <w:bottom w:val="none" w:sz="0" w:space="0" w:color="auto"/>
                <w:right w:val="none" w:sz="0" w:space="0" w:color="auto"/>
              </w:divBdr>
            </w:div>
            <w:div w:id="1689018368">
              <w:marLeft w:val="0"/>
              <w:marRight w:val="0"/>
              <w:marTop w:val="0"/>
              <w:marBottom w:val="0"/>
              <w:divBdr>
                <w:top w:val="none" w:sz="0" w:space="0" w:color="auto"/>
                <w:left w:val="none" w:sz="0" w:space="0" w:color="auto"/>
                <w:bottom w:val="none" w:sz="0" w:space="0" w:color="auto"/>
                <w:right w:val="none" w:sz="0" w:space="0" w:color="auto"/>
              </w:divBdr>
            </w:div>
            <w:div w:id="382678035">
              <w:marLeft w:val="0"/>
              <w:marRight w:val="0"/>
              <w:marTop w:val="0"/>
              <w:marBottom w:val="0"/>
              <w:divBdr>
                <w:top w:val="none" w:sz="0" w:space="0" w:color="auto"/>
                <w:left w:val="none" w:sz="0" w:space="0" w:color="auto"/>
                <w:bottom w:val="none" w:sz="0" w:space="0" w:color="auto"/>
                <w:right w:val="none" w:sz="0" w:space="0" w:color="auto"/>
              </w:divBdr>
            </w:div>
            <w:div w:id="1368290960">
              <w:marLeft w:val="0"/>
              <w:marRight w:val="0"/>
              <w:marTop w:val="0"/>
              <w:marBottom w:val="0"/>
              <w:divBdr>
                <w:top w:val="none" w:sz="0" w:space="0" w:color="auto"/>
                <w:left w:val="none" w:sz="0" w:space="0" w:color="auto"/>
                <w:bottom w:val="none" w:sz="0" w:space="0" w:color="auto"/>
                <w:right w:val="none" w:sz="0" w:space="0" w:color="auto"/>
              </w:divBdr>
            </w:div>
            <w:div w:id="814251814">
              <w:marLeft w:val="0"/>
              <w:marRight w:val="0"/>
              <w:marTop w:val="0"/>
              <w:marBottom w:val="0"/>
              <w:divBdr>
                <w:top w:val="none" w:sz="0" w:space="0" w:color="auto"/>
                <w:left w:val="none" w:sz="0" w:space="0" w:color="auto"/>
                <w:bottom w:val="none" w:sz="0" w:space="0" w:color="auto"/>
                <w:right w:val="none" w:sz="0" w:space="0" w:color="auto"/>
              </w:divBdr>
            </w:div>
            <w:div w:id="2044942479">
              <w:marLeft w:val="0"/>
              <w:marRight w:val="0"/>
              <w:marTop w:val="0"/>
              <w:marBottom w:val="0"/>
              <w:divBdr>
                <w:top w:val="none" w:sz="0" w:space="0" w:color="auto"/>
                <w:left w:val="none" w:sz="0" w:space="0" w:color="auto"/>
                <w:bottom w:val="none" w:sz="0" w:space="0" w:color="auto"/>
                <w:right w:val="none" w:sz="0" w:space="0" w:color="auto"/>
              </w:divBdr>
            </w:div>
            <w:div w:id="223419338">
              <w:marLeft w:val="0"/>
              <w:marRight w:val="0"/>
              <w:marTop w:val="0"/>
              <w:marBottom w:val="0"/>
              <w:divBdr>
                <w:top w:val="none" w:sz="0" w:space="0" w:color="auto"/>
                <w:left w:val="none" w:sz="0" w:space="0" w:color="auto"/>
                <w:bottom w:val="none" w:sz="0" w:space="0" w:color="auto"/>
                <w:right w:val="none" w:sz="0" w:space="0" w:color="auto"/>
              </w:divBdr>
            </w:div>
            <w:div w:id="419913437">
              <w:marLeft w:val="0"/>
              <w:marRight w:val="0"/>
              <w:marTop w:val="0"/>
              <w:marBottom w:val="0"/>
              <w:divBdr>
                <w:top w:val="none" w:sz="0" w:space="0" w:color="auto"/>
                <w:left w:val="none" w:sz="0" w:space="0" w:color="auto"/>
                <w:bottom w:val="none" w:sz="0" w:space="0" w:color="auto"/>
                <w:right w:val="none" w:sz="0" w:space="0" w:color="auto"/>
              </w:divBdr>
            </w:div>
            <w:div w:id="2004966046">
              <w:marLeft w:val="0"/>
              <w:marRight w:val="0"/>
              <w:marTop w:val="0"/>
              <w:marBottom w:val="0"/>
              <w:divBdr>
                <w:top w:val="none" w:sz="0" w:space="0" w:color="auto"/>
                <w:left w:val="none" w:sz="0" w:space="0" w:color="auto"/>
                <w:bottom w:val="none" w:sz="0" w:space="0" w:color="auto"/>
                <w:right w:val="none" w:sz="0" w:space="0" w:color="auto"/>
              </w:divBdr>
            </w:div>
            <w:div w:id="1882866390">
              <w:marLeft w:val="0"/>
              <w:marRight w:val="0"/>
              <w:marTop w:val="0"/>
              <w:marBottom w:val="0"/>
              <w:divBdr>
                <w:top w:val="none" w:sz="0" w:space="0" w:color="auto"/>
                <w:left w:val="none" w:sz="0" w:space="0" w:color="auto"/>
                <w:bottom w:val="none" w:sz="0" w:space="0" w:color="auto"/>
                <w:right w:val="none" w:sz="0" w:space="0" w:color="auto"/>
              </w:divBdr>
            </w:div>
            <w:div w:id="561477686">
              <w:marLeft w:val="0"/>
              <w:marRight w:val="0"/>
              <w:marTop w:val="0"/>
              <w:marBottom w:val="0"/>
              <w:divBdr>
                <w:top w:val="none" w:sz="0" w:space="0" w:color="auto"/>
                <w:left w:val="none" w:sz="0" w:space="0" w:color="auto"/>
                <w:bottom w:val="none" w:sz="0" w:space="0" w:color="auto"/>
                <w:right w:val="none" w:sz="0" w:space="0" w:color="auto"/>
              </w:divBdr>
            </w:div>
            <w:div w:id="1496414152">
              <w:marLeft w:val="0"/>
              <w:marRight w:val="0"/>
              <w:marTop w:val="0"/>
              <w:marBottom w:val="0"/>
              <w:divBdr>
                <w:top w:val="none" w:sz="0" w:space="0" w:color="auto"/>
                <w:left w:val="none" w:sz="0" w:space="0" w:color="auto"/>
                <w:bottom w:val="none" w:sz="0" w:space="0" w:color="auto"/>
                <w:right w:val="none" w:sz="0" w:space="0" w:color="auto"/>
              </w:divBdr>
            </w:div>
            <w:div w:id="1292246956">
              <w:marLeft w:val="0"/>
              <w:marRight w:val="0"/>
              <w:marTop w:val="0"/>
              <w:marBottom w:val="0"/>
              <w:divBdr>
                <w:top w:val="none" w:sz="0" w:space="0" w:color="auto"/>
                <w:left w:val="none" w:sz="0" w:space="0" w:color="auto"/>
                <w:bottom w:val="none" w:sz="0" w:space="0" w:color="auto"/>
                <w:right w:val="none" w:sz="0" w:space="0" w:color="auto"/>
              </w:divBdr>
            </w:div>
            <w:div w:id="424613919">
              <w:marLeft w:val="0"/>
              <w:marRight w:val="0"/>
              <w:marTop w:val="0"/>
              <w:marBottom w:val="0"/>
              <w:divBdr>
                <w:top w:val="none" w:sz="0" w:space="0" w:color="auto"/>
                <w:left w:val="none" w:sz="0" w:space="0" w:color="auto"/>
                <w:bottom w:val="none" w:sz="0" w:space="0" w:color="auto"/>
                <w:right w:val="none" w:sz="0" w:space="0" w:color="auto"/>
              </w:divBdr>
            </w:div>
            <w:div w:id="1997109487">
              <w:marLeft w:val="0"/>
              <w:marRight w:val="0"/>
              <w:marTop w:val="0"/>
              <w:marBottom w:val="0"/>
              <w:divBdr>
                <w:top w:val="none" w:sz="0" w:space="0" w:color="auto"/>
                <w:left w:val="none" w:sz="0" w:space="0" w:color="auto"/>
                <w:bottom w:val="none" w:sz="0" w:space="0" w:color="auto"/>
                <w:right w:val="none" w:sz="0" w:space="0" w:color="auto"/>
              </w:divBdr>
            </w:div>
            <w:div w:id="114179811">
              <w:marLeft w:val="0"/>
              <w:marRight w:val="0"/>
              <w:marTop w:val="0"/>
              <w:marBottom w:val="0"/>
              <w:divBdr>
                <w:top w:val="none" w:sz="0" w:space="0" w:color="auto"/>
                <w:left w:val="none" w:sz="0" w:space="0" w:color="auto"/>
                <w:bottom w:val="none" w:sz="0" w:space="0" w:color="auto"/>
                <w:right w:val="none" w:sz="0" w:space="0" w:color="auto"/>
              </w:divBdr>
            </w:div>
            <w:div w:id="682056708">
              <w:marLeft w:val="0"/>
              <w:marRight w:val="0"/>
              <w:marTop w:val="0"/>
              <w:marBottom w:val="0"/>
              <w:divBdr>
                <w:top w:val="none" w:sz="0" w:space="0" w:color="auto"/>
                <w:left w:val="none" w:sz="0" w:space="0" w:color="auto"/>
                <w:bottom w:val="none" w:sz="0" w:space="0" w:color="auto"/>
                <w:right w:val="none" w:sz="0" w:space="0" w:color="auto"/>
              </w:divBdr>
            </w:div>
            <w:div w:id="867527514">
              <w:marLeft w:val="0"/>
              <w:marRight w:val="0"/>
              <w:marTop w:val="0"/>
              <w:marBottom w:val="0"/>
              <w:divBdr>
                <w:top w:val="none" w:sz="0" w:space="0" w:color="auto"/>
                <w:left w:val="none" w:sz="0" w:space="0" w:color="auto"/>
                <w:bottom w:val="none" w:sz="0" w:space="0" w:color="auto"/>
                <w:right w:val="none" w:sz="0" w:space="0" w:color="auto"/>
              </w:divBdr>
            </w:div>
            <w:div w:id="247351953">
              <w:marLeft w:val="0"/>
              <w:marRight w:val="0"/>
              <w:marTop w:val="0"/>
              <w:marBottom w:val="0"/>
              <w:divBdr>
                <w:top w:val="none" w:sz="0" w:space="0" w:color="auto"/>
                <w:left w:val="none" w:sz="0" w:space="0" w:color="auto"/>
                <w:bottom w:val="none" w:sz="0" w:space="0" w:color="auto"/>
                <w:right w:val="none" w:sz="0" w:space="0" w:color="auto"/>
              </w:divBdr>
            </w:div>
            <w:div w:id="926772300">
              <w:marLeft w:val="0"/>
              <w:marRight w:val="0"/>
              <w:marTop w:val="0"/>
              <w:marBottom w:val="0"/>
              <w:divBdr>
                <w:top w:val="none" w:sz="0" w:space="0" w:color="auto"/>
                <w:left w:val="none" w:sz="0" w:space="0" w:color="auto"/>
                <w:bottom w:val="none" w:sz="0" w:space="0" w:color="auto"/>
                <w:right w:val="none" w:sz="0" w:space="0" w:color="auto"/>
              </w:divBdr>
            </w:div>
            <w:div w:id="1134636853">
              <w:marLeft w:val="0"/>
              <w:marRight w:val="0"/>
              <w:marTop w:val="0"/>
              <w:marBottom w:val="0"/>
              <w:divBdr>
                <w:top w:val="none" w:sz="0" w:space="0" w:color="auto"/>
                <w:left w:val="none" w:sz="0" w:space="0" w:color="auto"/>
                <w:bottom w:val="none" w:sz="0" w:space="0" w:color="auto"/>
                <w:right w:val="none" w:sz="0" w:space="0" w:color="auto"/>
              </w:divBdr>
            </w:div>
            <w:div w:id="726493730">
              <w:marLeft w:val="0"/>
              <w:marRight w:val="0"/>
              <w:marTop w:val="0"/>
              <w:marBottom w:val="0"/>
              <w:divBdr>
                <w:top w:val="none" w:sz="0" w:space="0" w:color="auto"/>
                <w:left w:val="none" w:sz="0" w:space="0" w:color="auto"/>
                <w:bottom w:val="none" w:sz="0" w:space="0" w:color="auto"/>
                <w:right w:val="none" w:sz="0" w:space="0" w:color="auto"/>
              </w:divBdr>
            </w:div>
            <w:div w:id="890574702">
              <w:marLeft w:val="0"/>
              <w:marRight w:val="0"/>
              <w:marTop w:val="0"/>
              <w:marBottom w:val="0"/>
              <w:divBdr>
                <w:top w:val="none" w:sz="0" w:space="0" w:color="auto"/>
                <w:left w:val="none" w:sz="0" w:space="0" w:color="auto"/>
                <w:bottom w:val="none" w:sz="0" w:space="0" w:color="auto"/>
                <w:right w:val="none" w:sz="0" w:space="0" w:color="auto"/>
              </w:divBdr>
            </w:div>
            <w:div w:id="1617297427">
              <w:marLeft w:val="0"/>
              <w:marRight w:val="0"/>
              <w:marTop w:val="0"/>
              <w:marBottom w:val="0"/>
              <w:divBdr>
                <w:top w:val="none" w:sz="0" w:space="0" w:color="auto"/>
                <w:left w:val="none" w:sz="0" w:space="0" w:color="auto"/>
                <w:bottom w:val="none" w:sz="0" w:space="0" w:color="auto"/>
                <w:right w:val="none" w:sz="0" w:space="0" w:color="auto"/>
              </w:divBdr>
            </w:div>
            <w:div w:id="1657490712">
              <w:marLeft w:val="0"/>
              <w:marRight w:val="0"/>
              <w:marTop w:val="0"/>
              <w:marBottom w:val="0"/>
              <w:divBdr>
                <w:top w:val="none" w:sz="0" w:space="0" w:color="auto"/>
                <w:left w:val="none" w:sz="0" w:space="0" w:color="auto"/>
                <w:bottom w:val="none" w:sz="0" w:space="0" w:color="auto"/>
                <w:right w:val="none" w:sz="0" w:space="0" w:color="auto"/>
              </w:divBdr>
            </w:div>
            <w:div w:id="617420545">
              <w:marLeft w:val="0"/>
              <w:marRight w:val="0"/>
              <w:marTop w:val="0"/>
              <w:marBottom w:val="0"/>
              <w:divBdr>
                <w:top w:val="none" w:sz="0" w:space="0" w:color="auto"/>
                <w:left w:val="none" w:sz="0" w:space="0" w:color="auto"/>
                <w:bottom w:val="none" w:sz="0" w:space="0" w:color="auto"/>
                <w:right w:val="none" w:sz="0" w:space="0" w:color="auto"/>
              </w:divBdr>
            </w:div>
            <w:div w:id="79102832">
              <w:marLeft w:val="0"/>
              <w:marRight w:val="0"/>
              <w:marTop w:val="0"/>
              <w:marBottom w:val="0"/>
              <w:divBdr>
                <w:top w:val="none" w:sz="0" w:space="0" w:color="auto"/>
                <w:left w:val="none" w:sz="0" w:space="0" w:color="auto"/>
                <w:bottom w:val="none" w:sz="0" w:space="0" w:color="auto"/>
                <w:right w:val="none" w:sz="0" w:space="0" w:color="auto"/>
              </w:divBdr>
            </w:div>
            <w:div w:id="1734690853">
              <w:marLeft w:val="0"/>
              <w:marRight w:val="0"/>
              <w:marTop w:val="0"/>
              <w:marBottom w:val="0"/>
              <w:divBdr>
                <w:top w:val="none" w:sz="0" w:space="0" w:color="auto"/>
                <w:left w:val="none" w:sz="0" w:space="0" w:color="auto"/>
                <w:bottom w:val="none" w:sz="0" w:space="0" w:color="auto"/>
                <w:right w:val="none" w:sz="0" w:space="0" w:color="auto"/>
              </w:divBdr>
            </w:div>
            <w:div w:id="1126242237">
              <w:marLeft w:val="0"/>
              <w:marRight w:val="0"/>
              <w:marTop w:val="0"/>
              <w:marBottom w:val="0"/>
              <w:divBdr>
                <w:top w:val="none" w:sz="0" w:space="0" w:color="auto"/>
                <w:left w:val="none" w:sz="0" w:space="0" w:color="auto"/>
                <w:bottom w:val="none" w:sz="0" w:space="0" w:color="auto"/>
                <w:right w:val="none" w:sz="0" w:space="0" w:color="auto"/>
              </w:divBdr>
            </w:div>
            <w:div w:id="790200078">
              <w:marLeft w:val="0"/>
              <w:marRight w:val="0"/>
              <w:marTop w:val="0"/>
              <w:marBottom w:val="0"/>
              <w:divBdr>
                <w:top w:val="none" w:sz="0" w:space="0" w:color="auto"/>
                <w:left w:val="none" w:sz="0" w:space="0" w:color="auto"/>
                <w:bottom w:val="none" w:sz="0" w:space="0" w:color="auto"/>
                <w:right w:val="none" w:sz="0" w:space="0" w:color="auto"/>
              </w:divBdr>
            </w:div>
            <w:div w:id="1482969139">
              <w:marLeft w:val="0"/>
              <w:marRight w:val="0"/>
              <w:marTop w:val="0"/>
              <w:marBottom w:val="0"/>
              <w:divBdr>
                <w:top w:val="none" w:sz="0" w:space="0" w:color="auto"/>
                <w:left w:val="none" w:sz="0" w:space="0" w:color="auto"/>
                <w:bottom w:val="none" w:sz="0" w:space="0" w:color="auto"/>
                <w:right w:val="none" w:sz="0" w:space="0" w:color="auto"/>
              </w:divBdr>
            </w:div>
            <w:div w:id="1513689102">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545793702">
              <w:marLeft w:val="0"/>
              <w:marRight w:val="0"/>
              <w:marTop w:val="0"/>
              <w:marBottom w:val="0"/>
              <w:divBdr>
                <w:top w:val="none" w:sz="0" w:space="0" w:color="auto"/>
                <w:left w:val="none" w:sz="0" w:space="0" w:color="auto"/>
                <w:bottom w:val="none" w:sz="0" w:space="0" w:color="auto"/>
                <w:right w:val="none" w:sz="0" w:space="0" w:color="auto"/>
              </w:divBdr>
            </w:div>
            <w:div w:id="975068640">
              <w:marLeft w:val="0"/>
              <w:marRight w:val="0"/>
              <w:marTop w:val="0"/>
              <w:marBottom w:val="0"/>
              <w:divBdr>
                <w:top w:val="none" w:sz="0" w:space="0" w:color="auto"/>
                <w:left w:val="none" w:sz="0" w:space="0" w:color="auto"/>
                <w:bottom w:val="none" w:sz="0" w:space="0" w:color="auto"/>
                <w:right w:val="none" w:sz="0" w:space="0" w:color="auto"/>
              </w:divBdr>
            </w:div>
            <w:div w:id="288778971">
              <w:marLeft w:val="0"/>
              <w:marRight w:val="0"/>
              <w:marTop w:val="0"/>
              <w:marBottom w:val="0"/>
              <w:divBdr>
                <w:top w:val="none" w:sz="0" w:space="0" w:color="auto"/>
                <w:left w:val="none" w:sz="0" w:space="0" w:color="auto"/>
                <w:bottom w:val="none" w:sz="0" w:space="0" w:color="auto"/>
                <w:right w:val="none" w:sz="0" w:space="0" w:color="auto"/>
              </w:divBdr>
            </w:div>
            <w:div w:id="1923105913">
              <w:marLeft w:val="0"/>
              <w:marRight w:val="0"/>
              <w:marTop w:val="0"/>
              <w:marBottom w:val="0"/>
              <w:divBdr>
                <w:top w:val="none" w:sz="0" w:space="0" w:color="auto"/>
                <w:left w:val="none" w:sz="0" w:space="0" w:color="auto"/>
                <w:bottom w:val="none" w:sz="0" w:space="0" w:color="auto"/>
                <w:right w:val="none" w:sz="0" w:space="0" w:color="auto"/>
              </w:divBdr>
            </w:div>
            <w:div w:id="1845827449">
              <w:marLeft w:val="0"/>
              <w:marRight w:val="0"/>
              <w:marTop w:val="0"/>
              <w:marBottom w:val="0"/>
              <w:divBdr>
                <w:top w:val="none" w:sz="0" w:space="0" w:color="auto"/>
                <w:left w:val="none" w:sz="0" w:space="0" w:color="auto"/>
                <w:bottom w:val="none" w:sz="0" w:space="0" w:color="auto"/>
                <w:right w:val="none" w:sz="0" w:space="0" w:color="auto"/>
              </w:divBdr>
            </w:div>
            <w:div w:id="127820098">
              <w:marLeft w:val="0"/>
              <w:marRight w:val="0"/>
              <w:marTop w:val="0"/>
              <w:marBottom w:val="0"/>
              <w:divBdr>
                <w:top w:val="none" w:sz="0" w:space="0" w:color="auto"/>
                <w:left w:val="none" w:sz="0" w:space="0" w:color="auto"/>
                <w:bottom w:val="none" w:sz="0" w:space="0" w:color="auto"/>
                <w:right w:val="none" w:sz="0" w:space="0" w:color="auto"/>
              </w:divBdr>
            </w:div>
            <w:div w:id="857737793">
              <w:marLeft w:val="0"/>
              <w:marRight w:val="0"/>
              <w:marTop w:val="0"/>
              <w:marBottom w:val="0"/>
              <w:divBdr>
                <w:top w:val="none" w:sz="0" w:space="0" w:color="auto"/>
                <w:left w:val="none" w:sz="0" w:space="0" w:color="auto"/>
                <w:bottom w:val="none" w:sz="0" w:space="0" w:color="auto"/>
                <w:right w:val="none" w:sz="0" w:space="0" w:color="auto"/>
              </w:divBdr>
            </w:div>
            <w:div w:id="1491873558">
              <w:marLeft w:val="0"/>
              <w:marRight w:val="0"/>
              <w:marTop w:val="0"/>
              <w:marBottom w:val="0"/>
              <w:divBdr>
                <w:top w:val="none" w:sz="0" w:space="0" w:color="auto"/>
                <w:left w:val="none" w:sz="0" w:space="0" w:color="auto"/>
                <w:bottom w:val="none" w:sz="0" w:space="0" w:color="auto"/>
                <w:right w:val="none" w:sz="0" w:space="0" w:color="auto"/>
              </w:divBdr>
            </w:div>
            <w:div w:id="2020114176">
              <w:marLeft w:val="0"/>
              <w:marRight w:val="0"/>
              <w:marTop w:val="0"/>
              <w:marBottom w:val="0"/>
              <w:divBdr>
                <w:top w:val="none" w:sz="0" w:space="0" w:color="auto"/>
                <w:left w:val="none" w:sz="0" w:space="0" w:color="auto"/>
                <w:bottom w:val="none" w:sz="0" w:space="0" w:color="auto"/>
                <w:right w:val="none" w:sz="0" w:space="0" w:color="auto"/>
              </w:divBdr>
            </w:div>
            <w:div w:id="1116800441">
              <w:marLeft w:val="0"/>
              <w:marRight w:val="0"/>
              <w:marTop w:val="0"/>
              <w:marBottom w:val="0"/>
              <w:divBdr>
                <w:top w:val="none" w:sz="0" w:space="0" w:color="auto"/>
                <w:left w:val="none" w:sz="0" w:space="0" w:color="auto"/>
                <w:bottom w:val="none" w:sz="0" w:space="0" w:color="auto"/>
                <w:right w:val="none" w:sz="0" w:space="0" w:color="auto"/>
              </w:divBdr>
            </w:div>
            <w:div w:id="260375147">
              <w:marLeft w:val="0"/>
              <w:marRight w:val="0"/>
              <w:marTop w:val="0"/>
              <w:marBottom w:val="0"/>
              <w:divBdr>
                <w:top w:val="none" w:sz="0" w:space="0" w:color="auto"/>
                <w:left w:val="none" w:sz="0" w:space="0" w:color="auto"/>
                <w:bottom w:val="none" w:sz="0" w:space="0" w:color="auto"/>
                <w:right w:val="none" w:sz="0" w:space="0" w:color="auto"/>
              </w:divBdr>
            </w:div>
            <w:div w:id="1015577154">
              <w:marLeft w:val="0"/>
              <w:marRight w:val="0"/>
              <w:marTop w:val="0"/>
              <w:marBottom w:val="0"/>
              <w:divBdr>
                <w:top w:val="none" w:sz="0" w:space="0" w:color="auto"/>
                <w:left w:val="none" w:sz="0" w:space="0" w:color="auto"/>
                <w:bottom w:val="none" w:sz="0" w:space="0" w:color="auto"/>
                <w:right w:val="none" w:sz="0" w:space="0" w:color="auto"/>
              </w:divBdr>
            </w:div>
            <w:div w:id="1716661643">
              <w:marLeft w:val="0"/>
              <w:marRight w:val="0"/>
              <w:marTop w:val="0"/>
              <w:marBottom w:val="0"/>
              <w:divBdr>
                <w:top w:val="none" w:sz="0" w:space="0" w:color="auto"/>
                <w:left w:val="none" w:sz="0" w:space="0" w:color="auto"/>
                <w:bottom w:val="none" w:sz="0" w:space="0" w:color="auto"/>
                <w:right w:val="none" w:sz="0" w:space="0" w:color="auto"/>
              </w:divBdr>
            </w:div>
            <w:div w:id="1424064276">
              <w:marLeft w:val="0"/>
              <w:marRight w:val="0"/>
              <w:marTop w:val="0"/>
              <w:marBottom w:val="0"/>
              <w:divBdr>
                <w:top w:val="none" w:sz="0" w:space="0" w:color="auto"/>
                <w:left w:val="none" w:sz="0" w:space="0" w:color="auto"/>
                <w:bottom w:val="none" w:sz="0" w:space="0" w:color="auto"/>
                <w:right w:val="none" w:sz="0" w:space="0" w:color="auto"/>
              </w:divBdr>
            </w:div>
            <w:div w:id="1484277566">
              <w:marLeft w:val="0"/>
              <w:marRight w:val="0"/>
              <w:marTop w:val="0"/>
              <w:marBottom w:val="0"/>
              <w:divBdr>
                <w:top w:val="none" w:sz="0" w:space="0" w:color="auto"/>
                <w:left w:val="none" w:sz="0" w:space="0" w:color="auto"/>
                <w:bottom w:val="none" w:sz="0" w:space="0" w:color="auto"/>
                <w:right w:val="none" w:sz="0" w:space="0" w:color="auto"/>
              </w:divBdr>
            </w:div>
            <w:div w:id="1007094933">
              <w:marLeft w:val="0"/>
              <w:marRight w:val="0"/>
              <w:marTop w:val="0"/>
              <w:marBottom w:val="0"/>
              <w:divBdr>
                <w:top w:val="none" w:sz="0" w:space="0" w:color="auto"/>
                <w:left w:val="none" w:sz="0" w:space="0" w:color="auto"/>
                <w:bottom w:val="none" w:sz="0" w:space="0" w:color="auto"/>
                <w:right w:val="none" w:sz="0" w:space="0" w:color="auto"/>
              </w:divBdr>
            </w:div>
            <w:div w:id="1258320919">
              <w:marLeft w:val="0"/>
              <w:marRight w:val="0"/>
              <w:marTop w:val="0"/>
              <w:marBottom w:val="0"/>
              <w:divBdr>
                <w:top w:val="none" w:sz="0" w:space="0" w:color="auto"/>
                <w:left w:val="none" w:sz="0" w:space="0" w:color="auto"/>
                <w:bottom w:val="none" w:sz="0" w:space="0" w:color="auto"/>
                <w:right w:val="none" w:sz="0" w:space="0" w:color="auto"/>
              </w:divBdr>
            </w:div>
            <w:div w:id="1287154787">
              <w:marLeft w:val="0"/>
              <w:marRight w:val="0"/>
              <w:marTop w:val="0"/>
              <w:marBottom w:val="0"/>
              <w:divBdr>
                <w:top w:val="none" w:sz="0" w:space="0" w:color="auto"/>
                <w:left w:val="none" w:sz="0" w:space="0" w:color="auto"/>
                <w:bottom w:val="none" w:sz="0" w:space="0" w:color="auto"/>
                <w:right w:val="none" w:sz="0" w:space="0" w:color="auto"/>
              </w:divBdr>
            </w:div>
            <w:div w:id="1094589454">
              <w:marLeft w:val="0"/>
              <w:marRight w:val="0"/>
              <w:marTop w:val="0"/>
              <w:marBottom w:val="0"/>
              <w:divBdr>
                <w:top w:val="none" w:sz="0" w:space="0" w:color="auto"/>
                <w:left w:val="none" w:sz="0" w:space="0" w:color="auto"/>
                <w:bottom w:val="none" w:sz="0" w:space="0" w:color="auto"/>
                <w:right w:val="none" w:sz="0" w:space="0" w:color="auto"/>
              </w:divBdr>
            </w:div>
            <w:div w:id="1219244016">
              <w:marLeft w:val="0"/>
              <w:marRight w:val="0"/>
              <w:marTop w:val="0"/>
              <w:marBottom w:val="0"/>
              <w:divBdr>
                <w:top w:val="none" w:sz="0" w:space="0" w:color="auto"/>
                <w:left w:val="none" w:sz="0" w:space="0" w:color="auto"/>
                <w:bottom w:val="none" w:sz="0" w:space="0" w:color="auto"/>
                <w:right w:val="none" w:sz="0" w:space="0" w:color="auto"/>
              </w:divBdr>
            </w:div>
            <w:div w:id="344138100">
              <w:marLeft w:val="0"/>
              <w:marRight w:val="0"/>
              <w:marTop w:val="0"/>
              <w:marBottom w:val="0"/>
              <w:divBdr>
                <w:top w:val="none" w:sz="0" w:space="0" w:color="auto"/>
                <w:left w:val="none" w:sz="0" w:space="0" w:color="auto"/>
                <w:bottom w:val="none" w:sz="0" w:space="0" w:color="auto"/>
                <w:right w:val="none" w:sz="0" w:space="0" w:color="auto"/>
              </w:divBdr>
            </w:div>
            <w:div w:id="46416464">
              <w:marLeft w:val="0"/>
              <w:marRight w:val="0"/>
              <w:marTop w:val="0"/>
              <w:marBottom w:val="0"/>
              <w:divBdr>
                <w:top w:val="none" w:sz="0" w:space="0" w:color="auto"/>
                <w:left w:val="none" w:sz="0" w:space="0" w:color="auto"/>
                <w:bottom w:val="none" w:sz="0" w:space="0" w:color="auto"/>
                <w:right w:val="none" w:sz="0" w:space="0" w:color="auto"/>
              </w:divBdr>
            </w:div>
            <w:div w:id="11498220">
              <w:marLeft w:val="0"/>
              <w:marRight w:val="0"/>
              <w:marTop w:val="0"/>
              <w:marBottom w:val="0"/>
              <w:divBdr>
                <w:top w:val="none" w:sz="0" w:space="0" w:color="auto"/>
                <w:left w:val="none" w:sz="0" w:space="0" w:color="auto"/>
                <w:bottom w:val="none" w:sz="0" w:space="0" w:color="auto"/>
                <w:right w:val="none" w:sz="0" w:space="0" w:color="auto"/>
              </w:divBdr>
            </w:div>
            <w:div w:id="2047097644">
              <w:marLeft w:val="0"/>
              <w:marRight w:val="0"/>
              <w:marTop w:val="0"/>
              <w:marBottom w:val="0"/>
              <w:divBdr>
                <w:top w:val="none" w:sz="0" w:space="0" w:color="auto"/>
                <w:left w:val="none" w:sz="0" w:space="0" w:color="auto"/>
                <w:bottom w:val="none" w:sz="0" w:space="0" w:color="auto"/>
                <w:right w:val="none" w:sz="0" w:space="0" w:color="auto"/>
              </w:divBdr>
            </w:div>
            <w:div w:id="277880376">
              <w:marLeft w:val="0"/>
              <w:marRight w:val="0"/>
              <w:marTop w:val="0"/>
              <w:marBottom w:val="0"/>
              <w:divBdr>
                <w:top w:val="none" w:sz="0" w:space="0" w:color="auto"/>
                <w:left w:val="none" w:sz="0" w:space="0" w:color="auto"/>
                <w:bottom w:val="none" w:sz="0" w:space="0" w:color="auto"/>
                <w:right w:val="none" w:sz="0" w:space="0" w:color="auto"/>
              </w:divBdr>
            </w:div>
            <w:div w:id="1766531276">
              <w:marLeft w:val="0"/>
              <w:marRight w:val="0"/>
              <w:marTop w:val="0"/>
              <w:marBottom w:val="0"/>
              <w:divBdr>
                <w:top w:val="none" w:sz="0" w:space="0" w:color="auto"/>
                <w:left w:val="none" w:sz="0" w:space="0" w:color="auto"/>
                <w:bottom w:val="none" w:sz="0" w:space="0" w:color="auto"/>
                <w:right w:val="none" w:sz="0" w:space="0" w:color="auto"/>
              </w:divBdr>
            </w:div>
            <w:div w:id="1115831118">
              <w:marLeft w:val="0"/>
              <w:marRight w:val="0"/>
              <w:marTop w:val="0"/>
              <w:marBottom w:val="0"/>
              <w:divBdr>
                <w:top w:val="none" w:sz="0" w:space="0" w:color="auto"/>
                <w:left w:val="none" w:sz="0" w:space="0" w:color="auto"/>
                <w:bottom w:val="none" w:sz="0" w:space="0" w:color="auto"/>
                <w:right w:val="none" w:sz="0" w:space="0" w:color="auto"/>
              </w:divBdr>
            </w:div>
            <w:div w:id="636103003">
              <w:marLeft w:val="0"/>
              <w:marRight w:val="0"/>
              <w:marTop w:val="0"/>
              <w:marBottom w:val="0"/>
              <w:divBdr>
                <w:top w:val="none" w:sz="0" w:space="0" w:color="auto"/>
                <w:left w:val="none" w:sz="0" w:space="0" w:color="auto"/>
                <w:bottom w:val="none" w:sz="0" w:space="0" w:color="auto"/>
                <w:right w:val="none" w:sz="0" w:space="0" w:color="auto"/>
              </w:divBdr>
            </w:div>
            <w:div w:id="428819393">
              <w:marLeft w:val="0"/>
              <w:marRight w:val="0"/>
              <w:marTop w:val="0"/>
              <w:marBottom w:val="0"/>
              <w:divBdr>
                <w:top w:val="none" w:sz="0" w:space="0" w:color="auto"/>
                <w:left w:val="none" w:sz="0" w:space="0" w:color="auto"/>
                <w:bottom w:val="none" w:sz="0" w:space="0" w:color="auto"/>
                <w:right w:val="none" w:sz="0" w:space="0" w:color="auto"/>
              </w:divBdr>
            </w:div>
            <w:div w:id="1884052434">
              <w:marLeft w:val="0"/>
              <w:marRight w:val="0"/>
              <w:marTop w:val="0"/>
              <w:marBottom w:val="0"/>
              <w:divBdr>
                <w:top w:val="none" w:sz="0" w:space="0" w:color="auto"/>
                <w:left w:val="none" w:sz="0" w:space="0" w:color="auto"/>
                <w:bottom w:val="none" w:sz="0" w:space="0" w:color="auto"/>
                <w:right w:val="none" w:sz="0" w:space="0" w:color="auto"/>
              </w:divBdr>
            </w:div>
            <w:div w:id="422188279">
              <w:marLeft w:val="0"/>
              <w:marRight w:val="0"/>
              <w:marTop w:val="0"/>
              <w:marBottom w:val="0"/>
              <w:divBdr>
                <w:top w:val="none" w:sz="0" w:space="0" w:color="auto"/>
                <w:left w:val="none" w:sz="0" w:space="0" w:color="auto"/>
                <w:bottom w:val="none" w:sz="0" w:space="0" w:color="auto"/>
                <w:right w:val="none" w:sz="0" w:space="0" w:color="auto"/>
              </w:divBdr>
            </w:div>
            <w:div w:id="1542400317">
              <w:marLeft w:val="0"/>
              <w:marRight w:val="0"/>
              <w:marTop w:val="0"/>
              <w:marBottom w:val="0"/>
              <w:divBdr>
                <w:top w:val="none" w:sz="0" w:space="0" w:color="auto"/>
                <w:left w:val="none" w:sz="0" w:space="0" w:color="auto"/>
                <w:bottom w:val="none" w:sz="0" w:space="0" w:color="auto"/>
                <w:right w:val="none" w:sz="0" w:space="0" w:color="auto"/>
              </w:divBdr>
            </w:div>
            <w:div w:id="573206510">
              <w:marLeft w:val="0"/>
              <w:marRight w:val="0"/>
              <w:marTop w:val="0"/>
              <w:marBottom w:val="0"/>
              <w:divBdr>
                <w:top w:val="none" w:sz="0" w:space="0" w:color="auto"/>
                <w:left w:val="none" w:sz="0" w:space="0" w:color="auto"/>
                <w:bottom w:val="none" w:sz="0" w:space="0" w:color="auto"/>
                <w:right w:val="none" w:sz="0" w:space="0" w:color="auto"/>
              </w:divBdr>
            </w:div>
            <w:div w:id="663432170">
              <w:marLeft w:val="0"/>
              <w:marRight w:val="0"/>
              <w:marTop w:val="0"/>
              <w:marBottom w:val="0"/>
              <w:divBdr>
                <w:top w:val="none" w:sz="0" w:space="0" w:color="auto"/>
                <w:left w:val="none" w:sz="0" w:space="0" w:color="auto"/>
                <w:bottom w:val="none" w:sz="0" w:space="0" w:color="auto"/>
                <w:right w:val="none" w:sz="0" w:space="0" w:color="auto"/>
              </w:divBdr>
            </w:div>
            <w:div w:id="906494063">
              <w:marLeft w:val="0"/>
              <w:marRight w:val="0"/>
              <w:marTop w:val="0"/>
              <w:marBottom w:val="0"/>
              <w:divBdr>
                <w:top w:val="none" w:sz="0" w:space="0" w:color="auto"/>
                <w:left w:val="none" w:sz="0" w:space="0" w:color="auto"/>
                <w:bottom w:val="none" w:sz="0" w:space="0" w:color="auto"/>
                <w:right w:val="none" w:sz="0" w:space="0" w:color="auto"/>
              </w:divBdr>
            </w:div>
            <w:div w:id="450132073">
              <w:marLeft w:val="0"/>
              <w:marRight w:val="0"/>
              <w:marTop w:val="0"/>
              <w:marBottom w:val="0"/>
              <w:divBdr>
                <w:top w:val="none" w:sz="0" w:space="0" w:color="auto"/>
                <w:left w:val="none" w:sz="0" w:space="0" w:color="auto"/>
                <w:bottom w:val="none" w:sz="0" w:space="0" w:color="auto"/>
                <w:right w:val="none" w:sz="0" w:space="0" w:color="auto"/>
              </w:divBdr>
            </w:div>
            <w:div w:id="178392970">
              <w:marLeft w:val="0"/>
              <w:marRight w:val="0"/>
              <w:marTop w:val="0"/>
              <w:marBottom w:val="0"/>
              <w:divBdr>
                <w:top w:val="none" w:sz="0" w:space="0" w:color="auto"/>
                <w:left w:val="none" w:sz="0" w:space="0" w:color="auto"/>
                <w:bottom w:val="none" w:sz="0" w:space="0" w:color="auto"/>
                <w:right w:val="none" w:sz="0" w:space="0" w:color="auto"/>
              </w:divBdr>
            </w:div>
            <w:div w:id="936250047">
              <w:marLeft w:val="0"/>
              <w:marRight w:val="0"/>
              <w:marTop w:val="0"/>
              <w:marBottom w:val="0"/>
              <w:divBdr>
                <w:top w:val="none" w:sz="0" w:space="0" w:color="auto"/>
                <w:left w:val="none" w:sz="0" w:space="0" w:color="auto"/>
                <w:bottom w:val="none" w:sz="0" w:space="0" w:color="auto"/>
                <w:right w:val="none" w:sz="0" w:space="0" w:color="auto"/>
              </w:divBdr>
            </w:div>
            <w:div w:id="1290280331">
              <w:marLeft w:val="0"/>
              <w:marRight w:val="0"/>
              <w:marTop w:val="0"/>
              <w:marBottom w:val="0"/>
              <w:divBdr>
                <w:top w:val="none" w:sz="0" w:space="0" w:color="auto"/>
                <w:left w:val="none" w:sz="0" w:space="0" w:color="auto"/>
                <w:bottom w:val="none" w:sz="0" w:space="0" w:color="auto"/>
                <w:right w:val="none" w:sz="0" w:space="0" w:color="auto"/>
              </w:divBdr>
            </w:div>
            <w:div w:id="1704552346">
              <w:marLeft w:val="0"/>
              <w:marRight w:val="0"/>
              <w:marTop w:val="0"/>
              <w:marBottom w:val="0"/>
              <w:divBdr>
                <w:top w:val="none" w:sz="0" w:space="0" w:color="auto"/>
                <w:left w:val="none" w:sz="0" w:space="0" w:color="auto"/>
                <w:bottom w:val="none" w:sz="0" w:space="0" w:color="auto"/>
                <w:right w:val="none" w:sz="0" w:space="0" w:color="auto"/>
              </w:divBdr>
            </w:div>
            <w:div w:id="418720884">
              <w:marLeft w:val="0"/>
              <w:marRight w:val="0"/>
              <w:marTop w:val="0"/>
              <w:marBottom w:val="0"/>
              <w:divBdr>
                <w:top w:val="none" w:sz="0" w:space="0" w:color="auto"/>
                <w:left w:val="none" w:sz="0" w:space="0" w:color="auto"/>
                <w:bottom w:val="none" w:sz="0" w:space="0" w:color="auto"/>
                <w:right w:val="none" w:sz="0" w:space="0" w:color="auto"/>
              </w:divBdr>
            </w:div>
            <w:div w:id="1746806195">
              <w:marLeft w:val="0"/>
              <w:marRight w:val="0"/>
              <w:marTop w:val="0"/>
              <w:marBottom w:val="0"/>
              <w:divBdr>
                <w:top w:val="none" w:sz="0" w:space="0" w:color="auto"/>
                <w:left w:val="none" w:sz="0" w:space="0" w:color="auto"/>
                <w:bottom w:val="none" w:sz="0" w:space="0" w:color="auto"/>
                <w:right w:val="none" w:sz="0" w:space="0" w:color="auto"/>
              </w:divBdr>
            </w:div>
            <w:div w:id="1604918906">
              <w:marLeft w:val="0"/>
              <w:marRight w:val="0"/>
              <w:marTop w:val="0"/>
              <w:marBottom w:val="0"/>
              <w:divBdr>
                <w:top w:val="none" w:sz="0" w:space="0" w:color="auto"/>
                <w:left w:val="none" w:sz="0" w:space="0" w:color="auto"/>
                <w:bottom w:val="none" w:sz="0" w:space="0" w:color="auto"/>
                <w:right w:val="none" w:sz="0" w:space="0" w:color="auto"/>
              </w:divBdr>
            </w:div>
            <w:div w:id="773131370">
              <w:marLeft w:val="0"/>
              <w:marRight w:val="0"/>
              <w:marTop w:val="0"/>
              <w:marBottom w:val="0"/>
              <w:divBdr>
                <w:top w:val="none" w:sz="0" w:space="0" w:color="auto"/>
                <w:left w:val="none" w:sz="0" w:space="0" w:color="auto"/>
                <w:bottom w:val="none" w:sz="0" w:space="0" w:color="auto"/>
                <w:right w:val="none" w:sz="0" w:space="0" w:color="auto"/>
              </w:divBdr>
            </w:div>
            <w:div w:id="1543245028">
              <w:marLeft w:val="0"/>
              <w:marRight w:val="0"/>
              <w:marTop w:val="0"/>
              <w:marBottom w:val="0"/>
              <w:divBdr>
                <w:top w:val="none" w:sz="0" w:space="0" w:color="auto"/>
                <w:left w:val="none" w:sz="0" w:space="0" w:color="auto"/>
                <w:bottom w:val="none" w:sz="0" w:space="0" w:color="auto"/>
                <w:right w:val="none" w:sz="0" w:space="0" w:color="auto"/>
              </w:divBdr>
            </w:div>
            <w:div w:id="399060172">
              <w:marLeft w:val="0"/>
              <w:marRight w:val="0"/>
              <w:marTop w:val="0"/>
              <w:marBottom w:val="0"/>
              <w:divBdr>
                <w:top w:val="none" w:sz="0" w:space="0" w:color="auto"/>
                <w:left w:val="none" w:sz="0" w:space="0" w:color="auto"/>
                <w:bottom w:val="none" w:sz="0" w:space="0" w:color="auto"/>
                <w:right w:val="none" w:sz="0" w:space="0" w:color="auto"/>
              </w:divBdr>
            </w:div>
            <w:div w:id="460345558">
              <w:marLeft w:val="0"/>
              <w:marRight w:val="0"/>
              <w:marTop w:val="0"/>
              <w:marBottom w:val="0"/>
              <w:divBdr>
                <w:top w:val="none" w:sz="0" w:space="0" w:color="auto"/>
                <w:left w:val="none" w:sz="0" w:space="0" w:color="auto"/>
                <w:bottom w:val="none" w:sz="0" w:space="0" w:color="auto"/>
                <w:right w:val="none" w:sz="0" w:space="0" w:color="auto"/>
              </w:divBdr>
            </w:div>
            <w:div w:id="1377269868">
              <w:marLeft w:val="0"/>
              <w:marRight w:val="0"/>
              <w:marTop w:val="0"/>
              <w:marBottom w:val="0"/>
              <w:divBdr>
                <w:top w:val="none" w:sz="0" w:space="0" w:color="auto"/>
                <w:left w:val="none" w:sz="0" w:space="0" w:color="auto"/>
                <w:bottom w:val="none" w:sz="0" w:space="0" w:color="auto"/>
                <w:right w:val="none" w:sz="0" w:space="0" w:color="auto"/>
              </w:divBdr>
            </w:div>
            <w:div w:id="2051757872">
              <w:marLeft w:val="0"/>
              <w:marRight w:val="0"/>
              <w:marTop w:val="0"/>
              <w:marBottom w:val="0"/>
              <w:divBdr>
                <w:top w:val="none" w:sz="0" w:space="0" w:color="auto"/>
                <w:left w:val="none" w:sz="0" w:space="0" w:color="auto"/>
                <w:bottom w:val="none" w:sz="0" w:space="0" w:color="auto"/>
                <w:right w:val="none" w:sz="0" w:space="0" w:color="auto"/>
              </w:divBdr>
            </w:div>
            <w:div w:id="1736851473">
              <w:marLeft w:val="0"/>
              <w:marRight w:val="0"/>
              <w:marTop w:val="0"/>
              <w:marBottom w:val="0"/>
              <w:divBdr>
                <w:top w:val="none" w:sz="0" w:space="0" w:color="auto"/>
                <w:left w:val="none" w:sz="0" w:space="0" w:color="auto"/>
                <w:bottom w:val="none" w:sz="0" w:space="0" w:color="auto"/>
                <w:right w:val="none" w:sz="0" w:space="0" w:color="auto"/>
              </w:divBdr>
            </w:div>
            <w:div w:id="1988629366">
              <w:marLeft w:val="0"/>
              <w:marRight w:val="0"/>
              <w:marTop w:val="0"/>
              <w:marBottom w:val="0"/>
              <w:divBdr>
                <w:top w:val="none" w:sz="0" w:space="0" w:color="auto"/>
                <w:left w:val="none" w:sz="0" w:space="0" w:color="auto"/>
                <w:bottom w:val="none" w:sz="0" w:space="0" w:color="auto"/>
                <w:right w:val="none" w:sz="0" w:space="0" w:color="auto"/>
              </w:divBdr>
            </w:div>
            <w:div w:id="401488364">
              <w:marLeft w:val="0"/>
              <w:marRight w:val="0"/>
              <w:marTop w:val="0"/>
              <w:marBottom w:val="0"/>
              <w:divBdr>
                <w:top w:val="none" w:sz="0" w:space="0" w:color="auto"/>
                <w:left w:val="none" w:sz="0" w:space="0" w:color="auto"/>
                <w:bottom w:val="none" w:sz="0" w:space="0" w:color="auto"/>
                <w:right w:val="none" w:sz="0" w:space="0" w:color="auto"/>
              </w:divBdr>
            </w:div>
            <w:div w:id="872154769">
              <w:marLeft w:val="0"/>
              <w:marRight w:val="0"/>
              <w:marTop w:val="0"/>
              <w:marBottom w:val="0"/>
              <w:divBdr>
                <w:top w:val="none" w:sz="0" w:space="0" w:color="auto"/>
                <w:left w:val="none" w:sz="0" w:space="0" w:color="auto"/>
                <w:bottom w:val="none" w:sz="0" w:space="0" w:color="auto"/>
                <w:right w:val="none" w:sz="0" w:space="0" w:color="auto"/>
              </w:divBdr>
            </w:div>
            <w:div w:id="1711225177">
              <w:marLeft w:val="0"/>
              <w:marRight w:val="0"/>
              <w:marTop w:val="0"/>
              <w:marBottom w:val="0"/>
              <w:divBdr>
                <w:top w:val="none" w:sz="0" w:space="0" w:color="auto"/>
                <w:left w:val="none" w:sz="0" w:space="0" w:color="auto"/>
                <w:bottom w:val="none" w:sz="0" w:space="0" w:color="auto"/>
                <w:right w:val="none" w:sz="0" w:space="0" w:color="auto"/>
              </w:divBdr>
            </w:div>
            <w:div w:id="453449978">
              <w:marLeft w:val="0"/>
              <w:marRight w:val="0"/>
              <w:marTop w:val="0"/>
              <w:marBottom w:val="0"/>
              <w:divBdr>
                <w:top w:val="none" w:sz="0" w:space="0" w:color="auto"/>
                <w:left w:val="none" w:sz="0" w:space="0" w:color="auto"/>
                <w:bottom w:val="none" w:sz="0" w:space="0" w:color="auto"/>
                <w:right w:val="none" w:sz="0" w:space="0" w:color="auto"/>
              </w:divBdr>
            </w:div>
            <w:div w:id="778764480">
              <w:marLeft w:val="0"/>
              <w:marRight w:val="0"/>
              <w:marTop w:val="0"/>
              <w:marBottom w:val="0"/>
              <w:divBdr>
                <w:top w:val="none" w:sz="0" w:space="0" w:color="auto"/>
                <w:left w:val="none" w:sz="0" w:space="0" w:color="auto"/>
                <w:bottom w:val="none" w:sz="0" w:space="0" w:color="auto"/>
                <w:right w:val="none" w:sz="0" w:space="0" w:color="auto"/>
              </w:divBdr>
            </w:div>
            <w:div w:id="1405908944">
              <w:marLeft w:val="0"/>
              <w:marRight w:val="0"/>
              <w:marTop w:val="0"/>
              <w:marBottom w:val="0"/>
              <w:divBdr>
                <w:top w:val="none" w:sz="0" w:space="0" w:color="auto"/>
                <w:left w:val="none" w:sz="0" w:space="0" w:color="auto"/>
                <w:bottom w:val="none" w:sz="0" w:space="0" w:color="auto"/>
                <w:right w:val="none" w:sz="0" w:space="0" w:color="auto"/>
              </w:divBdr>
            </w:div>
            <w:div w:id="89662440">
              <w:marLeft w:val="0"/>
              <w:marRight w:val="0"/>
              <w:marTop w:val="0"/>
              <w:marBottom w:val="0"/>
              <w:divBdr>
                <w:top w:val="none" w:sz="0" w:space="0" w:color="auto"/>
                <w:left w:val="none" w:sz="0" w:space="0" w:color="auto"/>
                <w:bottom w:val="none" w:sz="0" w:space="0" w:color="auto"/>
                <w:right w:val="none" w:sz="0" w:space="0" w:color="auto"/>
              </w:divBdr>
            </w:div>
            <w:div w:id="250814844">
              <w:marLeft w:val="0"/>
              <w:marRight w:val="0"/>
              <w:marTop w:val="0"/>
              <w:marBottom w:val="0"/>
              <w:divBdr>
                <w:top w:val="none" w:sz="0" w:space="0" w:color="auto"/>
                <w:left w:val="none" w:sz="0" w:space="0" w:color="auto"/>
                <w:bottom w:val="none" w:sz="0" w:space="0" w:color="auto"/>
                <w:right w:val="none" w:sz="0" w:space="0" w:color="auto"/>
              </w:divBdr>
            </w:div>
            <w:div w:id="815803622">
              <w:marLeft w:val="0"/>
              <w:marRight w:val="0"/>
              <w:marTop w:val="0"/>
              <w:marBottom w:val="0"/>
              <w:divBdr>
                <w:top w:val="none" w:sz="0" w:space="0" w:color="auto"/>
                <w:left w:val="none" w:sz="0" w:space="0" w:color="auto"/>
                <w:bottom w:val="none" w:sz="0" w:space="0" w:color="auto"/>
                <w:right w:val="none" w:sz="0" w:space="0" w:color="auto"/>
              </w:divBdr>
            </w:div>
            <w:div w:id="4981476">
              <w:marLeft w:val="0"/>
              <w:marRight w:val="0"/>
              <w:marTop w:val="0"/>
              <w:marBottom w:val="0"/>
              <w:divBdr>
                <w:top w:val="none" w:sz="0" w:space="0" w:color="auto"/>
                <w:left w:val="none" w:sz="0" w:space="0" w:color="auto"/>
                <w:bottom w:val="none" w:sz="0" w:space="0" w:color="auto"/>
                <w:right w:val="none" w:sz="0" w:space="0" w:color="auto"/>
              </w:divBdr>
            </w:div>
            <w:div w:id="2060669486">
              <w:marLeft w:val="0"/>
              <w:marRight w:val="0"/>
              <w:marTop w:val="0"/>
              <w:marBottom w:val="0"/>
              <w:divBdr>
                <w:top w:val="none" w:sz="0" w:space="0" w:color="auto"/>
                <w:left w:val="none" w:sz="0" w:space="0" w:color="auto"/>
                <w:bottom w:val="none" w:sz="0" w:space="0" w:color="auto"/>
                <w:right w:val="none" w:sz="0" w:space="0" w:color="auto"/>
              </w:divBdr>
            </w:div>
            <w:div w:id="1115948680">
              <w:marLeft w:val="0"/>
              <w:marRight w:val="0"/>
              <w:marTop w:val="0"/>
              <w:marBottom w:val="0"/>
              <w:divBdr>
                <w:top w:val="none" w:sz="0" w:space="0" w:color="auto"/>
                <w:left w:val="none" w:sz="0" w:space="0" w:color="auto"/>
                <w:bottom w:val="none" w:sz="0" w:space="0" w:color="auto"/>
                <w:right w:val="none" w:sz="0" w:space="0" w:color="auto"/>
              </w:divBdr>
            </w:div>
            <w:div w:id="529418498">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
            <w:div w:id="633876559">
              <w:marLeft w:val="0"/>
              <w:marRight w:val="0"/>
              <w:marTop w:val="0"/>
              <w:marBottom w:val="0"/>
              <w:divBdr>
                <w:top w:val="none" w:sz="0" w:space="0" w:color="auto"/>
                <w:left w:val="none" w:sz="0" w:space="0" w:color="auto"/>
                <w:bottom w:val="none" w:sz="0" w:space="0" w:color="auto"/>
                <w:right w:val="none" w:sz="0" w:space="0" w:color="auto"/>
              </w:divBdr>
            </w:div>
            <w:div w:id="1767379413">
              <w:marLeft w:val="0"/>
              <w:marRight w:val="0"/>
              <w:marTop w:val="0"/>
              <w:marBottom w:val="0"/>
              <w:divBdr>
                <w:top w:val="none" w:sz="0" w:space="0" w:color="auto"/>
                <w:left w:val="none" w:sz="0" w:space="0" w:color="auto"/>
                <w:bottom w:val="none" w:sz="0" w:space="0" w:color="auto"/>
                <w:right w:val="none" w:sz="0" w:space="0" w:color="auto"/>
              </w:divBdr>
            </w:div>
            <w:div w:id="424765190">
              <w:marLeft w:val="0"/>
              <w:marRight w:val="0"/>
              <w:marTop w:val="0"/>
              <w:marBottom w:val="0"/>
              <w:divBdr>
                <w:top w:val="none" w:sz="0" w:space="0" w:color="auto"/>
                <w:left w:val="none" w:sz="0" w:space="0" w:color="auto"/>
                <w:bottom w:val="none" w:sz="0" w:space="0" w:color="auto"/>
                <w:right w:val="none" w:sz="0" w:space="0" w:color="auto"/>
              </w:divBdr>
            </w:div>
            <w:div w:id="2064867062">
              <w:marLeft w:val="0"/>
              <w:marRight w:val="0"/>
              <w:marTop w:val="0"/>
              <w:marBottom w:val="0"/>
              <w:divBdr>
                <w:top w:val="none" w:sz="0" w:space="0" w:color="auto"/>
                <w:left w:val="none" w:sz="0" w:space="0" w:color="auto"/>
                <w:bottom w:val="none" w:sz="0" w:space="0" w:color="auto"/>
                <w:right w:val="none" w:sz="0" w:space="0" w:color="auto"/>
              </w:divBdr>
            </w:div>
            <w:div w:id="674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700">
      <w:bodyDiv w:val="1"/>
      <w:marLeft w:val="0"/>
      <w:marRight w:val="0"/>
      <w:marTop w:val="0"/>
      <w:marBottom w:val="0"/>
      <w:divBdr>
        <w:top w:val="none" w:sz="0" w:space="0" w:color="auto"/>
        <w:left w:val="none" w:sz="0" w:space="0" w:color="auto"/>
        <w:bottom w:val="none" w:sz="0" w:space="0" w:color="auto"/>
        <w:right w:val="none" w:sz="0" w:space="0" w:color="auto"/>
      </w:divBdr>
      <w:divsChild>
        <w:div w:id="1837695634">
          <w:marLeft w:val="0"/>
          <w:marRight w:val="0"/>
          <w:marTop w:val="0"/>
          <w:marBottom w:val="0"/>
          <w:divBdr>
            <w:top w:val="none" w:sz="0" w:space="0" w:color="auto"/>
            <w:left w:val="none" w:sz="0" w:space="0" w:color="auto"/>
            <w:bottom w:val="none" w:sz="0" w:space="0" w:color="auto"/>
            <w:right w:val="none" w:sz="0" w:space="0" w:color="auto"/>
          </w:divBdr>
          <w:divsChild>
            <w:div w:id="1375349743">
              <w:marLeft w:val="0"/>
              <w:marRight w:val="0"/>
              <w:marTop w:val="0"/>
              <w:marBottom w:val="0"/>
              <w:divBdr>
                <w:top w:val="none" w:sz="0" w:space="0" w:color="auto"/>
                <w:left w:val="none" w:sz="0" w:space="0" w:color="auto"/>
                <w:bottom w:val="none" w:sz="0" w:space="0" w:color="auto"/>
                <w:right w:val="none" w:sz="0" w:space="0" w:color="auto"/>
              </w:divBdr>
            </w:div>
            <w:div w:id="31541783">
              <w:marLeft w:val="0"/>
              <w:marRight w:val="0"/>
              <w:marTop w:val="0"/>
              <w:marBottom w:val="0"/>
              <w:divBdr>
                <w:top w:val="none" w:sz="0" w:space="0" w:color="auto"/>
                <w:left w:val="none" w:sz="0" w:space="0" w:color="auto"/>
                <w:bottom w:val="none" w:sz="0" w:space="0" w:color="auto"/>
                <w:right w:val="none" w:sz="0" w:space="0" w:color="auto"/>
              </w:divBdr>
            </w:div>
            <w:div w:id="1722170958">
              <w:marLeft w:val="0"/>
              <w:marRight w:val="0"/>
              <w:marTop w:val="0"/>
              <w:marBottom w:val="0"/>
              <w:divBdr>
                <w:top w:val="none" w:sz="0" w:space="0" w:color="auto"/>
                <w:left w:val="none" w:sz="0" w:space="0" w:color="auto"/>
                <w:bottom w:val="none" w:sz="0" w:space="0" w:color="auto"/>
                <w:right w:val="none" w:sz="0" w:space="0" w:color="auto"/>
              </w:divBdr>
            </w:div>
            <w:div w:id="1447119989">
              <w:marLeft w:val="0"/>
              <w:marRight w:val="0"/>
              <w:marTop w:val="0"/>
              <w:marBottom w:val="0"/>
              <w:divBdr>
                <w:top w:val="none" w:sz="0" w:space="0" w:color="auto"/>
                <w:left w:val="none" w:sz="0" w:space="0" w:color="auto"/>
                <w:bottom w:val="none" w:sz="0" w:space="0" w:color="auto"/>
                <w:right w:val="none" w:sz="0" w:space="0" w:color="auto"/>
              </w:divBdr>
            </w:div>
            <w:div w:id="810445579">
              <w:marLeft w:val="0"/>
              <w:marRight w:val="0"/>
              <w:marTop w:val="0"/>
              <w:marBottom w:val="0"/>
              <w:divBdr>
                <w:top w:val="none" w:sz="0" w:space="0" w:color="auto"/>
                <w:left w:val="none" w:sz="0" w:space="0" w:color="auto"/>
                <w:bottom w:val="none" w:sz="0" w:space="0" w:color="auto"/>
                <w:right w:val="none" w:sz="0" w:space="0" w:color="auto"/>
              </w:divBdr>
            </w:div>
            <w:div w:id="862284319">
              <w:marLeft w:val="0"/>
              <w:marRight w:val="0"/>
              <w:marTop w:val="0"/>
              <w:marBottom w:val="0"/>
              <w:divBdr>
                <w:top w:val="none" w:sz="0" w:space="0" w:color="auto"/>
                <w:left w:val="none" w:sz="0" w:space="0" w:color="auto"/>
                <w:bottom w:val="none" w:sz="0" w:space="0" w:color="auto"/>
                <w:right w:val="none" w:sz="0" w:space="0" w:color="auto"/>
              </w:divBdr>
            </w:div>
            <w:div w:id="1483547859">
              <w:marLeft w:val="0"/>
              <w:marRight w:val="0"/>
              <w:marTop w:val="0"/>
              <w:marBottom w:val="0"/>
              <w:divBdr>
                <w:top w:val="none" w:sz="0" w:space="0" w:color="auto"/>
                <w:left w:val="none" w:sz="0" w:space="0" w:color="auto"/>
                <w:bottom w:val="none" w:sz="0" w:space="0" w:color="auto"/>
                <w:right w:val="none" w:sz="0" w:space="0" w:color="auto"/>
              </w:divBdr>
            </w:div>
            <w:div w:id="1091896063">
              <w:marLeft w:val="0"/>
              <w:marRight w:val="0"/>
              <w:marTop w:val="0"/>
              <w:marBottom w:val="0"/>
              <w:divBdr>
                <w:top w:val="none" w:sz="0" w:space="0" w:color="auto"/>
                <w:left w:val="none" w:sz="0" w:space="0" w:color="auto"/>
                <w:bottom w:val="none" w:sz="0" w:space="0" w:color="auto"/>
                <w:right w:val="none" w:sz="0" w:space="0" w:color="auto"/>
              </w:divBdr>
            </w:div>
            <w:div w:id="195970904">
              <w:marLeft w:val="0"/>
              <w:marRight w:val="0"/>
              <w:marTop w:val="0"/>
              <w:marBottom w:val="0"/>
              <w:divBdr>
                <w:top w:val="none" w:sz="0" w:space="0" w:color="auto"/>
                <w:left w:val="none" w:sz="0" w:space="0" w:color="auto"/>
                <w:bottom w:val="none" w:sz="0" w:space="0" w:color="auto"/>
                <w:right w:val="none" w:sz="0" w:space="0" w:color="auto"/>
              </w:divBdr>
            </w:div>
            <w:div w:id="379980483">
              <w:marLeft w:val="0"/>
              <w:marRight w:val="0"/>
              <w:marTop w:val="0"/>
              <w:marBottom w:val="0"/>
              <w:divBdr>
                <w:top w:val="none" w:sz="0" w:space="0" w:color="auto"/>
                <w:left w:val="none" w:sz="0" w:space="0" w:color="auto"/>
                <w:bottom w:val="none" w:sz="0" w:space="0" w:color="auto"/>
                <w:right w:val="none" w:sz="0" w:space="0" w:color="auto"/>
              </w:divBdr>
            </w:div>
            <w:div w:id="1389063881">
              <w:marLeft w:val="0"/>
              <w:marRight w:val="0"/>
              <w:marTop w:val="0"/>
              <w:marBottom w:val="0"/>
              <w:divBdr>
                <w:top w:val="none" w:sz="0" w:space="0" w:color="auto"/>
                <w:left w:val="none" w:sz="0" w:space="0" w:color="auto"/>
                <w:bottom w:val="none" w:sz="0" w:space="0" w:color="auto"/>
                <w:right w:val="none" w:sz="0" w:space="0" w:color="auto"/>
              </w:divBdr>
            </w:div>
            <w:div w:id="858936626">
              <w:marLeft w:val="0"/>
              <w:marRight w:val="0"/>
              <w:marTop w:val="0"/>
              <w:marBottom w:val="0"/>
              <w:divBdr>
                <w:top w:val="none" w:sz="0" w:space="0" w:color="auto"/>
                <w:left w:val="none" w:sz="0" w:space="0" w:color="auto"/>
                <w:bottom w:val="none" w:sz="0" w:space="0" w:color="auto"/>
                <w:right w:val="none" w:sz="0" w:space="0" w:color="auto"/>
              </w:divBdr>
            </w:div>
            <w:div w:id="2007434531">
              <w:marLeft w:val="0"/>
              <w:marRight w:val="0"/>
              <w:marTop w:val="0"/>
              <w:marBottom w:val="0"/>
              <w:divBdr>
                <w:top w:val="none" w:sz="0" w:space="0" w:color="auto"/>
                <w:left w:val="none" w:sz="0" w:space="0" w:color="auto"/>
                <w:bottom w:val="none" w:sz="0" w:space="0" w:color="auto"/>
                <w:right w:val="none" w:sz="0" w:space="0" w:color="auto"/>
              </w:divBdr>
            </w:div>
            <w:div w:id="506603440">
              <w:marLeft w:val="0"/>
              <w:marRight w:val="0"/>
              <w:marTop w:val="0"/>
              <w:marBottom w:val="0"/>
              <w:divBdr>
                <w:top w:val="none" w:sz="0" w:space="0" w:color="auto"/>
                <w:left w:val="none" w:sz="0" w:space="0" w:color="auto"/>
                <w:bottom w:val="none" w:sz="0" w:space="0" w:color="auto"/>
                <w:right w:val="none" w:sz="0" w:space="0" w:color="auto"/>
              </w:divBdr>
            </w:div>
            <w:div w:id="827092935">
              <w:marLeft w:val="0"/>
              <w:marRight w:val="0"/>
              <w:marTop w:val="0"/>
              <w:marBottom w:val="0"/>
              <w:divBdr>
                <w:top w:val="none" w:sz="0" w:space="0" w:color="auto"/>
                <w:left w:val="none" w:sz="0" w:space="0" w:color="auto"/>
                <w:bottom w:val="none" w:sz="0" w:space="0" w:color="auto"/>
                <w:right w:val="none" w:sz="0" w:space="0" w:color="auto"/>
              </w:divBdr>
            </w:div>
            <w:div w:id="1228420536">
              <w:marLeft w:val="0"/>
              <w:marRight w:val="0"/>
              <w:marTop w:val="0"/>
              <w:marBottom w:val="0"/>
              <w:divBdr>
                <w:top w:val="none" w:sz="0" w:space="0" w:color="auto"/>
                <w:left w:val="none" w:sz="0" w:space="0" w:color="auto"/>
                <w:bottom w:val="none" w:sz="0" w:space="0" w:color="auto"/>
                <w:right w:val="none" w:sz="0" w:space="0" w:color="auto"/>
              </w:divBdr>
            </w:div>
            <w:div w:id="1656256646">
              <w:marLeft w:val="0"/>
              <w:marRight w:val="0"/>
              <w:marTop w:val="0"/>
              <w:marBottom w:val="0"/>
              <w:divBdr>
                <w:top w:val="none" w:sz="0" w:space="0" w:color="auto"/>
                <w:left w:val="none" w:sz="0" w:space="0" w:color="auto"/>
                <w:bottom w:val="none" w:sz="0" w:space="0" w:color="auto"/>
                <w:right w:val="none" w:sz="0" w:space="0" w:color="auto"/>
              </w:divBdr>
            </w:div>
            <w:div w:id="1349720290">
              <w:marLeft w:val="0"/>
              <w:marRight w:val="0"/>
              <w:marTop w:val="0"/>
              <w:marBottom w:val="0"/>
              <w:divBdr>
                <w:top w:val="none" w:sz="0" w:space="0" w:color="auto"/>
                <w:left w:val="none" w:sz="0" w:space="0" w:color="auto"/>
                <w:bottom w:val="none" w:sz="0" w:space="0" w:color="auto"/>
                <w:right w:val="none" w:sz="0" w:space="0" w:color="auto"/>
              </w:divBdr>
            </w:div>
            <w:div w:id="544607933">
              <w:marLeft w:val="0"/>
              <w:marRight w:val="0"/>
              <w:marTop w:val="0"/>
              <w:marBottom w:val="0"/>
              <w:divBdr>
                <w:top w:val="none" w:sz="0" w:space="0" w:color="auto"/>
                <w:left w:val="none" w:sz="0" w:space="0" w:color="auto"/>
                <w:bottom w:val="none" w:sz="0" w:space="0" w:color="auto"/>
                <w:right w:val="none" w:sz="0" w:space="0" w:color="auto"/>
              </w:divBdr>
            </w:div>
            <w:div w:id="1733037195">
              <w:marLeft w:val="0"/>
              <w:marRight w:val="0"/>
              <w:marTop w:val="0"/>
              <w:marBottom w:val="0"/>
              <w:divBdr>
                <w:top w:val="none" w:sz="0" w:space="0" w:color="auto"/>
                <w:left w:val="none" w:sz="0" w:space="0" w:color="auto"/>
                <w:bottom w:val="none" w:sz="0" w:space="0" w:color="auto"/>
                <w:right w:val="none" w:sz="0" w:space="0" w:color="auto"/>
              </w:divBdr>
            </w:div>
            <w:div w:id="1144155164">
              <w:marLeft w:val="0"/>
              <w:marRight w:val="0"/>
              <w:marTop w:val="0"/>
              <w:marBottom w:val="0"/>
              <w:divBdr>
                <w:top w:val="none" w:sz="0" w:space="0" w:color="auto"/>
                <w:left w:val="none" w:sz="0" w:space="0" w:color="auto"/>
                <w:bottom w:val="none" w:sz="0" w:space="0" w:color="auto"/>
                <w:right w:val="none" w:sz="0" w:space="0" w:color="auto"/>
              </w:divBdr>
            </w:div>
            <w:div w:id="264844190">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464621376">
              <w:marLeft w:val="0"/>
              <w:marRight w:val="0"/>
              <w:marTop w:val="0"/>
              <w:marBottom w:val="0"/>
              <w:divBdr>
                <w:top w:val="none" w:sz="0" w:space="0" w:color="auto"/>
                <w:left w:val="none" w:sz="0" w:space="0" w:color="auto"/>
                <w:bottom w:val="none" w:sz="0" w:space="0" w:color="auto"/>
                <w:right w:val="none" w:sz="0" w:space="0" w:color="auto"/>
              </w:divBdr>
            </w:div>
            <w:div w:id="2114205201">
              <w:marLeft w:val="0"/>
              <w:marRight w:val="0"/>
              <w:marTop w:val="0"/>
              <w:marBottom w:val="0"/>
              <w:divBdr>
                <w:top w:val="none" w:sz="0" w:space="0" w:color="auto"/>
                <w:left w:val="none" w:sz="0" w:space="0" w:color="auto"/>
                <w:bottom w:val="none" w:sz="0" w:space="0" w:color="auto"/>
                <w:right w:val="none" w:sz="0" w:space="0" w:color="auto"/>
              </w:divBdr>
            </w:div>
            <w:div w:id="1321615793">
              <w:marLeft w:val="0"/>
              <w:marRight w:val="0"/>
              <w:marTop w:val="0"/>
              <w:marBottom w:val="0"/>
              <w:divBdr>
                <w:top w:val="none" w:sz="0" w:space="0" w:color="auto"/>
                <w:left w:val="none" w:sz="0" w:space="0" w:color="auto"/>
                <w:bottom w:val="none" w:sz="0" w:space="0" w:color="auto"/>
                <w:right w:val="none" w:sz="0" w:space="0" w:color="auto"/>
              </w:divBdr>
            </w:div>
            <w:div w:id="967973670">
              <w:marLeft w:val="0"/>
              <w:marRight w:val="0"/>
              <w:marTop w:val="0"/>
              <w:marBottom w:val="0"/>
              <w:divBdr>
                <w:top w:val="none" w:sz="0" w:space="0" w:color="auto"/>
                <w:left w:val="none" w:sz="0" w:space="0" w:color="auto"/>
                <w:bottom w:val="none" w:sz="0" w:space="0" w:color="auto"/>
                <w:right w:val="none" w:sz="0" w:space="0" w:color="auto"/>
              </w:divBdr>
            </w:div>
            <w:div w:id="229271198">
              <w:marLeft w:val="0"/>
              <w:marRight w:val="0"/>
              <w:marTop w:val="0"/>
              <w:marBottom w:val="0"/>
              <w:divBdr>
                <w:top w:val="none" w:sz="0" w:space="0" w:color="auto"/>
                <w:left w:val="none" w:sz="0" w:space="0" w:color="auto"/>
                <w:bottom w:val="none" w:sz="0" w:space="0" w:color="auto"/>
                <w:right w:val="none" w:sz="0" w:space="0" w:color="auto"/>
              </w:divBdr>
            </w:div>
            <w:div w:id="1957180000">
              <w:marLeft w:val="0"/>
              <w:marRight w:val="0"/>
              <w:marTop w:val="0"/>
              <w:marBottom w:val="0"/>
              <w:divBdr>
                <w:top w:val="none" w:sz="0" w:space="0" w:color="auto"/>
                <w:left w:val="none" w:sz="0" w:space="0" w:color="auto"/>
                <w:bottom w:val="none" w:sz="0" w:space="0" w:color="auto"/>
                <w:right w:val="none" w:sz="0" w:space="0" w:color="auto"/>
              </w:divBdr>
            </w:div>
            <w:div w:id="559483674">
              <w:marLeft w:val="0"/>
              <w:marRight w:val="0"/>
              <w:marTop w:val="0"/>
              <w:marBottom w:val="0"/>
              <w:divBdr>
                <w:top w:val="none" w:sz="0" w:space="0" w:color="auto"/>
                <w:left w:val="none" w:sz="0" w:space="0" w:color="auto"/>
                <w:bottom w:val="none" w:sz="0" w:space="0" w:color="auto"/>
                <w:right w:val="none" w:sz="0" w:space="0" w:color="auto"/>
              </w:divBdr>
            </w:div>
            <w:div w:id="2072582821">
              <w:marLeft w:val="0"/>
              <w:marRight w:val="0"/>
              <w:marTop w:val="0"/>
              <w:marBottom w:val="0"/>
              <w:divBdr>
                <w:top w:val="none" w:sz="0" w:space="0" w:color="auto"/>
                <w:left w:val="none" w:sz="0" w:space="0" w:color="auto"/>
                <w:bottom w:val="none" w:sz="0" w:space="0" w:color="auto"/>
                <w:right w:val="none" w:sz="0" w:space="0" w:color="auto"/>
              </w:divBdr>
            </w:div>
            <w:div w:id="705638897">
              <w:marLeft w:val="0"/>
              <w:marRight w:val="0"/>
              <w:marTop w:val="0"/>
              <w:marBottom w:val="0"/>
              <w:divBdr>
                <w:top w:val="none" w:sz="0" w:space="0" w:color="auto"/>
                <w:left w:val="none" w:sz="0" w:space="0" w:color="auto"/>
                <w:bottom w:val="none" w:sz="0" w:space="0" w:color="auto"/>
                <w:right w:val="none" w:sz="0" w:space="0" w:color="auto"/>
              </w:divBdr>
            </w:div>
            <w:div w:id="1981109815">
              <w:marLeft w:val="0"/>
              <w:marRight w:val="0"/>
              <w:marTop w:val="0"/>
              <w:marBottom w:val="0"/>
              <w:divBdr>
                <w:top w:val="none" w:sz="0" w:space="0" w:color="auto"/>
                <w:left w:val="none" w:sz="0" w:space="0" w:color="auto"/>
                <w:bottom w:val="none" w:sz="0" w:space="0" w:color="auto"/>
                <w:right w:val="none" w:sz="0" w:space="0" w:color="auto"/>
              </w:divBdr>
            </w:div>
            <w:div w:id="221448711">
              <w:marLeft w:val="0"/>
              <w:marRight w:val="0"/>
              <w:marTop w:val="0"/>
              <w:marBottom w:val="0"/>
              <w:divBdr>
                <w:top w:val="none" w:sz="0" w:space="0" w:color="auto"/>
                <w:left w:val="none" w:sz="0" w:space="0" w:color="auto"/>
                <w:bottom w:val="none" w:sz="0" w:space="0" w:color="auto"/>
                <w:right w:val="none" w:sz="0" w:space="0" w:color="auto"/>
              </w:divBdr>
            </w:div>
            <w:div w:id="692878682">
              <w:marLeft w:val="0"/>
              <w:marRight w:val="0"/>
              <w:marTop w:val="0"/>
              <w:marBottom w:val="0"/>
              <w:divBdr>
                <w:top w:val="none" w:sz="0" w:space="0" w:color="auto"/>
                <w:left w:val="none" w:sz="0" w:space="0" w:color="auto"/>
                <w:bottom w:val="none" w:sz="0" w:space="0" w:color="auto"/>
                <w:right w:val="none" w:sz="0" w:space="0" w:color="auto"/>
              </w:divBdr>
            </w:div>
            <w:div w:id="486288143">
              <w:marLeft w:val="0"/>
              <w:marRight w:val="0"/>
              <w:marTop w:val="0"/>
              <w:marBottom w:val="0"/>
              <w:divBdr>
                <w:top w:val="none" w:sz="0" w:space="0" w:color="auto"/>
                <w:left w:val="none" w:sz="0" w:space="0" w:color="auto"/>
                <w:bottom w:val="none" w:sz="0" w:space="0" w:color="auto"/>
                <w:right w:val="none" w:sz="0" w:space="0" w:color="auto"/>
              </w:divBdr>
            </w:div>
            <w:div w:id="1673221184">
              <w:marLeft w:val="0"/>
              <w:marRight w:val="0"/>
              <w:marTop w:val="0"/>
              <w:marBottom w:val="0"/>
              <w:divBdr>
                <w:top w:val="none" w:sz="0" w:space="0" w:color="auto"/>
                <w:left w:val="none" w:sz="0" w:space="0" w:color="auto"/>
                <w:bottom w:val="none" w:sz="0" w:space="0" w:color="auto"/>
                <w:right w:val="none" w:sz="0" w:space="0" w:color="auto"/>
              </w:divBdr>
            </w:div>
            <w:div w:id="1231692558">
              <w:marLeft w:val="0"/>
              <w:marRight w:val="0"/>
              <w:marTop w:val="0"/>
              <w:marBottom w:val="0"/>
              <w:divBdr>
                <w:top w:val="none" w:sz="0" w:space="0" w:color="auto"/>
                <w:left w:val="none" w:sz="0" w:space="0" w:color="auto"/>
                <w:bottom w:val="none" w:sz="0" w:space="0" w:color="auto"/>
                <w:right w:val="none" w:sz="0" w:space="0" w:color="auto"/>
              </w:divBdr>
            </w:div>
            <w:div w:id="1945915925">
              <w:marLeft w:val="0"/>
              <w:marRight w:val="0"/>
              <w:marTop w:val="0"/>
              <w:marBottom w:val="0"/>
              <w:divBdr>
                <w:top w:val="none" w:sz="0" w:space="0" w:color="auto"/>
                <w:left w:val="none" w:sz="0" w:space="0" w:color="auto"/>
                <w:bottom w:val="none" w:sz="0" w:space="0" w:color="auto"/>
                <w:right w:val="none" w:sz="0" w:space="0" w:color="auto"/>
              </w:divBdr>
            </w:div>
            <w:div w:id="408964458">
              <w:marLeft w:val="0"/>
              <w:marRight w:val="0"/>
              <w:marTop w:val="0"/>
              <w:marBottom w:val="0"/>
              <w:divBdr>
                <w:top w:val="none" w:sz="0" w:space="0" w:color="auto"/>
                <w:left w:val="none" w:sz="0" w:space="0" w:color="auto"/>
                <w:bottom w:val="none" w:sz="0" w:space="0" w:color="auto"/>
                <w:right w:val="none" w:sz="0" w:space="0" w:color="auto"/>
              </w:divBdr>
            </w:div>
            <w:div w:id="1967469023">
              <w:marLeft w:val="0"/>
              <w:marRight w:val="0"/>
              <w:marTop w:val="0"/>
              <w:marBottom w:val="0"/>
              <w:divBdr>
                <w:top w:val="none" w:sz="0" w:space="0" w:color="auto"/>
                <w:left w:val="none" w:sz="0" w:space="0" w:color="auto"/>
                <w:bottom w:val="none" w:sz="0" w:space="0" w:color="auto"/>
                <w:right w:val="none" w:sz="0" w:space="0" w:color="auto"/>
              </w:divBdr>
            </w:div>
            <w:div w:id="1308584794">
              <w:marLeft w:val="0"/>
              <w:marRight w:val="0"/>
              <w:marTop w:val="0"/>
              <w:marBottom w:val="0"/>
              <w:divBdr>
                <w:top w:val="none" w:sz="0" w:space="0" w:color="auto"/>
                <w:left w:val="none" w:sz="0" w:space="0" w:color="auto"/>
                <w:bottom w:val="none" w:sz="0" w:space="0" w:color="auto"/>
                <w:right w:val="none" w:sz="0" w:space="0" w:color="auto"/>
              </w:divBdr>
            </w:div>
            <w:div w:id="333270180">
              <w:marLeft w:val="0"/>
              <w:marRight w:val="0"/>
              <w:marTop w:val="0"/>
              <w:marBottom w:val="0"/>
              <w:divBdr>
                <w:top w:val="none" w:sz="0" w:space="0" w:color="auto"/>
                <w:left w:val="none" w:sz="0" w:space="0" w:color="auto"/>
                <w:bottom w:val="none" w:sz="0" w:space="0" w:color="auto"/>
                <w:right w:val="none" w:sz="0" w:space="0" w:color="auto"/>
              </w:divBdr>
            </w:div>
            <w:div w:id="1123843513">
              <w:marLeft w:val="0"/>
              <w:marRight w:val="0"/>
              <w:marTop w:val="0"/>
              <w:marBottom w:val="0"/>
              <w:divBdr>
                <w:top w:val="none" w:sz="0" w:space="0" w:color="auto"/>
                <w:left w:val="none" w:sz="0" w:space="0" w:color="auto"/>
                <w:bottom w:val="none" w:sz="0" w:space="0" w:color="auto"/>
                <w:right w:val="none" w:sz="0" w:space="0" w:color="auto"/>
              </w:divBdr>
            </w:div>
            <w:div w:id="1407679525">
              <w:marLeft w:val="0"/>
              <w:marRight w:val="0"/>
              <w:marTop w:val="0"/>
              <w:marBottom w:val="0"/>
              <w:divBdr>
                <w:top w:val="none" w:sz="0" w:space="0" w:color="auto"/>
                <w:left w:val="none" w:sz="0" w:space="0" w:color="auto"/>
                <w:bottom w:val="none" w:sz="0" w:space="0" w:color="auto"/>
                <w:right w:val="none" w:sz="0" w:space="0" w:color="auto"/>
              </w:divBdr>
            </w:div>
            <w:div w:id="1089037998">
              <w:marLeft w:val="0"/>
              <w:marRight w:val="0"/>
              <w:marTop w:val="0"/>
              <w:marBottom w:val="0"/>
              <w:divBdr>
                <w:top w:val="none" w:sz="0" w:space="0" w:color="auto"/>
                <w:left w:val="none" w:sz="0" w:space="0" w:color="auto"/>
                <w:bottom w:val="none" w:sz="0" w:space="0" w:color="auto"/>
                <w:right w:val="none" w:sz="0" w:space="0" w:color="auto"/>
              </w:divBdr>
            </w:div>
            <w:div w:id="1400788039">
              <w:marLeft w:val="0"/>
              <w:marRight w:val="0"/>
              <w:marTop w:val="0"/>
              <w:marBottom w:val="0"/>
              <w:divBdr>
                <w:top w:val="none" w:sz="0" w:space="0" w:color="auto"/>
                <w:left w:val="none" w:sz="0" w:space="0" w:color="auto"/>
                <w:bottom w:val="none" w:sz="0" w:space="0" w:color="auto"/>
                <w:right w:val="none" w:sz="0" w:space="0" w:color="auto"/>
              </w:divBdr>
            </w:div>
            <w:div w:id="1484198956">
              <w:marLeft w:val="0"/>
              <w:marRight w:val="0"/>
              <w:marTop w:val="0"/>
              <w:marBottom w:val="0"/>
              <w:divBdr>
                <w:top w:val="none" w:sz="0" w:space="0" w:color="auto"/>
                <w:left w:val="none" w:sz="0" w:space="0" w:color="auto"/>
                <w:bottom w:val="none" w:sz="0" w:space="0" w:color="auto"/>
                <w:right w:val="none" w:sz="0" w:space="0" w:color="auto"/>
              </w:divBdr>
            </w:div>
            <w:div w:id="1758362179">
              <w:marLeft w:val="0"/>
              <w:marRight w:val="0"/>
              <w:marTop w:val="0"/>
              <w:marBottom w:val="0"/>
              <w:divBdr>
                <w:top w:val="none" w:sz="0" w:space="0" w:color="auto"/>
                <w:left w:val="none" w:sz="0" w:space="0" w:color="auto"/>
                <w:bottom w:val="none" w:sz="0" w:space="0" w:color="auto"/>
                <w:right w:val="none" w:sz="0" w:space="0" w:color="auto"/>
              </w:divBdr>
            </w:div>
            <w:div w:id="2004579938">
              <w:marLeft w:val="0"/>
              <w:marRight w:val="0"/>
              <w:marTop w:val="0"/>
              <w:marBottom w:val="0"/>
              <w:divBdr>
                <w:top w:val="none" w:sz="0" w:space="0" w:color="auto"/>
                <w:left w:val="none" w:sz="0" w:space="0" w:color="auto"/>
                <w:bottom w:val="none" w:sz="0" w:space="0" w:color="auto"/>
                <w:right w:val="none" w:sz="0" w:space="0" w:color="auto"/>
              </w:divBdr>
            </w:div>
            <w:div w:id="1039939496">
              <w:marLeft w:val="0"/>
              <w:marRight w:val="0"/>
              <w:marTop w:val="0"/>
              <w:marBottom w:val="0"/>
              <w:divBdr>
                <w:top w:val="none" w:sz="0" w:space="0" w:color="auto"/>
                <w:left w:val="none" w:sz="0" w:space="0" w:color="auto"/>
                <w:bottom w:val="none" w:sz="0" w:space="0" w:color="auto"/>
                <w:right w:val="none" w:sz="0" w:space="0" w:color="auto"/>
              </w:divBdr>
            </w:div>
            <w:div w:id="1312369012">
              <w:marLeft w:val="0"/>
              <w:marRight w:val="0"/>
              <w:marTop w:val="0"/>
              <w:marBottom w:val="0"/>
              <w:divBdr>
                <w:top w:val="none" w:sz="0" w:space="0" w:color="auto"/>
                <w:left w:val="none" w:sz="0" w:space="0" w:color="auto"/>
                <w:bottom w:val="none" w:sz="0" w:space="0" w:color="auto"/>
                <w:right w:val="none" w:sz="0" w:space="0" w:color="auto"/>
              </w:divBdr>
            </w:div>
            <w:div w:id="1417825172">
              <w:marLeft w:val="0"/>
              <w:marRight w:val="0"/>
              <w:marTop w:val="0"/>
              <w:marBottom w:val="0"/>
              <w:divBdr>
                <w:top w:val="none" w:sz="0" w:space="0" w:color="auto"/>
                <w:left w:val="none" w:sz="0" w:space="0" w:color="auto"/>
                <w:bottom w:val="none" w:sz="0" w:space="0" w:color="auto"/>
                <w:right w:val="none" w:sz="0" w:space="0" w:color="auto"/>
              </w:divBdr>
            </w:div>
            <w:div w:id="86968365">
              <w:marLeft w:val="0"/>
              <w:marRight w:val="0"/>
              <w:marTop w:val="0"/>
              <w:marBottom w:val="0"/>
              <w:divBdr>
                <w:top w:val="none" w:sz="0" w:space="0" w:color="auto"/>
                <w:left w:val="none" w:sz="0" w:space="0" w:color="auto"/>
                <w:bottom w:val="none" w:sz="0" w:space="0" w:color="auto"/>
                <w:right w:val="none" w:sz="0" w:space="0" w:color="auto"/>
              </w:divBdr>
            </w:div>
            <w:div w:id="641277585">
              <w:marLeft w:val="0"/>
              <w:marRight w:val="0"/>
              <w:marTop w:val="0"/>
              <w:marBottom w:val="0"/>
              <w:divBdr>
                <w:top w:val="none" w:sz="0" w:space="0" w:color="auto"/>
                <w:left w:val="none" w:sz="0" w:space="0" w:color="auto"/>
                <w:bottom w:val="none" w:sz="0" w:space="0" w:color="auto"/>
                <w:right w:val="none" w:sz="0" w:space="0" w:color="auto"/>
              </w:divBdr>
            </w:div>
            <w:div w:id="558827133">
              <w:marLeft w:val="0"/>
              <w:marRight w:val="0"/>
              <w:marTop w:val="0"/>
              <w:marBottom w:val="0"/>
              <w:divBdr>
                <w:top w:val="none" w:sz="0" w:space="0" w:color="auto"/>
                <w:left w:val="none" w:sz="0" w:space="0" w:color="auto"/>
                <w:bottom w:val="none" w:sz="0" w:space="0" w:color="auto"/>
                <w:right w:val="none" w:sz="0" w:space="0" w:color="auto"/>
              </w:divBdr>
            </w:div>
            <w:div w:id="1627809740">
              <w:marLeft w:val="0"/>
              <w:marRight w:val="0"/>
              <w:marTop w:val="0"/>
              <w:marBottom w:val="0"/>
              <w:divBdr>
                <w:top w:val="none" w:sz="0" w:space="0" w:color="auto"/>
                <w:left w:val="none" w:sz="0" w:space="0" w:color="auto"/>
                <w:bottom w:val="none" w:sz="0" w:space="0" w:color="auto"/>
                <w:right w:val="none" w:sz="0" w:space="0" w:color="auto"/>
              </w:divBdr>
            </w:div>
            <w:div w:id="628752975">
              <w:marLeft w:val="0"/>
              <w:marRight w:val="0"/>
              <w:marTop w:val="0"/>
              <w:marBottom w:val="0"/>
              <w:divBdr>
                <w:top w:val="none" w:sz="0" w:space="0" w:color="auto"/>
                <w:left w:val="none" w:sz="0" w:space="0" w:color="auto"/>
                <w:bottom w:val="none" w:sz="0" w:space="0" w:color="auto"/>
                <w:right w:val="none" w:sz="0" w:space="0" w:color="auto"/>
              </w:divBdr>
            </w:div>
            <w:div w:id="575090496">
              <w:marLeft w:val="0"/>
              <w:marRight w:val="0"/>
              <w:marTop w:val="0"/>
              <w:marBottom w:val="0"/>
              <w:divBdr>
                <w:top w:val="none" w:sz="0" w:space="0" w:color="auto"/>
                <w:left w:val="none" w:sz="0" w:space="0" w:color="auto"/>
                <w:bottom w:val="none" w:sz="0" w:space="0" w:color="auto"/>
                <w:right w:val="none" w:sz="0" w:space="0" w:color="auto"/>
              </w:divBdr>
            </w:div>
            <w:div w:id="1174496168">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835877055">
              <w:marLeft w:val="0"/>
              <w:marRight w:val="0"/>
              <w:marTop w:val="0"/>
              <w:marBottom w:val="0"/>
              <w:divBdr>
                <w:top w:val="none" w:sz="0" w:space="0" w:color="auto"/>
                <w:left w:val="none" w:sz="0" w:space="0" w:color="auto"/>
                <w:bottom w:val="none" w:sz="0" w:space="0" w:color="auto"/>
                <w:right w:val="none" w:sz="0" w:space="0" w:color="auto"/>
              </w:divBdr>
            </w:div>
            <w:div w:id="1871381045">
              <w:marLeft w:val="0"/>
              <w:marRight w:val="0"/>
              <w:marTop w:val="0"/>
              <w:marBottom w:val="0"/>
              <w:divBdr>
                <w:top w:val="none" w:sz="0" w:space="0" w:color="auto"/>
                <w:left w:val="none" w:sz="0" w:space="0" w:color="auto"/>
                <w:bottom w:val="none" w:sz="0" w:space="0" w:color="auto"/>
                <w:right w:val="none" w:sz="0" w:space="0" w:color="auto"/>
              </w:divBdr>
            </w:div>
            <w:div w:id="1088043162">
              <w:marLeft w:val="0"/>
              <w:marRight w:val="0"/>
              <w:marTop w:val="0"/>
              <w:marBottom w:val="0"/>
              <w:divBdr>
                <w:top w:val="none" w:sz="0" w:space="0" w:color="auto"/>
                <w:left w:val="none" w:sz="0" w:space="0" w:color="auto"/>
                <w:bottom w:val="none" w:sz="0" w:space="0" w:color="auto"/>
                <w:right w:val="none" w:sz="0" w:space="0" w:color="auto"/>
              </w:divBdr>
            </w:div>
            <w:div w:id="334111737">
              <w:marLeft w:val="0"/>
              <w:marRight w:val="0"/>
              <w:marTop w:val="0"/>
              <w:marBottom w:val="0"/>
              <w:divBdr>
                <w:top w:val="none" w:sz="0" w:space="0" w:color="auto"/>
                <w:left w:val="none" w:sz="0" w:space="0" w:color="auto"/>
                <w:bottom w:val="none" w:sz="0" w:space="0" w:color="auto"/>
                <w:right w:val="none" w:sz="0" w:space="0" w:color="auto"/>
              </w:divBdr>
            </w:div>
            <w:div w:id="489097089">
              <w:marLeft w:val="0"/>
              <w:marRight w:val="0"/>
              <w:marTop w:val="0"/>
              <w:marBottom w:val="0"/>
              <w:divBdr>
                <w:top w:val="none" w:sz="0" w:space="0" w:color="auto"/>
                <w:left w:val="none" w:sz="0" w:space="0" w:color="auto"/>
                <w:bottom w:val="none" w:sz="0" w:space="0" w:color="auto"/>
                <w:right w:val="none" w:sz="0" w:space="0" w:color="auto"/>
              </w:divBdr>
            </w:div>
            <w:div w:id="1463427908">
              <w:marLeft w:val="0"/>
              <w:marRight w:val="0"/>
              <w:marTop w:val="0"/>
              <w:marBottom w:val="0"/>
              <w:divBdr>
                <w:top w:val="none" w:sz="0" w:space="0" w:color="auto"/>
                <w:left w:val="none" w:sz="0" w:space="0" w:color="auto"/>
                <w:bottom w:val="none" w:sz="0" w:space="0" w:color="auto"/>
                <w:right w:val="none" w:sz="0" w:space="0" w:color="auto"/>
              </w:divBdr>
            </w:div>
            <w:div w:id="30159040">
              <w:marLeft w:val="0"/>
              <w:marRight w:val="0"/>
              <w:marTop w:val="0"/>
              <w:marBottom w:val="0"/>
              <w:divBdr>
                <w:top w:val="none" w:sz="0" w:space="0" w:color="auto"/>
                <w:left w:val="none" w:sz="0" w:space="0" w:color="auto"/>
                <w:bottom w:val="none" w:sz="0" w:space="0" w:color="auto"/>
                <w:right w:val="none" w:sz="0" w:space="0" w:color="auto"/>
              </w:divBdr>
            </w:div>
            <w:div w:id="1272277752">
              <w:marLeft w:val="0"/>
              <w:marRight w:val="0"/>
              <w:marTop w:val="0"/>
              <w:marBottom w:val="0"/>
              <w:divBdr>
                <w:top w:val="none" w:sz="0" w:space="0" w:color="auto"/>
                <w:left w:val="none" w:sz="0" w:space="0" w:color="auto"/>
                <w:bottom w:val="none" w:sz="0" w:space="0" w:color="auto"/>
                <w:right w:val="none" w:sz="0" w:space="0" w:color="auto"/>
              </w:divBdr>
            </w:div>
            <w:div w:id="1421945410">
              <w:marLeft w:val="0"/>
              <w:marRight w:val="0"/>
              <w:marTop w:val="0"/>
              <w:marBottom w:val="0"/>
              <w:divBdr>
                <w:top w:val="none" w:sz="0" w:space="0" w:color="auto"/>
                <w:left w:val="none" w:sz="0" w:space="0" w:color="auto"/>
                <w:bottom w:val="none" w:sz="0" w:space="0" w:color="auto"/>
                <w:right w:val="none" w:sz="0" w:space="0" w:color="auto"/>
              </w:divBdr>
            </w:div>
            <w:div w:id="831332784">
              <w:marLeft w:val="0"/>
              <w:marRight w:val="0"/>
              <w:marTop w:val="0"/>
              <w:marBottom w:val="0"/>
              <w:divBdr>
                <w:top w:val="none" w:sz="0" w:space="0" w:color="auto"/>
                <w:left w:val="none" w:sz="0" w:space="0" w:color="auto"/>
                <w:bottom w:val="none" w:sz="0" w:space="0" w:color="auto"/>
                <w:right w:val="none" w:sz="0" w:space="0" w:color="auto"/>
              </w:divBdr>
            </w:div>
            <w:div w:id="1873302853">
              <w:marLeft w:val="0"/>
              <w:marRight w:val="0"/>
              <w:marTop w:val="0"/>
              <w:marBottom w:val="0"/>
              <w:divBdr>
                <w:top w:val="none" w:sz="0" w:space="0" w:color="auto"/>
                <w:left w:val="none" w:sz="0" w:space="0" w:color="auto"/>
                <w:bottom w:val="none" w:sz="0" w:space="0" w:color="auto"/>
                <w:right w:val="none" w:sz="0" w:space="0" w:color="auto"/>
              </w:divBdr>
            </w:div>
            <w:div w:id="1502508754">
              <w:marLeft w:val="0"/>
              <w:marRight w:val="0"/>
              <w:marTop w:val="0"/>
              <w:marBottom w:val="0"/>
              <w:divBdr>
                <w:top w:val="none" w:sz="0" w:space="0" w:color="auto"/>
                <w:left w:val="none" w:sz="0" w:space="0" w:color="auto"/>
                <w:bottom w:val="none" w:sz="0" w:space="0" w:color="auto"/>
                <w:right w:val="none" w:sz="0" w:space="0" w:color="auto"/>
              </w:divBdr>
            </w:div>
            <w:div w:id="127208923">
              <w:marLeft w:val="0"/>
              <w:marRight w:val="0"/>
              <w:marTop w:val="0"/>
              <w:marBottom w:val="0"/>
              <w:divBdr>
                <w:top w:val="none" w:sz="0" w:space="0" w:color="auto"/>
                <w:left w:val="none" w:sz="0" w:space="0" w:color="auto"/>
                <w:bottom w:val="none" w:sz="0" w:space="0" w:color="auto"/>
                <w:right w:val="none" w:sz="0" w:space="0" w:color="auto"/>
              </w:divBdr>
            </w:div>
            <w:div w:id="573467189">
              <w:marLeft w:val="0"/>
              <w:marRight w:val="0"/>
              <w:marTop w:val="0"/>
              <w:marBottom w:val="0"/>
              <w:divBdr>
                <w:top w:val="none" w:sz="0" w:space="0" w:color="auto"/>
                <w:left w:val="none" w:sz="0" w:space="0" w:color="auto"/>
                <w:bottom w:val="none" w:sz="0" w:space="0" w:color="auto"/>
                <w:right w:val="none" w:sz="0" w:space="0" w:color="auto"/>
              </w:divBdr>
            </w:div>
            <w:div w:id="511455422">
              <w:marLeft w:val="0"/>
              <w:marRight w:val="0"/>
              <w:marTop w:val="0"/>
              <w:marBottom w:val="0"/>
              <w:divBdr>
                <w:top w:val="none" w:sz="0" w:space="0" w:color="auto"/>
                <w:left w:val="none" w:sz="0" w:space="0" w:color="auto"/>
                <w:bottom w:val="none" w:sz="0" w:space="0" w:color="auto"/>
                <w:right w:val="none" w:sz="0" w:space="0" w:color="auto"/>
              </w:divBdr>
            </w:div>
            <w:div w:id="207685870">
              <w:marLeft w:val="0"/>
              <w:marRight w:val="0"/>
              <w:marTop w:val="0"/>
              <w:marBottom w:val="0"/>
              <w:divBdr>
                <w:top w:val="none" w:sz="0" w:space="0" w:color="auto"/>
                <w:left w:val="none" w:sz="0" w:space="0" w:color="auto"/>
                <w:bottom w:val="none" w:sz="0" w:space="0" w:color="auto"/>
                <w:right w:val="none" w:sz="0" w:space="0" w:color="auto"/>
              </w:divBdr>
            </w:div>
            <w:div w:id="366564622">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963577712">
              <w:marLeft w:val="0"/>
              <w:marRight w:val="0"/>
              <w:marTop w:val="0"/>
              <w:marBottom w:val="0"/>
              <w:divBdr>
                <w:top w:val="none" w:sz="0" w:space="0" w:color="auto"/>
                <w:left w:val="none" w:sz="0" w:space="0" w:color="auto"/>
                <w:bottom w:val="none" w:sz="0" w:space="0" w:color="auto"/>
                <w:right w:val="none" w:sz="0" w:space="0" w:color="auto"/>
              </w:divBdr>
            </w:div>
            <w:div w:id="1435398365">
              <w:marLeft w:val="0"/>
              <w:marRight w:val="0"/>
              <w:marTop w:val="0"/>
              <w:marBottom w:val="0"/>
              <w:divBdr>
                <w:top w:val="none" w:sz="0" w:space="0" w:color="auto"/>
                <w:left w:val="none" w:sz="0" w:space="0" w:color="auto"/>
                <w:bottom w:val="none" w:sz="0" w:space="0" w:color="auto"/>
                <w:right w:val="none" w:sz="0" w:space="0" w:color="auto"/>
              </w:divBdr>
            </w:div>
            <w:div w:id="66925208">
              <w:marLeft w:val="0"/>
              <w:marRight w:val="0"/>
              <w:marTop w:val="0"/>
              <w:marBottom w:val="0"/>
              <w:divBdr>
                <w:top w:val="none" w:sz="0" w:space="0" w:color="auto"/>
                <w:left w:val="none" w:sz="0" w:space="0" w:color="auto"/>
                <w:bottom w:val="none" w:sz="0" w:space="0" w:color="auto"/>
                <w:right w:val="none" w:sz="0" w:space="0" w:color="auto"/>
              </w:divBdr>
            </w:div>
            <w:div w:id="2033800787">
              <w:marLeft w:val="0"/>
              <w:marRight w:val="0"/>
              <w:marTop w:val="0"/>
              <w:marBottom w:val="0"/>
              <w:divBdr>
                <w:top w:val="none" w:sz="0" w:space="0" w:color="auto"/>
                <w:left w:val="none" w:sz="0" w:space="0" w:color="auto"/>
                <w:bottom w:val="none" w:sz="0" w:space="0" w:color="auto"/>
                <w:right w:val="none" w:sz="0" w:space="0" w:color="auto"/>
              </w:divBdr>
            </w:div>
            <w:div w:id="1235240439">
              <w:marLeft w:val="0"/>
              <w:marRight w:val="0"/>
              <w:marTop w:val="0"/>
              <w:marBottom w:val="0"/>
              <w:divBdr>
                <w:top w:val="none" w:sz="0" w:space="0" w:color="auto"/>
                <w:left w:val="none" w:sz="0" w:space="0" w:color="auto"/>
                <w:bottom w:val="none" w:sz="0" w:space="0" w:color="auto"/>
                <w:right w:val="none" w:sz="0" w:space="0" w:color="auto"/>
              </w:divBdr>
            </w:div>
            <w:div w:id="792134470">
              <w:marLeft w:val="0"/>
              <w:marRight w:val="0"/>
              <w:marTop w:val="0"/>
              <w:marBottom w:val="0"/>
              <w:divBdr>
                <w:top w:val="none" w:sz="0" w:space="0" w:color="auto"/>
                <w:left w:val="none" w:sz="0" w:space="0" w:color="auto"/>
                <w:bottom w:val="none" w:sz="0" w:space="0" w:color="auto"/>
                <w:right w:val="none" w:sz="0" w:space="0" w:color="auto"/>
              </w:divBdr>
            </w:div>
            <w:div w:id="369644554">
              <w:marLeft w:val="0"/>
              <w:marRight w:val="0"/>
              <w:marTop w:val="0"/>
              <w:marBottom w:val="0"/>
              <w:divBdr>
                <w:top w:val="none" w:sz="0" w:space="0" w:color="auto"/>
                <w:left w:val="none" w:sz="0" w:space="0" w:color="auto"/>
                <w:bottom w:val="none" w:sz="0" w:space="0" w:color="auto"/>
                <w:right w:val="none" w:sz="0" w:space="0" w:color="auto"/>
              </w:divBdr>
            </w:div>
            <w:div w:id="745613221">
              <w:marLeft w:val="0"/>
              <w:marRight w:val="0"/>
              <w:marTop w:val="0"/>
              <w:marBottom w:val="0"/>
              <w:divBdr>
                <w:top w:val="none" w:sz="0" w:space="0" w:color="auto"/>
                <w:left w:val="none" w:sz="0" w:space="0" w:color="auto"/>
                <w:bottom w:val="none" w:sz="0" w:space="0" w:color="auto"/>
                <w:right w:val="none" w:sz="0" w:space="0" w:color="auto"/>
              </w:divBdr>
            </w:div>
            <w:div w:id="2001349519">
              <w:marLeft w:val="0"/>
              <w:marRight w:val="0"/>
              <w:marTop w:val="0"/>
              <w:marBottom w:val="0"/>
              <w:divBdr>
                <w:top w:val="none" w:sz="0" w:space="0" w:color="auto"/>
                <w:left w:val="none" w:sz="0" w:space="0" w:color="auto"/>
                <w:bottom w:val="none" w:sz="0" w:space="0" w:color="auto"/>
                <w:right w:val="none" w:sz="0" w:space="0" w:color="auto"/>
              </w:divBdr>
            </w:div>
            <w:div w:id="470247060">
              <w:marLeft w:val="0"/>
              <w:marRight w:val="0"/>
              <w:marTop w:val="0"/>
              <w:marBottom w:val="0"/>
              <w:divBdr>
                <w:top w:val="none" w:sz="0" w:space="0" w:color="auto"/>
                <w:left w:val="none" w:sz="0" w:space="0" w:color="auto"/>
                <w:bottom w:val="none" w:sz="0" w:space="0" w:color="auto"/>
                <w:right w:val="none" w:sz="0" w:space="0" w:color="auto"/>
              </w:divBdr>
            </w:div>
            <w:div w:id="1414277518">
              <w:marLeft w:val="0"/>
              <w:marRight w:val="0"/>
              <w:marTop w:val="0"/>
              <w:marBottom w:val="0"/>
              <w:divBdr>
                <w:top w:val="none" w:sz="0" w:space="0" w:color="auto"/>
                <w:left w:val="none" w:sz="0" w:space="0" w:color="auto"/>
                <w:bottom w:val="none" w:sz="0" w:space="0" w:color="auto"/>
                <w:right w:val="none" w:sz="0" w:space="0" w:color="auto"/>
              </w:divBdr>
            </w:div>
            <w:div w:id="1124546199">
              <w:marLeft w:val="0"/>
              <w:marRight w:val="0"/>
              <w:marTop w:val="0"/>
              <w:marBottom w:val="0"/>
              <w:divBdr>
                <w:top w:val="none" w:sz="0" w:space="0" w:color="auto"/>
                <w:left w:val="none" w:sz="0" w:space="0" w:color="auto"/>
                <w:bottom w:val="none" w:sz="0" w:space="0" w:color="auto"/>
                <w:right w:val="none" w:sz="0" w:space="0" w:color="auto"/>
              </w:divBdr>
            </w:div>
            <w:div w:id="1680811410">
              <w:marLeft w:val="0"/>
              <w:marRight w:val="0"/>
              <w:marTop w:val="0"/>
              <w:marBottom w:val="0"/>
              <w:divBdr>
                <w:top w:val="none" w:sz="0" w:space="0" w:color="auto"/>
                <w:left w:val="none" w:sz="0" w:space="0" w:color="auto"/>
                <w:bottom w:val="none" w:sz="0" w:space="0" w:color="auto"/>
                <w:right w:val="none" w:sz="0" w:space="0" w:color="auto"/>
              </w:divBdr>
            </w:div>
            <w:div w:id="1710837227">
              <w:marLeft w:val="0"/>
              <w:marRight w:val="0"/>
              <w:marTop w:val="0"/>
              <w:marBottom w:val="0"/>
              <w:divBdr>
                <w:top w:val="none" w:sz="0" w:space="0" w:color="auto"/>
                <w:left w:val="none" w:sz="0" w:space="0" w:color="auto"/>
                <w:bottom w:val="none" w:sz="0" w:space="0" w:color="auto"/>
                <w:right w:val="none" w:sz="0" w:space="0" w:color="auto"/>
              </w:divBdr>
            </w:div>
            <w:div w:id="1364013813">
              <w:marLeft w:val="0"/>
              <w:marRight w:val="0"/>
              <w:marTop w:val="0"/>
              <w:marBottom w:val="0"/>
              <w:divBdr>
                <w:top w:val="none" w:sz="0" w:space="0" w:color="auto"/>
                <w:left w:val="none" w:sz="0" w:space="0" w:color="auto"/>
                <w:bottom w:val="none" w:sz="0" w:space="0" w:color="auto"/>
                <w:right w:val="none" w:sz="0" w:space="0" w:color="auto"/>
              </w:divBdr>
            </w:div>
            <w:div w:id="99958011">
              <w:marLeft w:val="0"/>
              <w:marRight w:val="0"/>
              <w:marTop w:val="0"/>
              <w:marBottom w:val="0"/>
              <w:divBdr>
                <w:top w:val="none" w:sz="0" w:space="0" w:color="auto"/>
                <w:left w:val="none" w:sz="0" w:space="0" w:color="auto"/>
                <w:bottom w:val="none" w:sz="0" w:space="0" w:color="auto"/>
                <w:right w:val="none" w:sz="0" w:space="0" w:color="auto"/>
              </w:divBdr>
            </w:div>
            <w:div w:id="1927836418">
              <w:marLeft w:val="0"/>
              <w:marRight w:val="0"/>
              <w:marTop w:val="0"/>
              <w:marBottom w:val="0"/>
              <w:divBdr>
                <w:top w:val="none" w:sz="0" w:space="0" w:color="auto"/>
                <w:left w:val="none" w:sz="0" w:space="0" w:color="auto"/>
                <w:bottom w:val="none" w:sz="0" w:space="0" w:color="auto"/>
                <w:right w:val="none" w:sz="0" w:space="0" w:color="auto"/>
              </w:divBdr>
            </w:div>
            <w:div w:id="1108503813">
              <w:marLeft w:val="0"/>
              <w:marRight w:val="0"/>
              <w:marTop w:val="0"/>
              <w:marBottom w:val="0"/>
              <w:divBdr>
                <w:top w:val="none" w:sz="0" w:space="0" w:color="auto"/>
                <w:left w:val="none" w:sz="0" w:space="0" w:color="auto"/>
                <w:bottom w:val="none" w:sz="0" w:space="0" w:color="auto"/>
                <w:right w:val="none" w:sz="0" w:space="0" w:color="auto"/>
              </w:divBdr>
            </w:div>
            <w:div w:id="2097240321">
              <w:marLeft w:val="0"/>
              <w:marRight w:val="0"/>
              <w:marTop w:val="0"/>
              <w:marBottom w:val="0"/>
              <w:divBdr>
                <w:top w:val="none" w:sz="0" w:space="0" w:color="auto"/>
                <w:left w:val="none" w:sz="0" w:space="0" w:color="auto"/>
                <w:bottom w:val="none" w:sz="0" w:space="0" w:color="auto"/>
                <w:right w:val="none" w:sz="0" w:space="0" w:color="auto"/>
              </w:divBdr>
            </w:div>
            <w:div w:id="723064162">
              <w:marLeft w:val="0"/>
              <w:marRight w:val="0"/>
              <w:marTop w:val="0"/>
              <w:marBottom w:val="0"/>
              <w:divBdr>
                <w:top w:val="none" w:sz="0" w:space="0" w:color="auto"/>
                <w:left w:val="none" w:sz="0" w:space="0" w:color="auto"/>
                <w:bottom w:val="none" w:sz="0" w:space="0" w:color="auto"/>
                <w:right w:val="none" w:sz="0" w:space="0" w:color="auto"/>
              </w:divBdr>
            </w:div>
            <w:div w:id="1610888606">
              <w:marLeft w:val="0"/>
              <w:marRight w:val="0"/>
              <w:marTop w:val="0"/>
              <w:marBottom w:val="0"/>
              <w:divBdr>
                <w:top w:val="none" w:sz="0" w:space="0" w:color="auto"/>
                <w:left w:val="none" w:sz="0" w:space="0" w:color="auto"/>
                <w:bottom w:val="none" w:sz="0" w:space="0" w:color="auto"/>
                <w:right w:val="none" w:sz="0" w:space="0" w:color="auto"/>
              </w:divBdr>
            </w:div>
            <w:div w:id="231283353">
              <w:marLeft w:val="0"/>
              <w:marRight w:val="0"/>
              <w:marTop w:val="0"/>
              <w:marBottom w:val="0"/>
              <w:divBdr>
                <w:top w:val="none" w:sz="0" w:space="0" w:color="auto"/>
                <w:left w:val="none" w:sz="0" w:space="0" w:color="auto"/>
                <w:bottom w:val="none" w:sz="0" w:space="0" w:color="auto"/>
                <w:right w:val="none" w:sz="0" w:space="0" w:color="auto"/>
              </w:divBdr>
            </w:div>
            <w:div w:id="2044288712">
              <w:marLeft w:val="0"/>
              <w:marRight w:val="0"/>
              <w:marTop w:val="0"/>
              <w:marBottom w:val="0"/>
              <w:divBdr>
                <w:top w:val="none" w:sz="0" w:space="0" w:color="auto"/>
                <w:left w:val="none" w:sz="0" w:space="0" w:color="auto"/>
                <w:bottom w:val="none" w:sz="0" w:space="0" w:color="auto"/>
                <w:right w:val="none" w:sz="0" w:space="0" w:color="auto"/>
              </w:divBdr>
            </w:div>
            <w:div w:id="944458260">
              <w:marLeft w:val="0"/>
              <w:marRight w:val="0"/>
              <w:marTop w:val="0"/>
              <w:marBottom w:val="0"/>
              <w:divBdr>
                <w:top w:val="none" w:sz="0" w:space="0" w:color="auto"/>
                <w:left w:val="none" w:sz="0" w:space="0" w:color="auto"/>
                <w:bottom w:val="none" w:sz="0" w:space="0" w:color="auto"/>
                <w:right w:val="none" w:sz="0" w:space="0" w:color="auto"/>
              </w:divBdr>
            </w:div>
            <w:div w:id="1933276670">
              <w:marLeft w:val="0"/>
              <w:marRight w:val="0"/>
              <w:marTop w:val="0"/>
              <w:marBottom w:val="0"/>
              <w:divBdr>
                <w:top w:val="none" w:sz="0" w:space="0" w:color="auto"/>
                <w:left w:val="none" w:sz="0" w:space="0" w:color="auto"/>
                <w:bottom w:val="none" w:sz="0" w:space="0" w:color="auto"/>
                <w:right w:val="none" w:sz="0" w:space="0" w:color="auto"/>
              </w:divBdr>
            </w:div>
            <w:div w:id="1262033823">
              <w:marLeft w:val="0"/>
              <w:marRight w:val="0"/>
              <w:marTop w:val="0"/>
              <w:marBottom w:val="0"/>
              <w:divBdr>
                <w:top w:val="none" w:sz="0" w:space="0" w:color="auto"/>
                <w:left w:val="none" w:sz="0" w:space="0" w:color="auto"/>
                <w:bottom w:val="none" w:sz="0" w:space="0" w:color="auto"/>
                <w:right w:val="none" w:sz="0" w:space="0" w:color="auto"/>
              </w:divBdr>
            </w:div>
            <w:div w:id="729311439">
              <w:marLeft w:val="0"/>
              <w:marRight w:val="0"/>
              <w:marTop w:val="0"/>
              <w:marBottom w:val="0"/>
              <w:divBdr>
                <w:top w:val="none" w:sz="0" w:space="0" w:color="auto"/>
                <w:left w:val="none" w:sz="0" w:space="0" w:color="auto"/>
                <w:bottom w:val="none" w:sz="0" w:space="0" w:color="auto"/>
                <w:right w:val="none" w:sz="0" w:space="0" w:color="auto"/>
              </w:divBdr>
            </w:div>
            <w:div w:id="58406368">
              <w:marLeft w:val="0"/>
              <w:marRight w:val="0"/>
              <w:marTop w:val="0"/>
              <w:marBottom w:val="0"/>
              <w:divBdr>
                <w:top w:val="none" w:sz="0" w:space="0" w:color="auto"/>
                <w:left w:val="none" w:sz="0" w:space="0" w:color="auto"/>
                <w:bottom w:val="none" w:sz="0" w:space="0" w:color="auto"/>
                <w:right w:val="none" w:sz="0" w:space="0" w:color="auto"/>
              </w:divBdr>
            </w:div>
            <w:div w:id="1593468157">
              <w:marLeft w:val="0"/>
              <w:marRight w:val="0"/>
              <w:marTop w:val="0"/>
              <w:marBottom w:val="0"/>
              <w:divBdr>
                <w:top w:val="none" w:sz="0" w:space="0" w:color="auto"/>
                <w:left w:val="none" w:sz="0" w:space="0" w:color="auto"/>
                <w:bottom w:val="none" w:sz="0" w:space="0" w:color="auto"/>
                <w:right w:val="none" w:sz="0" w:space="0" w:color="auto"/>
              </w:divBdr>
            </w:div>
            <w:div w:id="1920207975">
              <w:marLeft w:val="0"/>
              <w:marRight w:val="0"/>
              <w:marTop w:val="0"/>
              <w:marBottom w:val="0"/>
              <w:divBdr>
                <w:top w:val="none" w:sz="0" w:space="0" w:color="auto"/>
                <w:left w:val="none" w:sz="0" w:space="0" w:color="auto"/>
                <w:bottom w:val="none" w:sz="0" w:space="0" w:color="auto"/>
                <w:right w:val="none" w:sz="0" w:space="0" w:color="auto"/>
              </w:divBdr>
            </w:div>
            <w:div w:id="1376929178">
              <w:marLeft w:val="0"/>
              <w:marRight w:val="0"/>
              <w:marTop w:val="0"/>
              <w:marBottom w:val="0"/>
              <w:divBdr>
                <w:top w:val="none" w:sz="0" w:space="0" w:color="auto"/>
                <w:left w:val="none" w:sz="0" w:space="0" w:color="auto"/>
                <w:bottom w:val="none" w:sz="0" w:space="0" w:color="auto"/>
                <w:right w:val="none" w:sz="0" w:space="0" w:color="auto"/>
              </w:divBdr>
            </w:div>
            <w:div w:id="874317937">
              <w:marLeft w:val="0"/>
              <w:marRight w:val="0"/>
              <w:marTop w:val="0"/>
              <w:marBottom w:val="0"/>
              <w:divBdr>
                <w:top w:val="none" w:sz="0" w:space="0" w:color="auto"/>
                <w:left w:val="none" w:sz="0" w:space="0" w:color="auto"/>
                <w:bottom w:val="none" w:sz="0" w:space="0" w:color="auto"/>
                <w:right w:val="none" w:sz="0" w:space="0" w:color="auto"/>
              </w:divBdr>
            </w:div>
            <w:div w:id="1684210094">
              <w:marLeft w:val="0"/>
              <w:marRight w:val="0"/>
              <w:marTop w:val="0"/>
              <w:marBottom w:val="0"/>
              <w:divBdr>
                <w:top w:val="none" w:sz="0" w:space="0" w:color="auto"/>
                <w:left w:val="none" w:sz="0" w:space="0" w:color="auto"/>
                <w:bottom w:val="none" w:sz="0" w:space="0" w:color="auto"/>
                <w:right w:val="none" w:sz="0" w:space="0" w:color="auto"/>
              </w:divBdr>
            </w:div>
            <w:div w:id="1920091767">
              <w:marLeft w:val="0"/>
              <w:marRight w:val="0"/>
              <w:marTop w:val="0"/>
              <w:marBottom w:val="0"/>
              <w:divBdr>
                <w:top w:val="none" w:sz="0" w:space="0" w:color="auto"/>
                <w:left w:val="none" w:sz="0" w:space="0" w:color="auto"/>
                <w:bottom w:val="none" w:sz="0" w:space="0" w:color="auto"/>
                <w:right w:val="none" w:sz="0" w:space="0" w:color="auto"/>
              </w:divBdr>
            </w:div>
            <w:div w:id="1666326166">
              <w:marLeft w:val="0"/>
              <w:marRight w:val="0"/>
              <w:marTop w:val="0"/>
              <w:marBottom w:val="0"/>
              <w:divBdr>
                <w:top w:val="none" w:sz="0" w:space="0" w:color="auto"/>
                <w:left w:val="none" w:sz="0" w:space="0" w:color="auto"/>
                <w:bottom w:val="none" w:sz="0" w:space="0" w:color="auto"/>
                <w:right w:val="none" w:sz="0" w:space="0" w:color="auto"/>
              </w:divBdr>
            </w:div>
            <w:div w:id="1799761079">
              <w:marLeft w:val="0"/>
              <w:marRight w:val="0"/>
              <w:marTop w:val="0"/>
              <w:marBottom w:val="0"/>
              <w:divBdr>
                <w:top w:val="none" w:sz="0" w:space="0" w:color="auto"/>
                <w:left w:val="none" w:sz="0" w:space="0" w:color="auto"/>
                <w:bottom w:val="none" w:sz="0" w:space="0" w:color="auto"/>
                <w:right w:val="none" w:sz="0" w:space="0" w:color="auto"/>
              </w:divBdr>
            </w:div>
            <w:div w:id="212616623">
              <w:marLeft w:val="0"/>
              <w:marRight w:val="0"/>
              <w:marTop w:val="0"/>
              <w:marBottom w:val="0"/>
              <w:divBdr>
                <w:top w:val="none" w:sz="0" w:space="0" w:color="auto"/>
                <w:left w:val="none" w:sz="0" w:space="0" w:color="auto"/>
                <w:bottom w:val="none" w:sz="0" w:space="0" w:color="auto"/>
                <w:right w:val="none" w:sz="0" w:space="0" w:color="auto"/>
              </w:divBdr>
            </w:div>
            <w:div w:id="1973436430">
              <w:marLeft w:val="0"/>
              <w:marRight w:val="0"/>
              <w:marTop w:val="0"/>
              <w:marBottom w:val="0"/>
              <w:divBdr>
                <w:top w:val="none" w:sz="0" w:space="0" w:color="auto"/>
                <w:left w:val="none" w:sz="0" w:space="0" w:color="auto"/>
                <w:bottom w:val="none" w:sz="0" w:space="0" w:color="auto"/>
                <w:right w:val="none" w:sz="0" w:space="0" w:color="auto"/>
              </w:divBdr>
            </w:div>
            <w:div w:id="1820918439">
              <w:marLeft w:val="0"/>
              <w:marRight w:val="0"/>
              <w:marTop w:val="0"/>
              <w:marBottom w:val="0"/>
              <w:divBdr>
                <w:top w:val="none" w:sz="0" w:space="0" w:color="auto"/>
                <w:left w:val="none" w:sz="0" w:space="0" w:color="auto"/>
                <w:bottom w:val="none" w:sz="0" w:space="0" w:color="auto"/>
                <w:right w:val="none" w:sz="0" w:space="0" w:color="auto"/>
              </w:divBdr>
            </w:div>
            <w:div w:id="1080298900">
              <w:marLeft w:val="0"/>
              <w:marRight w:val="0"/>
              <w:marTop w:val="0"/>
              <w:marBottom w:val="0"/>
              <w:divBdr>
                <w:top w:val="none" w:sz="0" w:space="0" w:color="auto"/>
                <w:left w:val="none" w:sz="0" w:space="0" w:color="auto"/>
                <w:bottom w:val="none" w:sz="0" w:space="0" w:color="auto"/>
                <w:right w:val="none" w:sz="0" w:space="0" w:color="auto"/>
              </w:divBdr>
            </w:div>
            <w:div w:id="1687291913">
              <w:marLeft w:val="0"/>
              <w:marRight w:val="0"/>
              <w:marTop w:val="0"/>
              <w:marBottom w:val="0"/>
              <w:divBdr>
                <w:top w:val="none" w:sz="0" w:space="0" w:color="auto"/>
                <w:left w:val="none" w:sz="0" w:space="0" w:color="auto"/>
                <w:bottom w:val="none" w:sz="0" w:space="0" w:color="auto"/>
                <w:right w:val="none" w:sz="0" w:space="0" w:color="auto"/>
              </w:divBdr>
            </w:div>
            <w:div w:id="1547375781">
              <w:marLeft w:val="0"/>
              <w:marRight w:val="0"/>
              <w:marTop w:val="0"/>
              <w:marBottom w:val="0"/>
              <w:divBdr>
                <w:top w:val="none" w:sz="0" w:space="0" w:color="auto"/>
                <w:left w:val="none" w:sz="0" w:space="0" w:color="auto"/>
                <w:bottom w:val="none" w:sz="0" w:space="0" w:color="auto"/>
                <w:right w:val="none" w:sz="0" w:space="0" w:color="auto"/>
              </w:divBdr>
            </w:div>
            <w:div w:id="418645948">
              <w:marLeft w:val="0"/>
              <w:marRight w:val="0"/>
              <w:marTop w:val="0"/>
              <w:marBottom w:val="0"/>
              <w:divBdr>
                <w:top w:val="none" w:sz="0" w:space="0" w:color="auto"/>
                <w:left w:val="none" w:sz="0" w:space="0" w:color="auto"/>
                <w:bottom w:val="none" w:sz="0" w:space="0" w:color="auto"/>
                <w:right w:val="none" w:sz="0" w:space="0" w:color="auto"/>
              </w:divBdr>
            </w:div>
            <w:div w:id="819201105">
              <w:marLeft w:val="0"/>
              <w:marRight w:val="0"/>
              <w:marTop w:val="0"/>
              <w:marBottom w:val="0"/>
              <w:divBdr>
                <w:top w:val="none" w:sz="0" w:space="0" w:color="auto"/>
                <w:left w:val="none" w:sz="0" w:space="0" w:color="auto"/>
                <w:bottom w:val="none" w:sz="0" w:space="0" w:color="auto"/>
                <w:right w:val="none" w:sz="0" w:space="0" w:color="auto"/>
              </w:divBdr>
            </w:div>
            <w:div w:id="623466795">
              <w:marLeft w:val="0"/>
              <w:marRight w:val="0"/>
              <w:marTop w:val="0"/>
              <w:marBottom w:val="0"/>
              <w:divBdr>
                <w:top w:val="none" w:sz="0" w:space="0" w:color="auto"/>
                <w:left w:val="none" w:sz="0" w:space="0" w:color="auto"/>
                <w:bottom w:val="none" w:sz="0" w:space="0" w:color="auto"/>
                <w:right w:val="none" w:sz="0" w:space="0" w:color="auto"/>
              </w:divBdr>
            </w:div>
            <w:div w:id="1700547109">
              <w:marLeft w:val="0"/>
              <w:marRight w:val="0"/>
              <w:marTop w:val="0"/>
              <w:marBottom w:val="0"/>
              <w:divBdr>
                <w:top w:val="none" w:sz="0" w:space="0" w:color="auto"/>
                <w:left w:val="none" w:sz="0" w:space="0" w:color="auto"/>
                <w:bottom w:val="none" w:sz="0" w:space="0" w:color="auto"/>
                <w:right w:val="none" w:sz="0" w:space="0" w:color="auto"/>
              </w:divBdr>
            </w:div>
            <w:div w:id="160853362">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281041569">
              <w:marLeft w:val="0"/>
              <w:marRight w:val="0"/>
              <w:marTop w:val="0"/>
              <w:marBottom w:val="0"/>
              <w:divBdr>
                <w:top w:val="none" w:sz="0" w:space="0" w:color="auto"/>
                <w:left w:val="none" w:sz="0" w:space="0" w:color="auto"/>
                <w:bottom w:val="none" w:sz="0" w:space="0" w:color="auto"/>
                <w:right w:val="none" w:sz="0" w:space="0" w:color="auto"/>
              </w:divBdr>
            </w:div>
            <w:div w:id="70784340">
              <w:marLeft w:val="0"/>
              <w:marRight w:val="0"/>
              <w:marTop w:val="0"/>
              <w:marBottom w:val="0"/>
              <w:divBdr>
                <w:top w:val="none" w:sz="0" w:space="0" w:color="auto"/>
                <w:left w:val="none" w:sz="0" w:space="0" w:color="auto"/>
                <w:bottom w:val="none" w:sz="0" w:space="0" w:color="auto"/>
                <w:right w:val="none" w:sz="0" w:space="0" w:color="auto"/>
              </w:divBdr>
            </w:div>
            <w:div w:id="1277328563">
              <w:marLeft w:val="0"/>
              <w:marRight w:val="0"/>
              <w:marTop w:val="0"/>
              <w:marBottom w:val="0"/>
              <w:divBdr>
                <w:top w:val="none" w:sz="0" w:space="0" w:color="auto"/>
                <w:left w:val="none" w:sz="0" w:space="0" w:color="auto"/>
                <w:bottom w:val="none" w:sz="0" w:space="0" w:color="auto"/>
                <w:right w:val="none" w:sz="0" w:space="0" w:color="auto"/>
              </w:divBdr>
            </w:div>
            <w:div w:id="488912128">
              <w:marLeft w:val="0"/>
              <w:marRight w:val="0"/>
              <w:marTop w:val="0"/>
              <w:marBottom w:val="0"/>
              <w:divBdr>
                <w:top w:val="none" w:sz="0" w:space="0" w:color="auto"/>
                <w:left w:val="none" w:sz="0" w:space="0" w:color="auto"/>
                <w:bottom w:val="none" w:sz="0" w:space="0" w:color="auto"/>
                <w:right w:val="none" w:sz="0" w:space="0" w:color="auto"/>
              </w:divBdr>
            </w:div>
            <w:div w:id="1209729768">
              <w:marLeft w:val="0"/>
              <w:marRight w:val="0"/>
              <w:marTop w:val="0"/>
              <w:marBottom w:val="0"/>
              <w:divBdr>
                <w:top w:val="none" w:sz="0" w:space="0" w:color="auto"/>
                <w:left w:val="none" w:sz="0" w:space="0" w:color="auto"/>
                <w:bottom w:val="none" w:sz="0" w:space="0" w:color="auto"/>
                <w:right w:val="none" w:sz="0" w:space="0" w:color="auto"/>
              </w:divBdr>
            </w:div>
            <w:div w:id="2140150204">
              <w:marLeft w:val="0"/>
              <w:marRight w:val="0"/>
              <w:marTop w:val="0"/>
              <w:marBottom w:val="0"/>
              <w:divBdr>
                <w:top w:val="none" w:sz="0" w:space="0" w:color="auto"/>
                <w:left w:val="none" w:sz="0" w:space="0" w:color="auto"/>
                <w:bottom w:val="none" w:sz="0" w:space="0" w:color="auto"/>
                <w:right w:val="none" w:sz="0" w:space="0" w:color="auto"/>
              </w:divBdr>
            </w:div>
            <w:div w:id="1335576148">
              <w:marLeft w:val="0"/>
              <w:marRight w:val="0"/>
              <w:marTop w:val="0"/>
              <w:marBottom w:val="0"/>
              <w:divBdr>
                <w:top w:val="none" w:sz="0" w:space="0" w:color="auto"/>
                <w:left w:val="none" w:sz="0" w:space="0" w:color="auto"/>
                <w:bottom w:val="none" w:sz="0" w:space="0" w:color="auto"/>
                <w:right w:val="none" w:sz="0" w:space="0" w:color="auto"/>
              </w:divBdr>
            </w:div>
            <w:div w:id="704331023">
              <w:marLeft w:val="0"/>
              <w:marRight w:val="0"/>
              <w:marTop w:val="0"/>
              <w:marBottom w:val="0"/>
              <w:divBdr>
                <w:top w:val="none" w:sz="0" w:space="0" w:color="auto"/>
                <w:left w:val="none" w:sz="0" w:space="0" w:color="auto"/>
                <w:bottom w:val="none" w:sz="0" w:space="0" w:color="auto"/>
                <w:right w:val="none" w:sz="0" w:space="0" w:color="auto"/>
              </w:divBdr>
            </w:div>
            <w:div w:id="1998680739">
              <w:marLeft w:val="0"/>
              <w:marRight w:val="0"/>
              <w:marTop w:val="0"/>
              <w:marBottom w:val="0"/>
              <w:divBdr>
                <w:top w:val="none" w:sz="0" w:space="0" w:color="auto"/>
                <w:left w:val="none" w:sz="0" w:space="0" w:color="auto"/>
                <w:bottom w:val="none" w:sz="0" w:space="0" w:color="auto"/>
                <w:right w:val="none" w:sz="0" w:space="0" w:color="auto"/>
              </w:divBdr>
            </w:div>
            <w:div w:id="202987164">
              <w:marLeft w:val="0"/>
              <w:marRight w:val="0"/>
              <w:marTop w:val="0"/>
              <w:marBottom w:val="0"/>
              <w:divBdr>
                <w:top w:val="none" w:sz="0" w:space="0" w:color="auto"/>
                <w:left w:val="none" w:sz="0" w:space="0" w:color="auto"/>
                <w:bottom w:val="none" w:sz="0" w:space="0" w:color="auto"/>
                <w:right w:val="none" w:sz="0" w:space="0" w:color="auto"/>
              </w:divBdr>
            </w:div>
            <w:div w:id="1383410168">
              <w:marLeft w:val="0"/>
              <w:marRight w:val="0"/>
              <w:marTop w:val="0"/>
              <w:marBottom w:val="0"/>
              <w:divBdr>
                <w:top w:val="none" w:sz="0" w:space="0" w:color="auto"/>
                <w:left w:val="none" w:sz="0" w:space="0" w:color="auto"/>
                <w:bottom w:val="none" w:sz="0" w:space="0" w:color="auto"/>
                <w:right w:val="none" w:sz="0" w:space="0" w:color="auto"/>
              </w:divBdr>
            </w:div>
            <w:div w:id="396517741">
              <w:marLeft w:val="0"/>
              <w:marRight w:val="0"/>
              <w:marTop w:val="0"/>
              <w:marBottom w:val="0"/>
              <w:divBdr>
                <w:top w:val="none" w:sz="0" w:space="0" w:color="auto"/>
                <w:left w:val="none" w:sz="0" w:space="0" w:color="auto"/>
                <w:bottom w:val="none" w:sz="0" w:space="0" w:color="auto"/>
                <w:right w:val="none" w:sz="0" w:space="0" w:color="auto"/>
              </w:divBdr>
            </w:div>
            <w:div w:id="660616685">
              <w:marLeft w:val="0"/>
              <w:marRight w:val="0"/>
              <w:marTop w:val="0"/>
              <w:marBottom w:val="0"/>
              <w:divBdr>
                <w:top w:val="none" w:sz="0" w:space="0" w:color="auto"/>
                <w:left w:val="none" w:sz="0" w:space="0" w:color="auto"/>
                <w:bottom w:val="none" w:sz="0" w:space="0" w:color="auto"/>
                <w:right w:val="none" w:sz="0" w:space="0" w:color="auto"/>
              </w:divBdr>
            </w:div>
            <w:div w:id="1678312642">
              <w:marLeft w:val="0"/>
              <w:marRight w:val="0"/>
              <w:marTop w:val="0"/>
              <w:marBottom w:val="0"/>
              <w:divBdr>
                <w:top w:val="none" w:sz="0" w:space="0" w:color="auto"/>
                <w:left w:val="none" w:sz="0" w:space="0" w:color="auto"/>
                <w:bottom w:val="none" w:sz="0" w:space="0" w:color="auto"/>
                <w:right w:val="none" w:sz="0" w:space="0" w:color="auto"/>
              </w:divBdr>
            </w:div>
            <w:div w:id="178550947">
              <w:marLeft w:val="0"/>
              <w:marRight w:val="0"/>
              <w:marTop w:val="0"/>
              <w:marBottom w:val="0"/>
              <w:divBdr>
                <w:top w:val="none" w:sz="0" w:space="0" w:color="auto"/>
                <w:left w:val="none" w:sz="0" w:space="0" w:color="auto"/>
                <w:bottom w:val="none" w:sz="0" w:space="0" w:color="auto"/>
                <w:right w:val="none" w:sz="0" w:space="0" w:color="auto"/>
              </w:divBdr>
            </w:div>
            <w:div w:id="569924295">
              <w:marLeft w:val="0"/>
              <w:marRight w:val="0"/>
              <w:marTop w:val="0"/>
              <w:marBottom w:val="0"/>
              <w:divBdr>
                <w:top w:val="none" w:sz="0" w:space="0" w:color="auto"/>
                <w:left w:val="none" w:sz="0" w:space="0" w:color="auto"/>
                <w:bottom w:val="none" w:sz="0" w:space="0" w:color="auto"/>
                <w:right w:val="none" w:sz="0" w:space="0" w:color="auto"/>
              </w:divBdr>
            </w:div>
            <w:div w:id="748304884">
              <w:marLeft w:val="0"/>
              <w:marRight w:val="0"/>
              <w:marTop w:val="0"/>
              <w:marBottom w:val="0"/>
              <w:divBdr>
                <w:top w:val="none" w:sz="0" w:space="0" w:color="auto"/>
                <w:left w:val="none" w:sz="0" w:space="0" w:color="auto"/>
                <w:bottom w:val="none" w:sz="0" w:space="0" w:color="auto"/>
                <w:right w:val="none" w:sz="0" w:space="0" w:color="auto"/>
              </w:divBdr>
            </w:div>
            <w:div w:id="1645887347">
              <w:marLeft w:val="0"/>
              <w:marRight w:val="0"/>
              <w:marTop w:val="0"/>
              <w:marBottom w:val="0"/>
              <w:divBdr>
                <w:top w:val="none" w:sz="0" w:space="0" w:color="auto"/>
                <w:left w:val="none" w:sz="0" w:space="0" w:color="auto"/>
                <w:bottom w:val="none" w:sz="0" w:space="0" w:color="auto"/>
                <w:right w:val="none" w:sz="0" w:space="0" w:color="auto"/>
              </w:divBdr>
            </w:div>
            <w:div w:id="803472582">
              <w:marLeft w:val="0"/>
              <w:marRight w:val="0"/>
              <w:marTop w:val="0"/>
              <w:marBottom w:val="0"/>
              <w:divBdr>
                <w:top w:val="none" w:sz="0" w:space="0" w:color="auto"/>
                <w:left w:val="none" w:sz="0" w:space="0" w:color="auto"/>
                <w:bottom w:val="none" w:sz="0" w:space="0" w:color="auto"/>
                <w:right w:val="none" w:sz="0" w:space="0" w:color="auto"/>
              </w:divBdr>
            </w:div>
            <w:div w:id="471560024">
              <w:marLeft w:val="0"/>
              <w:marRight w:val="0"/>
              <w:marTop w:val="0"/>
              <w:marBottom w:val="0"/>
              <w:divBdr>
                <w:top w:val="none" w:sz="0" w:space="0" w:color="auto"/>
                <w:left w:val="none" w:sz="0" w:space="0" w:color="auto"/>
                <w:bottom w:val="none" w:sz="0" w:space="0" w:color="auto"/>
                <w:right w:val="none" w:sz="0" w:space="0" w:color="auto"/>
              </w:divBdr>
            </w:div>
            <w:div w:id="486409575">
              <w:marLeft w:val="0"/>
              <w:marRight w:val="0"/>
              <w:marTop w:val="0"/>
              <w:marBottom w:val="0"/>
              <w:divBdr>
                <w:top w:val="none" w:sz="0" w:space="0" w:color="auto"/>
                <w:left w:val="none" w:sz="0" w:space="0" w:color="auto"/>
                <w:bottom w:val="none" w:sz="0" w:space="0" w:color="auto"/>
                <w:right w:val="none" w:sz="0" w:space="0" w:color="auto"/>
              </w:divBdr>
            </w:div>
            <w:div w:id="1278491111">
              <w:marLeft w:val="0"/>
              <w:marRight w:val="0"/>
              <w:marTop w:val="0"/>
              <w:marBottom w:val="0"/>
              <w:divBdr>
                <w:top w:val="none" w:sz="0" w:space="0" w:color="auto"/>
                <w:left w:val="none" w:sz="0" w:space="0" w:color="auto"/>
                <w:bottom w:val="none" w:sz="0" w:space="0" w:color="auto"/>
                <w:right w:val="none" w:sz="0" w:space="0" w:color="auto"/>
              </w:divBdr>
            </w:div>
            <w:div w:id="1786919724">
              <w:marLeft w:val="0"/>
              <w:marRight w:val="0"/>
              <w:marTop w:val="0"/>
              <w:marBottom w:val="0"/>
              <w:divBdr>
                <w:top w:val="none" w:sz="0" w:space="0" w:color="auto"/>
                <w:left w:val="none" w:sz="0" w:space="0" w:color="auto"/>
                <w:bottom w:val="none" w:sz="0" w:space="0" w:color="auto"/>
                <w:right w:val="none" w:sz="0" w:space="0" w:color="auto"/>
              </w:divBdr>
            </w:div>
            <w:div w:id="345637474">
              <w:marLeft w:val="0"/>
              <w:marRight w:val="0"/>
              <w:marTop w:val="0"/>
              <w:marBottom w:val="0"/>
              <w:divBdr>
                <w:top w:val="none" w:sz="0" w:space="0" w:color="auto"/>
                <w:left w:val="none" w:sz="0" w:space="0" w:color="auto"/>
                <w:bottom w:val="none" w:sz="0" w:space="0" w:color="auto"/>
                <w:right w:val="none" w:sz="0" w:space="0" w:color="auto"/>
              </w:divBdr>
            </w:div>
            <w:div w:id="2060398595">
              <w:marLeft w:val="0"/>
              <w:marRight w:val="0"/>
              <w:marTop w:val="0"/>
              <w:marBottom w:val="0"/>
              <w:divBdr>
                <w:top w:val="none" w:sz="0" w:space="0" w:color="auto"/>
                <w:left w:val="none" w:sz="0" w:space="0" w:color="auto"/>
                <w:bottom w:val="none" w:sz="0" w:space="0" w:color="auto"/>
                <w:right w:val="none" w:sz="0" w:space="0" w:color="auto"/>
              </w:divBdr>
            </w:div>
            <w:div w:id="108669182">
              <w:marLeft w:val="0"/>
              <w:marRight w:val="0"/>
              <w:marTop w:val="0"/>
              <w:marBottom w:val="0"/>
              <w:divBdr>
                <w:top w:val="none" w:sz="0" w:space="0" w:color="auto"/>
                <w:left w:val="none" w:sz="0" w:space="0" w:color="auto"/>
                <w:bottom w:val="none" w:sz="0" w:space="0" w:color="auto"/>
                <w:right w:val="none" w:sz="0" w:space="0" w:color="auto"/>
              </w:divBdr>
            </w:div>
            <w:div w:id="556093948">
              <w:marLeft w:val="0"/>
              <w:marRight w:val="0"/>
              <w:marTop w:val="0"/>
              <w:marBottom w:val="0"/>
              <w:divBdr>
                <w:top w:val="none" w:sz="0" w:space="0" w:color="auto"/>
                <w:left w:val="none" w:sz="0" w:space="0" w:color="auto"/>
                <w:bottom w:val="none" w:sz="0" w:space="0" w:color="auto"/>
                <w:right w:val="none" w:sz="0" w:space="0" w:color="auto"/>
              </w:divBdr>
            </w:div>
            <w:div w:id="1463496885">
              <w:marLeft w:val="0"/>
              <w:marRight w:val="0"/>
              <w:marTop w:val="0"/>
              <w:marBottom w:val="0"/>
              <w:divBdr>
                <w:top w:val="none" w:sz="0" w:space="0" w:color="auto"/>
                <w:left w:val="none" w:sz="0" w:space="0" w:color="auto"/>
                <w:bottom w:val="none" w:sz="0" w:space="0" w:color="auto"/>
                <w:right w:val="none" w:sz="0" w:space="0" w:color="auto"/>
              </w:divBdr>
            </w:div>
            <w:div w:id="566308397">
              <w:marLeft w:val="0"/>
              <w:marRight w:val="0"/>
              <w:marTop w:val="0"/>
              <w:marBottom w:val="0"/>
              <w:divBdr>
                <w:top w:val="none" w:sz="0" w:space="0" w:color="auto"/>
                <w:left w:val="none" w:sz="0" w:space="0" w:color="auto"/>
                <w:bottom w:val="none" w:sz="0" w:space="0" w:color="auto"/>
                <w:right w:val="none" w:sz="0" w:space="0" w:color="auto"/>
              </w:divBdr>
            </w:div>
            <w:div w:id="486021461">
              <w:marLeft w:val="0"/>
              <w:marRight w:val="0"/>
              <w:marTop w:val="0"/>
              <w:marBottom w:val="0"/>
              <w:divBdr>
                <w:top w:val="none" w:sz="0" w:space="0" w:color="auto"/>
                <w:left w:val="none" w:sz="0" w:space="0" w:color="auto"/>
                <w:bottom w:val="none" w:sz="0" w:space="0" w:color="auto"/>
                <w:right w:val="none" w:sz="0" w:space="0" w:color="auto"/>
              </w:divBdr>
            </w:div>
            <w:div w:id="1793403212">
              <w:marLeft w:val="0"/>
              <w:marRight w:val="0"/>
              <w:marTop w:val="0"/>
              <w:marBottom w:val="0"/>
              <w:divBdr>
                <w:top w:val="none" w:sz="0" w:space="0" w:color="auto"/>
                <w:left w:val="none" w:sz="0" w:space="0" w:color="auto"/>
                <w:bottom w:val="none" w:sz="0" w:space="0" w:color="auto"/>
                <w:right w:val="none" w:sz="0" w:space="0" w:color="auto"/>
              </w:divBdr>
            </w:div>
            <w:div w:id="1800340098">
              <w:marLeft w:val="0"/>
              <w:marRight w:val="0"/>
              <w:marTop w:val="0"/>
              <w:marBottom w:val="0"/>
              <w:divBdr>
                <w:top w:val="none" w:sz="0" w:space="0" w:color="auto"/>
                <w:left w:val="none" w:sz="0" w:space="0" w:color="auto"/>
                <w:bottom w:val="none" w:sz="0" w:space="0" w:color="auto"/>
                <w:right w:val="none" w:sz="0" w:space="0" w:color="auto"/>
              </w:divBdr>
            </w:div>
            <w:div w:id="944848951">
              <w:marLeft w:val="0"/>
              <w:marRight w:val="0"/>
              <w:marTop w:val="0"/>
              <w:marBottom w:val="0"/>
              <w:divBdr>
                <w:top w:val="none" w:sz="0" w:space="0" w:color="auto"/>
                <w:left w:val="none" w:sz="0" w:space="0" w:color="auto"/>
                <w:bottom w:val="none" w:sz="0" w:space="0" w:color="auto"/>
                <w:right w:val="none" w:sz="0" w:space="0" w:color="auto"/>
              </w:divBdr>
            </w:div>
            <w:div w:id="413673904">
              <w:marLeft w:val="0"/>
              <w:marRight w:val="0"/>
              <w:marTop w:val="0"/>
              <w:marBottom w:val="0"/>
              <w:divBdr>
                <w:top w:val="none" w:sz="0" w:space="0" w:color="auto"/>
                <w:left w:val="none" w:sz="0" w:space="0" w:color="auto"/>
                <w:bottom w:val="none" w:sz="0" w:space="0" w:color="auto"/>
                <w:right w:val="none" w:sz="0" w:space="0" w:color="auto"/>
              </w:divBdr>
            </w:div>
            <w:div w:id="1489127064">
              <w:marLeft w:val="0"/>
              <w:marRight w:val="0"/>
              <w:marTop w:val="0"/>
              <w:marBottom w:val="0"/>
              <w:divBdr>
                <w:top w:val="none" w:sz="0" w:space="0" w:color="auto"/>
                <w:left w:val="none" w:sz="0" w:space="0" w:color="auto"/>
                <w:bottom w:val="none" w:sz="0" w:space="0" w:color="auto"/>
                <w:right w:val="none" w:sz="0" w:space="0" w:color="auto"/>
              </w:divBdr>
            </w:div>
            <w:div w:id="1390109822">
              <w:marLeft w:val="0"/>
              <w:marRight w:val="0"/>
              <w:marTop w:val="0"/>
              <w:marBottom w:val="0"/>
              <w:divBdr>
                <w:top w:val="none" w:sz="0" w:space="0" w:color="auto"/>
                <w:left w:val="none" w:sz="0" w:space="0" w:color="auto"/>
                <w:bottom w:val="none" w:sz="0" w:space="0" w:color="auto"/>
                <w:right w:val="none" w:sz="0" w:space="0" w:color="auto"/>
              </w:divBdr>
            </w:div>
            <w:div w:id="1236671375">
              <w:marLeft w:val="0"/>
              <w:marRight w:val="0"/>
              <w:marTop w:val="0"/>
              <w:marBottom w:val="0"/>
              <w:divBdr>
                <w:top w:val="none" w:sz="0" w:space="0" w:color="auto"/>
                <w:left w:val="none" w:sz="0" w:space="0" w:color="auto"/>
                <w:bottom w:val="none" w:sz="0" w:space="0" w:color="auto"/>
                <w:right w:val="none" w:sz="0" w:space="0" w:color="auto"/>
              </w:divBdr>
            </w:div>
            <w:div w:id="1394809539">
              <w:marLeft w:val="0"/>
              <w:marRight w:val="0"/>
              <w:marTop w:val="0"/>
              <w:marBottom w:val="0"/>
              <w:divBdr>
                <w:top w:val="none" w:sz="0" w:space="0" w:color="auto"/>
                <w:left w:val="none" w:sz="0" w:space="0" w:color="auto"/>
                <w:bottom w:val="none" w:sz="0" w:space="0" w:color="auto"/>
                <w:right w:val="none" w:sz="0" w:space="0" w:color="auto"/>
              </w:divBdr>
            </w:div>
            <w:div w:id="968170594">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075883153">
              <w:marLeft w:val="0"/>
              <w:marRight w:val="0"/>
              <w:marTop w:val="0"/>
              <w:marBottom w:val="0"/>
              <w:divBdr>
                <w:top w:val="none" w:sz="0" w:space="0" w:color="auto"/>
                <w:left w:val="none" w:sz="0" w:space="0" w:color="auto"/>
                <w:bottom w:val="none" w:sz="0" w:space="0" w:color="auto"/>
                <w:right w:val="none" w:sz="0" w:space="0" w:color="auto"/>
              </w:divBdr>
            </w:div>
            <w:div w:id="952172549">
              <w:marLeft w:val="0"/>
              <w:marRight w:val="0"/>
              <w:marTop w:val="0"/>
              <w:marBottom w:val="0"/>
              <w:divBdr>
                <w:top w:val="none" w:sz="0" w:space="0" w:color="auto"/>
                <w:left w:val="none" w:sz="0" w:space="0" w:color="auto"/>
                <w:bottom w:val="none" w:sz="0" w:space="0" w:color="auto"/>
                <w:right w:val="none" w:sz="0" w:space="0" w:color="auto"/>
              </w:divBdr>
            </w:div>
            <w:div w:id="1382246155">
              <w:marLeft w:val="0"/>
              <w:marRight w:val="0"/>
              <w:marTop w:val="0"/>
              <w:marBottom w:val="0"/>
              <w:divBdr>
                <w:top w:val="none" w:sz="0" w:space="0" w:color="auto"/>
                <w:left w:val="none" w:sz="0" w:space="0" w:color="auto"/>
                <w:bottom w:val="none" w:sz="0" w:space="0" w:color="auto"/>
                <w:right w:val="none" w:sz="0" w:space="0" w:color="auto"/>
              </w:divBdr>
            </w:div>
            <w:div w:id="670059754">
              <w:marLeft w:val="0"/>
              <w:marRight w:val="0"/>
              <w:marTop w:val="0"/>
              <w:marBottom w:val="0"/>
              <w:divBdr>
                <w:top w:val="none" w:sz="0" w:space="0" w:color="auto"/>
                <w:left w:val="none" w:sz="0" w:space="0" w:color="auto"/>
                <w:bottom w:val="none" w:sz="0" w:space="0" w:color="auto"/>
                <w:right w:val="none" w:sz="0" w:space="0" w:color="auto"/>
              </w:divBdr>
            </w:div>
            <w:div w:id="1469318453">
              <w:marLeft w:val="0"/>
              <w:marRight w:val="0"/>
              <w:marTop w:val="0"/>
              <w:marBottom w:val="0"/>
              <w:divBdr>
                <w:top w:val="none" w:sz="0" w:space="0" w:color="auto"/>
                <w:left w:val="none" w:sz="0" w:space="0" w:color="auto"/>
                <w:bottom w:val="none" w:sz="0" w:space="0" w:color="auto"/>
                <w:right w:val="none" w:sz="0" w:space="0" w:color="auto"/>
              </w:divBdr>
            </w:div>
            <w:div w:id="1070619090">
              <w:marLeft w:val="0"/>
              <w:marRight w:val="0"/>
              <w:marTop w:val="0"/>
              <w:marBottom w:val="0"/>
              <w:divBdr>
                <w:top w:val="none" w:sz="0" w:space="0" w:color="auto"/>
                <w:left w:val="none" w:sz="0" w:space="0" w:color="auto"/>
                <w:bottom w:val="none" w:sz="0" w:space="0" w:color="auto"/>
                <w:right w:val="none" w:sz="0" w:space="0" w:color="auto"/>
              </w:divBdr>
            </w:div>
            <w:div w:id="1723864864">
              <w:marLeft w:val="0"/>
              <w:marRight w:val="0"/>
              <w:marTop w:val="0"/>
              <w:marBottom w:val="0"/>
              <w:divBdr>
                <w:top w:val="none" w:sz="0" w:space="0" w:color="auto"/>
                <w:left w:val="none" w:sz="0" w:space="0" w:color="auto"/>
                <w:bottom w:val="none" w:sz="0" w:space="0" w:color="auto"/>
                <w:right w:val="none" w:sz="0" w:space="0" w:color="auto"/>
              </w:divBdr>
            </w:div>
            <w:div w:id="637689191">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670640341">
              <w:marLeft w:val="0"/>
              <w:marRight w:val="0"/>
              <w:marTop w:val="0"/>
              <w:marBottom w:val="0"/>
              <w:divBdr>
                <w:top w:val="none" w:sz="0" w:space="0" w:color="auto"/>
                <w:left w:val="none" w:sz="0" w:space="0" w:color="auto"/>
                <w:bottom w:val="none" w:sz="0" w:space="0" w:color="auto"/>
                <w:right w:val="none" w:sz="0" w:space="0" w:color="auto"/>
              </w:divBdr>
            </w:div>
            <w:div w:id="168839876">
              <w:marLeft w:val="0"/>
              <w:marRight w:val="0"/>
              <w:marTop w:val="0"/>
              <w:marBottom w:val="0"/>
              <w:divBdr>
                <w:top w:val="none" w:sz="0" w:space="0" w:color="auto"/>
                <w:left w:val="none" w:sz="0" w:space="0" w:color="auto"/>
                <w:bottom w:val="none" w:sz="0" w:space="0" w:color="auto"/>
                <w:right w:val="none" w:sz="0" w:space="0" w:color="auto"/>
              </w:divBdr>
            </w:div>
            <w:div w:id="1856844372">
              <w:marLeft w:val="0"/>
              <w:marRight w:val="0"/>
              <w:marTop w:val="0"/>
              <w:marBottom w:val="0"/>
              <w:divBdr>
                <w:top w:val="none" w:sz="0" w:space="0" w:color="auto"/>
                <w:left w:val="none" w:sz="0" w:space="0" w:color="auto"/>
                <w:bottom w:val="none" w:sz="0" w:space="0" w:color="auto"/>
                <w:right w:val="none" w:sz="0" w:space="0" w:color="auto"/>
              </w:divBdr>
            </w:div>
            <w:div w:id="1671370830">
              <w:marLeft w:val="0"/>
              <w:marRight w:val="0"/>
              <w:marTop w:val="0"/>
              <w:marBottom w:val="0"/>
              <w:divBdr>
                <w:top w:val="none" w:sz="0" w:space="0" w:color="auto"/>
                <w:left w:val="none" w:sz="0" w:space="0" w:color="auto"/>
                <w:bottom w:val="none" w:sz="0" w:space="0" w:color="auto"/>
                <w:right w:val="none" w:sz="0" w:space="0" w:color="auto"/>
              </w:divBdr>
            </w:div>
            <w:div w:id="2100522406">
              <w:marLeft w:val="0"/>
              <w:marRight w:val="0"/>
              <w:marTop w:val="0"/>
              <w:marBottom w:val="0"/>
              <w:divBdr>
                <w:top w:val="none" w:sz="0" w:space="0" w:color="auto"/>
                <w:left w:val="none" w:sz="0" w:space="0" w:color="auto"/>
                <w:bottom w:val="none" w:sz="0" w:space="0" w:color="auto"/>
                <w:right w:val="none" w:sz="0" w:space="0" w:color="auto"/>
              </w:divBdr>
            </w:div>
            <w:div w:id="812453312">
              <w:marLeft w:val="0"/>
              <w:marRight w:val="0"/>
              <w:marTop w:val="0"/>
              <w:marBottom w:val="0"/>
              <w:divBdr>
                <w:top w:val="none" w:sz="0" w:space="0" w:color="auto"/>
                <w:left w:val="none" w:sz="0" w:space="0" w:color="auto"/>
                <w:bottom w:val="none" w:sz="0" w:space="0" w:color="auto"/>
                <w:right w:val="none" w:sz="0" w:space="0" w:color="auto"/>
              </w:divBdr>
            </w:div>
            <w:div w:id="163667730">
              <w:marLeft w:val="0"/>
              <w:marRight w:val="0"/>
              <w:marTop w:val="0"/>
              <w:marBottom w:val="0"/>
              <w:divBdr>
                <w:top w:val="none" w:sz="0" w:space="0" w:color="auto"/>
                <w:left w:val="none" w:sz="0" w:space="0" w:color="auto"/>
                <w:bottom w:val="none" w:sz="0" w:space="0" w:color="auto"/>
                <w:right w:val="none" w:sz="0" w:space="0" w:color="auto"/>
              </w:divBdr>
            </w:div>
            <w:div w:id="1529642556">
              <w:marLeft w:val="0"/>
              <w:marRight w:val="0"/>
              <w:marTop w:val="0"/>
              <w:marBottom w:val="0"/>
              <w:divBdr>
                <w:top w:val="none" w:sz="0" w:space="0" w:color="auto"/>
                <w:left w:val="none" w:sz="0" w:space="0" w:color="auto"/>
                <w:bottom w:val="none" w:sz="0" w:space="0" w:color="auto"/>
                <w:right w:val="none" w:sz="0" w:space="0" w:color="auto"/>
              </w:divBdr>
            </w:div>
            <w:div w:id="1628659440">
              <w:marLeft w:val="0"/>
              <w:marRight w:val="0"/>
              <w:marTop w:val="0"/>
              <w:marBottom w:val="0"/>
              <w:divBdr>
                <w:top w:val="none" w:sz="0" w:space="0" w:color="auto"/>
                <w:left w:val="none" w:sz="0" w:space="0" w:color="auto"/>
                <w:bottom w:val="none" w:sz="0" w:space="0" w:color="auto"/>
                <w:right w:val="none" w:sz="0" w:space="0" w:color="auto"/>
              </w:divBdr>
            </w:div>
            <w:div w:id="1170175278">
              <w:marLeft w:val="0"/>
              <w:marRight w:val="0"/>
              <w:marTop w:val="0"/>
              <w:marBottom w:val="0"/>
              <w:divBdr>
                <w:top w:val="none" w:sz="0" w:space="0" w:color="auto"/>
                <w:left w:val="none" w:sz="0" w:space="0" w:color="auto"/>
                <w:bottom w:val="none" w:sz="0" w:space="0" w:color="auto"/>
                <w:right w:val="none" w:sz="0" w:space="0" w:color="auto"/>
              </w:divBdr>
            </w:div>
            <w:div w:id="249655824">
              <w:marLeft w:val="0"/>
              <w:marRight w:val="0"/>
              <w:marTop w:val="0"/>
              <w:marBottom w:val="0"/>
              <w:divBdr>
                <w:top w:val="none" w:sz="0" w:space="0" w:color="auto"/>
                <w:left w:val="none" w:sz="0" w:space="0" w:color="auto"/>
                <w:bottom w:val="none" w:sz="0" w:space="0" w:color="auto"/>
                <w:right w:val="none" w:sz="0" w:space="0" w:color="auto"/>
              </w:divBdr>
            </w:div>
            <w:div w:id="2001037378">
              <w:marLeft w:val="0"/>
              <w:marRight w:val="0"/>
              <w:marTop w:val="0"/>
              <w:marBottom w:val="0"/>
              <w:divBdr>
                <w:top w:val="none" w:sz="0" w:space="0" w:color="auto"/>
                <w:left w:val="none" w:sz="0" w:space="0" w:color="auto"/>
                <w:bottom w:val="none" w:sz="0" w:space="0" w:color="auto"/>
                <w:right w:val="none" w:sz="0" w:space="0" w:color="auto"/>
              </w:divBdr>
            </w:div>
            <w:div w:id="1073547515">
              <w:marLeft w:val="0"/>
              <w:marRight w:val="0"/>
              <w:marTop w:val="0"/>
              <w:marBottom w:val="0"/>
              <w:divBdr>
                <w:top w:val="none" w:sz="0" w:space="0" w:color="auto"/>
                <w:left w:val="none" w:sz="0" w:space="0" w:color="auto"/>
                <w:bottom w:val="none" w:sz="0" w:space="0" w:color="auto"/>
                <w:right w:val="none" w:sz="0" w:space="0" w:color="auto"/>
              </w:divBdr>
            </w:div>
            <w:div w:id="135953179">
              <w:marLeft w:val="0"/>
              <w:marRight w:val="0"/>
              <w:marTop w:val="0"/>
              <w:marBottom w:val="0"/>
              <w:divBdr>
                <w:top w:val="none" w:sz="0" w:space="0" w:color="auto"/>
                <w:left w:val="none" w:sz="0" w:space="0" w:color="auto"/>
                <w:bottom w:val="none" w:sz="0" w:space="0" w:color="auto"/>
                <w:right w:val="none" w:sz="0" w:space="0" w:color="auto"/>
              </w:divBdr>
            </w:div>
            <w:div w:id="1906792640">
              <w:marLeft w:val="0"/>
              <w:marRight w:val="0"/>
              <w:marTop w:val="0"/>
              <w:marBottom w:val="0"/>
              <w:divBdr>
                <w:top w:val="none" w:sz="0" w:space="0" w:color="auto"/>
                <w:left w:val="none" w:sz="0" w:space="0" w:color="auto"/>
                <w:bottom w:val="none" w:sz="0" w:space="0" w:color="auto"/>
                <w:right w:val="none" w:sz="0" w:space="0" w:color="auto"/>
              </w:divBdr>
            </w:div>
            <w:div w:id="1338849463">
              <w:marLeft w:val="0"/>
              <w:marRight w:val="0"/>
              <w:marTop w:val="0"/>
              <w:marBottom w:val="0"/>
              <w:divBdr>
                <w:top w:val="none" w:sz="0" w:space="0" w:color="auto"/>
                <w:left w:val="none" w:sz="0" w:space="0" w:color="auto"/>
                <w:bottom w:val="none" w:sz="0" w:space="0" w:color="auto"/>
                <w:right w:val="none" w:sz="0" w:space="0" w:color="auto"/>
              </w:divBdr>
            </w:div>
            <w:div w:id="1311789231">
              <w:marLeft w:val="0"/>
              <w:marRight w:val="0"/>
              <w:marTop w:val="0"/>
              <w:marBottom w:val="0"/>
              <w:divBdr>
                <w:top w:val="none" w:sz="0" w:space="0" w:color="auto"/>
                <w:left w:val="none" w:sz="0" w:space="0" w:color="auto"/>
                <w:bottom w:val="none" w:sz="0" w:space="0" w:color="auto"/>
                <w:right w:val="none" w:sz="0" w:space="0" w:color="auto"/>
              </w:divBdr>
            </w:div>
            <w:div w:id="1819227014">
              <w:marLeft w:val="0"/>
              <w:marRight w:val="0"/>
              <w:marTop w:val="0"/>
              <w:marBottom w:val="0"/>
              <w:divBdr>
                <w:top w:val="none" w:sz="0" w:space="0" w:color="auto"/>
                <w:left w:val="none" w:sz="0" w:space="0" w:color="auto"/>
                <w:bottom w:val="none" w:sz="0" w:space="0" w:color="auto"/>
                <w:right w:val="none" w:sz="0" w:space="0" w:color="auto"/>
              </w:divBdr>
            </w:div>
            <w:div w:id="745803187">
              <w:marLeft w:val="0"/>
              <w:marRight w:val="0"/>
              <w:marTop w:val="0"/>
              <w:marBottom w:val="0"/>
              <w:divBdr>
                <w:top w:val="none" w:sz="0" w:space="0" w:color="auto"/>
                <w:left w:val="none" w:sz="0" w:space="0" w:color="auto"/>
                <w:bottom w:val="none" w:sz="0" w:space="0" w:color="auto"/>
                <w:right w:val="none" w:sz="0" w:space="0" w:color="auto"/>
              </w:divBdr>
            </w:div>
            <w:div w:id="1947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0298">
      <w:bodyDiv w:val="1"/>
      <w:marLeft w:val="0"/>
      <w:marRight w:val="0"/>
      <w:marTop w:val="0"/>
      <w:marBottom w:val="0"/>
      <w:divBdr>
        <w:top w:val="none" w:sz="0" w:space="0" w:color="auto"/>
        <w:left w:val="none" w:sz="0" w:space="0" w:color="auto"/>
        <w:bottom w:val="none" w:sz="0" w:space="0" w:color="auto"/>
        <w:right w:val="none" w:sz="0" w:space="0" w:color="auto"/>
      </w:divBdr>
      <w:divsChild>
        <w:div w:id="66734857">
          <w:marLeft w:val="0"/>
          <w:marRight w:val="0"/>
          <w:marTop w:val="0"/>
          <w:marBottom w:val="0"/>
          <w:divBdr>
            <w:top w:val="none" w:sz="0" w:space="0" w:color="auto"/>
            <w:left w:val="none" w:sz="0" w:space="0" w:color="auto"/>
            <w:bottom w:val="none" w:sz="0" w:space="0" w:color="auto"/>
            <w:right w:val="none" w:sz="0" w:space="0" w:color="auto"/>
          </w:divBdr>
          <w:divsChild>
            <w:div w:id="1581058217">
              <w:marLeft w:val="0"/>
              <w:marRight w:val="0"/>
              <w:marTop w:val="0"/>
              <w:marBottom w:val="0"/>
              <w:divBdr>
                <w:top w:val="none" w:sz="0" w:space="0" w:color="auto"/>
                <w:left w:val="none" w:sz="0" w:space="0" w:color="auto"/>
                <w:bottom w:val="none" w:sz="0" w:space="0" w:color="auto"/>
                <w:right w:val="none" w:sz="0" w:space="0" w:color="auto"/>
              </w:divBdr>
            </w:div>
            <w:div w:id="1388918943">
              <w:marLeft w:val="0"/>
              <w:marRight w:val="0"/>
              <w:marTop w:val="0"/>
              <w:marBottom w:val="0"/>
              <w:divBdr>
                <w:top w:val="none" w:sz="0" w:space="0" w:color="auto"/>
                <w:left w:val="none" w:sz="0" w:space="0" w:color="auto"/>
                <w:bottom w:val="none" w:sz="0" w:space="0" w:color="auto"/>
                <w:right w:val="none" w:sz="0" w:space="0" w:color="auto"/>
              </w:divBdr>
            </w:div>
            <w:div w:id="1272399066">
              <w:marLeft w:val="0"/>
              <w:marRight w:val="0"/>
              <w:marTop w:val="0"/>
              <w:marBottom w:val="0"/>
              <w:divBdr>
                <w:top w:val="none" w:sz="0" w:space="0" w:color="auto"/>
                <w:left w:val="none" w:sz="0" w:space="0" w:color="auto"/>
                <w:bottom w:val="none" w:sz="0" w:space="0" w:color="auto"/>
                <w:right w:val="none" w:sz="0" w:space="0" w:color="auto"/>
              </w:divBdr>
            </w:div>
            <w:div w:id="129368289">
              <w:marLeft w:val="0"/>
              <w:marRight w:val="0"/>
              <w:marTop w:val="0"/>
              <w:marBottom w:val="0"/>
              <w:divBdr>
                <w:top w:val="none" w:sz="0" w:space="0" w:color="auto"/>
                <w:left w:val="none" w:sz="0" w:space="0" w:color="auto"/>
                <w:bottom w:val="none" w:sz="0" w:space="0" w:color="auto"/>
                <w:right w:val="none" w:sz="0" w:space="0" w:color="auto"/>
              </w:divBdr>
            </w:div>
            <w:div w:id="938637905">
              <w:marLeft w:val="0"/>
              <w:marRight w:val="0"/>
              <w:marTop w:val="0"/>
              <w:marBottom w:val="0"/>
              <w:divBdr>
                <w:top w:val="none" w:sz="0" w:space="0" w:color="auto"/>
                <w:left w:val="none" w:sz="0" w:space="0" w:color="auto"/>
                <w:bottom w:val="none" w:sz="0" w:space="0" w:color="auto"/>
                <w:right w:val="none" w:sz="0" w:space="0" w:color="auto"/>
              </w:divBdr>
            </w:div>
            <w:div w:id="322858187">
              <w:marLeft w:val="0"/>
              <w:marRight w:val="0"/>
              <w:marTop w:val="0"/>
              <w:marBottom w:val="0"/>
              <w:divBdr>
                <w:top w:val="none" w:sz="0" w:space="0" w:color="auto"/>
                <w:left w:val="none" w:sz="0" w:space="0" w:color="auto"/>
                <w:bottom w:val="none" w:sz="0" w:space="0" w:color="auto"/>
                <w:right w:val="none" w:sz="0" w:space="0" w:color="auto"/>
              </w:divBdr>
            </w:div>
            <w:div w:id="1544637307">
              <w:marLeft w:val="0"/>
              <w:marRight w:val="0"/>
              <w:marTop w:val="0"/>
              <w:marBottom w:val="0"/>
              <w:divBdr>
                <w:top w:val="none" w:sz="0" w:space="0" w:color="auto"/>
                <w:left w:val="none" w:sz="0" w:space="0" w:color="auto"/>
                <w:bottom w:val="none" w:sz="0" w:space="0" w:color="auto"/>
                <w:right w:val="none" w:sz="0" w:space="0" w:color="auto"/>
              </w:divBdr>
            </w:div>
            <w:div w:id="1377126745">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107355415">
              <w:marLeft w:val="0"/>
              <w:marRight w:val="0"/>
              <w:marTop w:val="0"/>
              <w:marBottom w:val="0"/>
              <w:divBdr>
                <w:top w:val="none" w:sz="0" w:space="0" w:color="auto"/>
                <w:left w:val="none" w:sz="0" w:space="0" w:color="auto"/>
                <w:bottom w:val="none" w:sz="0" w:space="0" w:color="auto"/>
                <w:right w:val="none" w:sz="0" w:space="0" w:color="auto"/>
              </w:divBdr>
            </w:div>
            <w:div w:id="382756110">
              <w:marLeft w:val="0"/>
              <w:marRight w:val="0"/>
              <w:marTop w:val="0"/>
              <w:marBottom w:val="0"/>
              <w:divBdr>
                <w:top w:val="none" w:sz="0" w:space="0" w:color="auto"/>
                <w:left w:val="none" w:sz="0" w:space="0" w:color="auto"/>
                <w:bottom w:val="none" w:sz="0" w:space="0" w:color="auto"/>
                <w:right w:val="none" w:sz="0" w:space="0" w:color="auto"/>
              </w:divBdr>
            </w:div>
            <w:div w:id="1712656152">
              <w:marLeft w:val="0"/>
              <w:marRight w:val="0"/>
              <w:marTop w:val="0"/>
              <w:marBottom w:val="0"/>
              <w:divBdr>
                <w:top w:val="none" w:sz="0" w:space="0" w:color="auto"/>
                <w:left w:val="none" w:sz="0" w:space="0" w:color="auto"/>
                <w:bottom w:val="none" w:sz="0" w:space="0" w:color="auto"/>
                <w:right w:val="none" w:sz="0" w:space="0" w:color="auto"/>
              </w:divBdr>
            </w:div>
            <w:div w:id="102772309">
              <w:marLeft w:val="0"/>
              <w:marRight w:val="0"/>
              <w:marTop w:val="0"/>
              <w:marBottom w:val="0"/>
              <w:divBdr>
                <w:top w:val="none" w:sz="0" w:space="0" w:color="auto"/>
                <w:left w:val="none" w:sz="0" w:space="0" w:color="auto"/>
                <w:bottom w:val="none" w:sz="0" w:space="0" w:color="auto"/>
                <w:right w:val="none" w:sz="0" w:space="0" w:color="auto"/>
              </w:divBdr>
            </w:div>
            <w:div w:id="2044206018">
              <w:marLeft w:val="0"/>
              <w:marRight w:val="0"/>
              <w:marTop w:val="0"/>
              <w:marBottom w:val="0"/>
              <w:divBdr>
                <w:top w:val="none" w:sz="0" w:space="0" w:color="auto"/>
                <w:left w:val="none" w:sz="0" w:space="0" w:color="auto"/>
                <w:bottom w:val="none" w:sz="0" w:space="0" w:color="auto"/>
                <w:right w:val="none" w:sz="0" w:space="0" w:color="auto"/>
              </w:divBdr>
            </w:div>
            <w:div w:id="1619751151">
              <w:marLeft w:val="0"/>
              <w:marRight w:val="0"/>
              <w:marTop w:val="0"/>
              <w:marBottom w:val="0"/>
              <w:divBdr>
                <w:top w:val="none" w:sz="0" w:space="0" w:color="auto"/>
                <w:left w:val="none" w:sz="0" w:space="0" w:color="auto"/>
                <w:bottom w:val="none" w:sz="0" w:space="0" w:color="auto"/>
                <w:right w:val="none" w:sz="0" w:space="0" w:color="auto"/>
              </w:divBdr>
            </w:div>
            <w:div w:id="719401171">
              <w:marLeft w:val="0"/>
              <w:marRight w:val="0"/>
              <w:marTop w:val="0"/>
              <w:marBottom w:val="0"/>
              <w:divBdr>
                <w:top w:val="none" w:sz="0" w:space="0" w:color="auto"/>
                <w:left w:val="none" w:sz="0" w:space="0" w:color="auto"/>
                <w:bottom w:val="none" w:sz="0" w:space="0" w:color="auto"/>
                <w:right w:val="none" w:sz="0" w:space="0" w:color="auto"/>
              </w:divBdr>
            </w:div>
            <w:div w:id="573397276">
              <w:marLeft w:val="0"/>
              <w:marRight w:val="0"/>
              <w:marTop w:val="0"/>
              <w:marBottom w:val="0"/>
              <w:divBdr>
                <w:top w:val="none" w:sz="0" w:space="0" w:color="auto"/>
                <w:left w:val="none" w:sz="0" w:space="0" w:color="auto"/>
                <w:bottom w:val="none" w:sz="0" w:space="0" w:color="auto"/>
                <w:right w:val="none" w:sz="0" w:space="0" w:color="auto"/>
              </w:divBdr>
            </w:div>
            <w:div w:id="596138892">
              <w:marLeft w:val="0"/>
              <w:marRight w:val="0"/>
              <w:marTop w:val="0"/>
              <w:marBottom w:val="0"/>
              <w:divBdr>
                <w:top w:val="none" w:sz="0" w:space="0" w:color="auto"/>
                <w:left w:val="none" w:sz="0" w:space="0" w:color="auto"/>
                <w:bottom w:val="none" w:sz="0" w:space="0" w:color="auto"/>
                <w:right w:val="none" w:sz="0" w:space="0" w:color="auto"/>
              </w:divBdr>
            </w:div>
            <w:div w:id="925382447">
              <w:marLeft w:val="0"/>
              <w:marRight w:val="0"/>
              <w:marTop w:val="0"/>
              <w:marBottom w:val="0"/>
              <w:divBdr>
                <w:top w:val="none" w:sz="0" w:space="0" w:color="auto"/>
                <w:left w:val="none" w:sz="0" w:space="0" w:color="auto"/>
                <w:bottom w:val="none" w:sz="0" w:space="0" w:color="auto"/>
                <w:right w:val="none" w:sz="0" w:space="0" w:color="auto"/>
              </w:divBdr>
            </w:div>
            <w:div w:id="270667113">
              <w:marLeft w:val="0"/>
              <w:marRight w:val="0"/>
              <w:marTop w:val="0"/>
              <w:marBottom w:val="0"/>
              <w:divBdr>
                <w:top w:val="none" w:sz="0" w:space="0" w:color="auto"/>
                <w:left w:val="none" w:sz="0" w:space="0" w:color="auto"/>
                <w:bottom w:val="none" w:sz="0" w:space="0" w:color="auto"/>
                <w:right w:val="none" w:sz="0" w:space="0" w:color="auto"/>
              </w:divBdr>
            </w:div>
            <w:div w:id="25376591">
              <w:marLeft w:val="0"/>
              <w:marRight w:val="0"/>
              <w:marTop w:val="0"/>
              <w:marBottom w:val="0"/>
              <w:divBdr>
                <w:top w:val="none" w:sz="0" w:space="0" w:color="auto"/>
                <w:left w:val="none" w:sz="0" w:space="0" w:color="auto"/>
                <w:bottom w:val="none" w:sz="0" w:space="0" w:color="auto"/>
                <w:right w:val="none" w:sz="0" w:space="0" w:color="auto"/>
              </w:divBdr>
            </w:div>
            <w:div w:id="2094425857">
              <w:marLeft w:val="0"/>
              <w:marRight w:val="0"/>
              <w:marTop w:val="0"/>
              <w:marBottom w:val="0"/>
              <w:divBdr>
                <w:top w:val="none" w:sz="0" w:space="0" w:color="auto"/>
                <w:left w:val="none" w:sz="0" w:space="0" w:color="auto"/>
                <w:bottom w:val="none" w:sz="0" w:space="0" w:color="auto"/>
                <w:right w:val="none" w:sz="0" w:space="0" w:color="auto"/>
              </w:divBdr>
            </w:div>
            <w:div w:id="619603205">
              <w:marLeft w:val="0"/>
              <w:marRight w:val="0"/>
              <w:marTop w:val="0"/>
              <w:marBottom w:val="0"/>
              <w:divBdr>
                <w:top w:val="none" w:sz="0" w:space="0" w:color="auto"/>
                <w:left w:val="none" w:sz="0" w:space="0" w:color="auto"/>
                <w:bottom w:val="none" w:sz="0" w:space="0" w:color="auto"/>
                <w:right w:val="none" w:sz="0" w:space="0" w:color="auto"/>
              </w:divBdr>
            </w:div>
            <w:div w:id="264845258">
              <w:marLeft w:val="0"/>
              <w:marRight w:val="0"/>
              <w:marTop w:val="0"/>
              <w:marBottom w:val="0"/>
              <w:divBdr>
                <w:top w:val="none" w:sz="0" w:space="0" w:color="auto"/>
                <w:left w:val="none" w:sz="0" w:space="0" w:color="auto"/>
                <w:bottom w:val="none" w:sz="0" w:space="0" w:color="auto"/>
                <w:right w:val="none" w:sz="0" w:space="0" w:color="auto"/>
              </w:divBdr>
            </w:div>
            <w:div w:id="1345595951">
              <w:marLeft w:val="0"/>
              <w:marRight w:val="0"/>
              <w:marTop w:val="0"/>
              <w:marBottom w:val="0"/>
              <w:divBdr>
                <w:top w:val="none" w:sz="0" w:space="0" w:color="auto"/>
                <w:left w:val="none" w:sz="0" w:space="0" w:color="auto"/>
                <w:bottom w:val="none" w:sz="0" w:space="0" w:color="auto"/>
                <w:right w:val="none" w:sz="0" w:space="0" w:color="auto"/>
              </w:divBdr>
            </w:div>
            <w:div w:id="1746221496">
              <w:marLeft w:val="0"/>
              <w:marRight w:val="0"/>
              <w:marTop w:val="0"/>
              <w:marBottom w:val="0"/>
              <w:divBdr>
                <w:top w:val="none" w:sz="0" w:space="0" w:color="auto"/>
                <w:left w:val="none" w:sz="0" w:space="0" w:color="auto"/>
                <w:bottom w:val="none" w:sz="0" w:space="0" w:color="auto"/>
                <w:right w:val="none" w:sz="0" w:space="0" w:color="auto"/>
              </w:divBdr>
            </w:div>
            <w:div w:id="1429079443">
              <w:marLeft w:val="0"/>
              <w:marRight w:val="0"/>
              <w:marTop w:val="0"/>
              <w:marBottom w:val="0"/>
              <w:divBdr>
                <w:top w:val="none" w:sz="0" w:space="0" w:color="auto"/>
                <w:left w:val="none" w:sz="0" w:space="0" w:color="auto"/>
                <w:bottom w:val="none" w:sz="0" w:space="0" w:color="auto"/>
                <w:right w:val="none" w:sz="0" w:space="0" w:color="auto"/>
              </w:divBdr>
            </w:div>
            <w:div w:id="1889416517">
              <w:marLeft w:val="0"/>
              <w:marRight w:val="0"/>
              <w:marTop w:val="0"/>
              <w:marBottom w:val="0"/>
              <w:divBdr>
                <w:top w:val="none" w:sz="0" w:space="0" w:color="auto"/>
                <w:left w:val="none" w:sz="0" w:space="0" w:color="auto"/>
                <w:bottom w:val="none" w:sz="0" w:space="0" w:color="auto"/>
                <w:right w:val="none" w:sz="0" w:space="0" w:color="auto"/>
              </w:divBdr>
            </w:div>
            <w:div w:id="663972508">
              <w:marLeft w:val="0"/>
              <w:marRight w:val="0"/>
              <w:marTop w:val="0"/>
              <w:marBottom w:val="0"/>
              <w:divBdr>
                <w:top w:val="none" w:sz="0" w:space="0" w:color="auto"/>
                <w:left w:val="none" w:sz="0" w:space="0" w:color="auto"/>
                <w:bottom w:val="none" w:sz="0" w:space="0" w:color="auto"/>
                <w:right w:val="none" w:sz="0" w:space="0" w:color="auto"/>
              </w:divBdr>
            </w:div>
            <w:div w:id="37246079">
              <w:marLeft w:val="0"/>
              <w:marRight w:val="0"/>
              <w:marTop w:val="0"/>
              <w:marBottom w:val="0"/>
              <w:divBdr>
                <w:top w:val="none" w:sz="0" w:space="0" w:color="auto"/>
                <w:left w:val="none" w:sz="0" w:space="0" w:color="auto"/>
                <w:bottom w:val="none" w:sz="0" w:space="0" w:color="auto"/>
                <w:right w:val="none" w:sz="0" w:space="0" w:color="auto"/>
              </w:divBdr>
            </w:div>
            <w:div w:id="672219681">
              <w:marLeft w:val="0"/>
              <w:marRight w:val="0"/>
              <w:marTop w:val="0"/>
              <w:marBottom w:val="0"/>
              <w:divBdr>
                <w:top w:val="none" w:sz="0" w:space="0" w:color="auto"/>
                <w:left w:val="none" w:sz="0" w:space="0" w:color="auto"/>
                <w:bottom w:val="none" w:sz="0" w:space="0" w:color="auto"/>
                <w:right w:val="none" w:sz="0" w:space="0" w:color="auto"/>
              </w:divBdr>
            </w:div>
            <w:div w:id="441999272">
              <w:marLeft w:val="0"/>
              <w:marRight w:val="0"/>
              <w:marTop w:val="0"/>
              <w:marBottom w:val="0"/>
              <w:divBdr>
                <w:top w:val="none" w:sz="0" w:space="0" w:color="auto"/>
                <w:left w:val="none" w:sz="0" w:space="0" w:color="auto"/>
                <w:bottom w:val="none" w:sz="0" w:space="0" w:color="auto"/>
                <w:right w:val="none" w:sz="0" w:space="0" w:color="auto"/>
              </w:divBdr>
            </w:div>
            <w:div w:id="1298682963">
              <w:marLeft w:val="0"/>
              <w:marRight w:val="0"/>
              <w:marTop w:val="0"/>
              <w:marBottom w:val="0"/>
              <w:divBdr>
                <w:top w:val="none" w:sz="0" w:space="0" w:color="auto"/>
                <w:left w:val="none" w:sz="0" w:space="0" w:color="auto"/>
                <w:bottom w:val="none" w:sz="0" w:space="0" w:color="auto"/>
                <w:right w:val="none" w:sz="0" w:space="0" w:color="auto"/>
              </w:divBdr>
            </w:div>
            <w:div w:id="486047539">
              <w:marLeft w:val="0"/>
              <w:marRight w:val="0"/>
              <w:marTop w:val="0"/>
              <w:marBottom w:val="0"/>
              <w:divBdr>
                <w:top w:val="none" w:sz="0" w:space="0" w:color="auto"/>
                <w:left w:val="none" w:sz="0" w:space="0" w:color="auto"/>
                <w:bottom w:val="none" w:sz="0" w:space="0" w:color="auto"/>
                <w:right w:val="none" w:sz="0" w:space="0" w:color="auto"/>
              </w:divBdr>
            </w:div>
            <w:div w:id="116487132">
              <w:marLeft w:val="0"/>
              <w:marRight w:val="0"/>
              <w:marTop w:val="0"/>
              <w:marBottom w:val="0"/>
              <w:divBdr>
                <w:top w:val="none" w:sz="0" w:space="0" w:color="auto"/>
                <w:left w:val="none" w:sz="0" w:space="0" w:color="auto"/>
                <w:bottom w:val="none" w:sz="0" w:space="0" w:color="auto"/>
                <w:right w:val="none" w:sz="0" w:space="0" w:color="auto"/>
              </w:divBdr>
            </w:div>
            <w:div w:id="2057461423">
              <w:marLeft w:val="0"/>
              <w:marRight w:val="0"/>
              <w:marTop w:val="0"/>
              <w:marBottom w:val="0"/>
              <w:divBdr>
                <w:top w:val="none" w:sz="0" w:space="0" w:color="auto"/>
                <w:left w:val="none" w:sz="0" w:space="0" w:color="auto"/>
                <w:bottom w:val="none" w:sz="0" w:space="0" w:color="auto"/>
                <w:right w:val="none" w:sz="0" w:space="0" w:color="auto"/>
              </w:divBdr>
            </w:div>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892224751">
              <w:marLeft w:val="0"/>
              <w:marRight w:val="0"/>
              <w:marTop w:val="0"/>
              <w:marBottom w:val="0"/>
              <w:divBdr>
                <w:top w:val="none" w:sz="0" w:space="0" w:color="auto"/>
                <w:left w:val="none" w:sz="0" w:space="0" w:color="auto"/>
                <w:bottom w:val="none" w:sz="0" w:space="0" w:color="auto"/>
                <w:right w:val="none" w:sz="0" w:space="0" w:color="auto"/>
              </w:divBdr>
            </w:div>
            <w:div w:id="1869757446">
              <w:marLeft w:val="0"/>
              <w:marRight w:val="0"/>
              <w:marTop w:val="0"/>
              <w:marBottom w:val="0"/>
              <w:divBdr>
                <w:top w:val="none" w:sz="0" w:space="0" w:color="auto"/>
                <w:left w:val="none" w:sz="0" w:space="0" w:color="auto"/>
                <w:bottom w:val="none" w:sz="0" w:space="0" w:color="auto"/>
                <w:right w:val="none" w:sz="0" w:space="0" w:color="auto"/>
              </w:divBdr>
            </w:div>
            <w:div w:id="1336957869">
              <w:marLeft w:val="0"/>
              <w:marRight w:val="0"/>
              <w:marTop w:val="0"/>
              <w:marBottom w:val="0"/>
              <w:divBdr>
                <w:top w:val="none" w:sz="0" w:space="0" w:color="auto"/>
                <w:left w:val="none" w:sz="0" w:space="0" w:color="auto"/>
                <w:bottom w:val="none" w:sz="0" w:space="0" w:color="auto"/>
                <w:right w:val="none" w:sz="0" w:space="0" w:color="auto"/>
              </w:divBdr>
            </w:div>
            <w:div w:id="645625408">
              <w:marLeft w:val="0"/>
              <w:marRight w:val="0"/>
              <w:marTop w:val="0"/>
              <w:marBottom w:val="0"/>
              <w:divBdr>
                <w:top w:val="none" w:sz="0" w:space="0" w:color="auto"/>
                <w:left w:val="none" w:sz="0" w:space="0" w:color="auto"/>
                <w:bottom w:val="none" w:sz="0" w:space="0" w:color="auto"/>
                <w:right w:val="none" w:sz="0" w:space="0" w:color="auto"/>
              </w:divBdr>
            </w:div>
            <w:div w:id="591746451">
              <w:marLeft w:val="0"/>
              <w:marRight w:val="0"/>
              <w:marTop w:val="0"/>
              <w:marBottom w:val="0"/>
              <w:divBdr>
                <w:top w:val="none" w:sz="0" w:space="0" w:color="auto"/>
                <w:left w:val="none" w:sz="0" w:space="0" w:color="auto"/>
                <w:bottom w:val="none" w:sz="0" w:space="0" w:color="auto"/>
                <w:right w:val="none" w:sz="0" w:space="0" w:color="auto"/>
              </w:divBdr>
            </w:div>
            <w:div w:id="173612281">
              <w:marLeft w:val="0"/>
              <w:marRight w:val="0"/>
              <w:marTop w:val="0"/>
              <w:marBottom w:val="0"/>
              <w:divBdr>
                <w:top w:val="none" w:sz="0" w:space="0" w:color="auto"/>
                <w:left w:val="none" w:sz="0" w:space="0" w:color="auto"/>
                <w:bottom w:val="none" w:sz="0" w:space="0" w:color="auto"/>
                <w:right w:val="none" w:sz="0" w:space="0" w:color="auto"/>
              </w:divBdr>
            </w:div>
            <w:div w:id="345908818">
              <w:marLeft w:val="0"/>
              <w:marRight w:val="0"/>
              <w:marTop w:val="0"/>
              <w:marBottom w:val="0"/>
              <w:divBdr>
                <w:top w:val="none" w:sz="0" w:space="0" w:color="auto"/>
                <w:left w:val="none" w:sz="0" w:space="0" w:color="auto"/>
                <w:bottom w:val="none" w:sz="0" w:space="0" w:color="auto"/>
                <w:right w:val="none" w:sz="0" w:space="0" w:color="auto"/>
              </w:divBdr>
            </w:div>
            <w:div w:id="570046782">
              <w:marLeft w:val="0"/>
              <w:marRight w:val="0"/>
              <w:marTop w:val="0"/>
              <w:marBottom w:val="0"/>
              <w:divBdr>
                <w:top w:val="none" w:sz="0" w:space="0" w:color="auto"/>
                <w:left w:val="none" w:sz="0" w:space="0" w:color="auto"/>
                <w:bottom w:val="none" w:sz="0" w:space="0" w:color="auto"/>
                <w:right w:val="none" w:sz="0" w:space="0" w:color="auto"/>
              </w:divBdr>
            </w:div>
            <w:div w:id="94058252">
              <w:marLeft w:val="0"/>
              <w:marRight w:val="0"/>
              <w:marTop w:val="0"/>
              <w:marBottom w:val="0"/>
              <w:divBdr>
                <w:top w:val="none" w:sz="0" w:space="0" w:color="auto"/>
                <w:left w:val="none" w:sz="0" w:space="0" w:color="auto"/>
                <w:bottom w:val="none" w:sz="0" w:space="0" w:color="auto"/>
                <w:right w:val="none" w:sz="0" w:space="0" w:color="auto"/>
              </w:divBdr>
            </w:div>
            <w:div w:id="1895501516">
              <w:marLeft w:val="0"/>
              <w:marRight w:val="0"/>
              <w:marTop w:val="0"/>
              <w:marBottom w:val="0"/>
              <w:divBdr>
                <w:top w:val="none" w:sz="0" w:space="0" w:color="auto"/>
                <w:left w:val="none" w:sz="0" w:space="0" w:color="auto"/>
                <w:bottom w:val="none" w:sz="0" w:space="0" w:color="auto"/>
                <w:right w:val="none" w:sz="0" w:space="0" w:color="auto"/>
              </w:divBdr>
            </w:div>
            <w:div w:id="1152715842">
              <w:marLeft w:val="0"/>
              <w:marRight w:val="0"/>
              <w:marTop w:val="0"/>
              <w:marBottom w:val="0"/>
              <w:divBdr>
                <w:top w:val="none" w:sz="0" w:space="0" w:color="auto"/>
                <w:left w:val="none" w:sz="0" w:space="0" w:color="auto"/>
                <w:bottom w:val="none" w:sz="0" w:space="0" w:color="auto"/>
                <w:right w:val="none" w:sz="0" w:space="0" w:color="auto"/>
              </w:divBdr>
            </w:div>
            <w:div w:id="1233464304">
              <w:marLeft w:val="0"/>
              <w:marRight w:val="0"/>
              <w:marTop w:val="0"/>
              <w:marBottom w:val="0"/>
              <w:divBdr>
                <w:top w:val="none" w:sz="0" w:space="0" w:color="auto"/>
                <w:left w:val="none" w:sz="0" w:space="0" w:color="auto"/>
                <w:bottom w:val="none" w:sz="0" w:space="0" w:color="auto"/>
                <w:right w:val="none" w:sz="0" w:space="0" w:color="auto"/>
              </w:divBdr>
            </w:div>
            <w:div w:id="628821309">
              <w:marLeft w:val="0"/>
              <w:marRight w:val="0"/>
              <w:marTop w:val="0"/>
              <w:marBottom w:val="0"/>
              <w:divBdr>
                <w:top w:val="none" w:sz="0" w:space="0" w:color="auto"/>
                <w:left w:val="none" w:sz="0" w:space="0" w:color="auto"/>
                <w:bottom w:val="none" w:sz="0" w:space="0" w:color="auto"/>
                <w:right w:val="none" w:sz="0" w:space="0" w:color="auto"/>
              </w:divBdr>
            </w:div>
            <w:div w:id="1550998929">
              <w:marLeft w:val="0"/>
              <w:marRight w:val="0"/>
              <w:marTop w:val="0"/>
              <w:marBottom w:val="0"/>
              <w:divBdr>
                <w:top w:val="none" w:sz="0" w:space="0" w:color="auto"/>
                <w:left w:val="none" w:sz="0" w:space="0" w:color="auto"/>
                <w:bottom w:val="none" w:sz="0" w:space="0" w:color="auto"/>
                <w:right w:val="none" w:sz="0" w:space="0" w:color="auto"/>
              </w:divBdr>
            </w:div>
            <w:div w:id="553199185">
              <w:marLeft w:val="0"/>
              <w:marRight w:val="0"/>
              <w:marTop w:val="0"/>
              <w:marBottom w:val="0"/>
              <w:divBdr>
                <w:top w:val="none" w:sz="0" w:space="0" w:color="auto"/>
                <w:left w:val="none" w:sz="0" w:space="0" w:color="auto"/>
                <w:bottom w:val="none" w:sz="0" w:space="0" w:color="auto"/>
                <w:right w:val="none" w:sz="0" w:space="0" w:color="auto"/>
              </w:divBdr>
            </w:div>
            <w:div w:id="22295627">
              <w:marLeft w:val="0"/>
              <w:marRight w:val="0"/>
              <w:marTop w:val="0"/>
              <w:marBottom w:val="0"/>
              <w:divBdr>
                <w:top w:val="none" w:sz="0" w:space="0" w:color="auto"/>
                <w:left w:val="none" w:sz="0" w:space="0" w:color="auto"/>
                <w:bottom w:val="none" w:sz="0" w:space="0" w:color="auto"/>
                <w:right w:val="none" w:sz="0" w:space="0" w:color="auto"/>
              </w:divBdr>
            </w:div>
            <w:div w:id="1272936904">
              <w:marLeft w:val="0"/>
              <w:marRight w:val="0"/>
              <w:marTop w:val="0"/>
              <w:marBottom w:val="0"/>
              <w:divBdr>
                <w:top w:val="none" w:sz="0" w:space="0" w:color="auto"/>
                <w:left w:val="none" w:sz="0" w:space="0" w:color="auto"/>
                <w:bottom w:val="none" w:sz="0" w:space="0" w:color="auto"/>
                <w:right w:val="none" w:sz="0" w:space="0" w:color="auto"/>
              </w:divBdr>
            </w:div>
            <w:div w:id="141316151">
              <w:marLeft w:val="0"/>
              <w:marRight w:val="0"/>
              <w:marTop w:val="0"/>
              <w:marBottom w:val="0"/>
              <w:divBdr>
                <w:top w:val="none" w:sz="0" w:space="0" w:color="auto"/>
                <w:left w:val="none" w:sz="0" w:space="0" w:color="auto"/>
                <w:bottom w:val="none" w:sz="0" w:space="0" w:color="auto"/>
                <w:right w:val="none" w:sz="0" w:space="0" w:color="auto"/>
              </w:divBdr>
            </w:div>
            <w:div w:id="1690990259">
              <w:marLeft w:val="0"/>
              <w:marRight w:val="0"/>
              <w:marTop w:val="0"/>
              <w:marBottom w:val="0"/>
              <w:divBdr>
                <w:top w:val="none" w:sz="0" w:space="0" w:color="auto"/>
                <w:left w:val="none" w:sz="0" w:space="0" w:color="auto"/>
                <w:bottom w:val="none" w:sz="0" w:space="0" w:color="auto"/>
                <w:right w:val="none" w:sz="0" w:space="0" w:color="auto"/>
              </w:divBdr>
            </w:div>
            <w:div w:id="1396969399">
              <w:marLeft w:val="0"/>
              <w:marRight w:val="0"/>
              <w:marTop w:val="0"/>
              <w:marBottom w:val="0"/>
              <w:divBdr>
                <w:top w:val="none" w:sz="0" w:space="0" w:color="auto"/>
                <w:left w:val="none" w:sz="0" w:space="0" w:color="auto"/>
                <w:bottom w:val="none" w:sz="0" w:space="0" w:color="auto"/>
                <w:right w:val="none" w:sz="0" w:space="0" w:color="auto"/>
              </w:divBdr>
            </w:div>
            <w:div w:id="1639648254">
              <w:marLeft w:val="0"/>
              <w:marRight w:val="0"/>
              <w:marTop w:val="0"/>
              <w:marBottom w:val="0"/>
              <w:divBdr>
                <w:top w:val="none" w:sz="0" w:space="0" w:color="auto"/>
                <w:left w:val="none" w:sz="0" w:space="0" w:color="auto"/>
                <w:bottom w:val="none" w:sz="0" w:space="0" w:color="auto"/>
                <w:right w:val="none" w:sz="0" w:space="0" w:color="auto"/>
              </w:divBdr>
            </w:div>
            <w:div w:id="396168615">
              <w:marLeft w:val="0"/>
              <w:marRight w:val="0"/>
              <w:marTop w:val="0"/>
              <w:marBottom w:val="0"/>
              <w:divBdr>
                <w:top w:val="none" w:sz="0" w:space="0" w:color="auto"/>
                <w:left w:val="none" w:sz="0" w:space="0" w:color="auto"/>
                <w:bottom w:val="none" w:sz="0" w:space="0" w:color="auto"/>
                <w:right w:val="none" w:sz="0" w:space="0" w:color="auto"/>
              </w:divBdr>
            </w:div>
            <w:div w:id="1367565896">
              <w:marLeft w:val="0"/>
              <w:marRight w:val="0"/>
              <w:marTop w:val="0"/>
              <w:marBottom w:val="0"/>
              <w:divBdr>
                <w:top w:val="none" w:sz="0" w:space="0" w:color="auto"/>
                <w:left w:val="none" w:sz="0" w:space="0" w:color="auto"/>
                <w:bottom w:val="none" w:sz="0" w:space="0" w:color="auto"/>
                <w:right w:val="none" w:sz="0" w:space="0" w:color="auto"/>
              </w:divBdr>
            </w:div>
            <w:div w:id="2048986387">
              <w:marLeft w:val="0"/>
              <w:marRight w:val="0"/>
              <w:marTop w:val="0"/>
              <w:marBottom w:val="0"/>
              <w:divBdr>
                <w:top w:val="none" w:sz="0" w:space="0" w:color="auto"/>
                <w:left w:val="none" w:sz="0" w:space="0" w:color="auto"/>
                <w:bottom w:val="none" w:sz="0" w:space="0" w:color="auto"/>
                <w:right w:val="none" w:sz="0" w:space="0" w:color="auto"/>
              </w:divBdr>
            </w:div>
            <w:div w:id="723913743">
              <w:marLeft w:val="0"/>
              <w:marRight w:val="0"/>
              <w:marTop w:val="0"/>
              <w:marBottom w:val="0"/>
              <w:divBdr>
                <w:top w:val="none" w:sz="0" w:space="0" w:color="auto"/>
                <w:left w:val="none" w:sz="0" w:space="0" w:color="auto"/>
                <w:bottom w:val="none" w:sz="0" w:space="0" w:color="auto"/>
                <w:right w:val="none" w:sz="0" w:space="0" w:color="auto"/>
              </w:divBdr>
            </w:div>
            <w:div w:id="961880142">
              <w:marLeft w:val="0"/>
              <w:marRight w:val="0"/>
              <w:marTop w:val="0"/>
              <w:marBottom w:val="0"/>
              <w:divBdr>
                <w:top w:val="none" w:sz="0" w:space="0" w:color="auto"/>
                <w:left w:val="none" w:sz="0" w:space="0" w:color="auto"/>
                <w:bottom w:val="none" w:sz="0" w:space="0" w:color="auto"/>
                <w:right w:val="none" w:sz="0" w:space="0" w:color="auto"/>
              </w:divBdr>
            </w:div>
            <w:div w:id="1572886137">
              <w:marLeft w:val="0"/>
              <w:marRight w:val="0"/>
              <w:marTop w:val="0"/>
              <w:marBottom w:val="0"/>
              <w:divBdr>
                <w:top w:val="none" w:sz="0" w:space="0" w:color="auto"/>
                <w:left w:val="none" w:sz="0" w:space="0" w:color="auto"/>
                <w:bottom w:val="none" w:sz="0" w:space="0" w:color="auto"/>
                <w:right w:val="none" w:sz="0" w:space="0" w:color="auto"/>
              </w:divBdr>
            </w:div>
            <w:div w:id="2097555990">
              <w:marLeft w:val="0"/>
              <w:marRight w:val="0"/>
              <w:marTop w:val="0"/>
              <w:marBottom w:val="0"/>
              <w:divBdr>
                <w:top w:val="none" w:sz="0" w:space="0" w:color="auto"/>
                <w:left w:val="none" w:sz="0" w:space="0" w:color="auto"/>
                <w:bottom w:val="none" w:sz="0" w:space="0" w:color="auto"/>
                <w:right w:val="none" w:sz="0" w:space="0" w:color="auto"/>
              </w:divBdr>
            </w:div>
            <w:div w:id="609044140">
              <w:marLeft w:val="0"/>
              <w:marRight w:val="0"/>
              <w:marTop w:val="0"/>
              <w:marBottom w:val="0"/>
              <w:divBdr>
                <w:top w:val="none" w:sz="0" w:space="0" w:color="auto"/>
                <w:left w:val="none" w:sz="0" w:space="0" w:color="auto"/>
                <w:bottom w:val="none" w:sz="0" w:space="0" w:color="auto"/>
                <w:right w:val="none" w:sz="0" w:space="0" w:color="auto"/>
              </w:divBdr>
            </w:div>
            <w:div w:id="1242375123">
              <w:marLeft w:val="0"/>
              <w:marRight w:val="0"/>
              <w:marTop w:val="0"/>
              <w:marBottom w:val="0"/>
              <w:divBdr>
                <w:top w:val="none" w:sz="0" w:space="0" w:color="auto"/>
                <w:left w:val="none" w:sz="0" w:space="0" w:color="auto"/>
                <w:bottom w:val="none" w:sz="0" w:space="0" w:color="auto"/>
                <w:right w:val="none" w:sz="0" w:space="0" w:color="auto"/>
              </w:divBdr>
            </w:div>
            <w:div w:id="1774007746">
              <w:marLeft w:val="0"/>
              <w:marRight w:val="0"/>
              <w:marTop w:val="0"/>
              <w:marBottom w:val="0"/>
              <w:divBdr>
                <w:top w:val="none" w:sz="0" w:space="0" w:color="auto"/>
                <w:left w:val="none" w:sz="0" w:space="0" w:color="auto"/>
                <w:bottom w:val="none" w:sz="0" w:space="0" w:color="auto"/>
                <w:right w:val="none" w:sz="0" w:space="0" w:color="auto"/>
              </w:divBdr>
            </w:div>
            <w:div w:id="1523325063">
              <w:marLeft w:val="0"/>
              <w:marRight w:val="0"/>
              <w:marTop w:val="0"/>
              <w:marBottom w:val="0"/>
              <w:divBdr>
                <w:top w:val="none" w:sz="0" w:space="0" w:color="auto"/>
                <w:left w:val="none" w:sz="0" w:space="0" w:color="auto"/>
                <w:bottom w:val="none" w:sz="0" w:space="0" w:color="auto"/>
                <w:right w:val="none" w:sz="0" w:space="0" w:color="auto"/>
              </w:divBdr>
            </w:div>
            <w:div w:id="97602830">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277611246">
              <w:marLeft w:val="0"/>
              <w:marRight w:val="0"/>
              <w:marTop w:val="0"/>
              <w:marBottom w:val="0"/>
              <w:divBdr>
                <w:top w:val="none" w:sz="0" w:space="0" w:color="auto"/>
                <w:left w:val="none" w:sz="0" w:space="0" w:color="auto"/>
                <w:bottom w:val="none" w:sz="0" w:space="0" w:color="auto"/>
                <w:right w:val="none" w:sz="0" w:space="0" w:color="auto"/>
              </w:divBdr>
            </w:div>
            <w:div w:id="1696493963">
              <w:marLeft w:val="0"/>
              <w:marRight w:val="0"/>
              <w:marTop w:val="0"/>
              <w:marBottom w:val="0"/>
              <w:divBdr>
                <w:top w:val="none" w:sz="0" w:space="0" w:color="auto"/>
                <w:left w:val="none" w:sz="0" w:space="0" w:color="auto"/>
                <w:bottom w:val="none" w:sz="0" w:space="0" w:color="auto"/>
                <w:right w:val="none" w:sz="0" w:space="0" w:color="auto"/>
              </w:divBdr>
            </w:div>
            <w:div w:id="55864468">
              <w:marLeft w:val="0"/>
              <w:marRight w:val="0"/>
              <w:marTop w:val="0"/>
              <w:marBottom w:val="0"/>
              <w:divBdr>
                <w:top w:val="none" w:sz="0" w:space="0" w:color="auto"/>
                <w:left w:val="none" w:sz="0" w:space="0" w:color="auto"/>
                <w:bottom w:val="none" w:sz="0" w:space="0" w:color="auto"/>
                <w:right w:val="none" w:sz="0" w:space="0" w:color="auto"/>
              </w:divBdr>
            </w:div>
            <w:div w:id="589460950">
              <w:marLeft w:val="0"/>
              <w:marRight w:val="0"/>
              <w:marTop w:val="0"/>
              <w:marBottom w:val="0"/>
              <w:divBdr>
                <w:top w:val="none" w:sz="0" w:space="0" w:color="auto"/>
                <w:left w:val="none" w:sz="0" w:space="0" w:color="auto"/>
                <w:bottom w:val="none" w:sz="0" w:space="0" w:color="auto"/>
                <w:right w:val="none" w:sz="0" w:space="0" w:color="auto"/>
              </w:divBdr>
            </w:div>
            <w:div w:id="1002471326">
              <w:marLeft w:val="0"/>
              <w:marRight w:val="0"/>
              <w:marTop w:val="0"/>
              <w:marBottom w:val="0"/>
              <w:divBdr>
                <w:top w:val="none" w:sz="0" w:space="0" w:color="auto"/>
                <w:left w:val="none" w:sz="0" w:space="0" w:color="auto"/>
                <w:bottom w:val="none" w:sz="0" w:space="0" w:color="auto"/>
                <w:right w:val="none" w:sz="0" w:space="0" w:color="auto"/>
              </w:divBdr>
            </w:div>
            <w:div w:id="2031293135">
              <w:marLeft w:val="0"/>
              <w:marRight w:val="0"/>
              <w:marTop w:val="0"/>
              <w:marBottom w:val="0"/>
              <w:divBdr>
                <w:top w:val="none" w:sz="0" w:space="0" w:color="auto"/>
                <w:left w:val="none" w:sz="0" w:space="0" w:color="auto"/>
                <w:bottom w:val="none" w:sz="0" w:space="0" w:color="auto"/>
                <w:right w:val="none" w:sz="0" w:space="0" w:color="auto"/>
              </w:divBdr>
            </w:div>
            <w:div w:id="762650673">
              <w:marLeft w:val="0"/>
              <w:marRight w:val="0"/>
              <w:marTop w:val="0"/>
              <w:marBottom w:val="0"/>
              <w:divBdr>
                <w:top w:val="none" w:sz="0" w:space="0" w:color="auto"/>
                <w:left w:val="none" w:sz="0" w:space="0" w:color="auto"/>
                <w:bottom w:val="none" w:sz="0" w:space="0" w:color="auto"/>
                <w:right w:val="none" w:sz="0" w:space="0" w:color="auto"/>
              </w:divBdr>
            </w:div>
            <w:div w:id="295263612">
              <w:marLeft w:val="0"/>
              <w:marRight w:val="0"/>
              <w:marTop w:val="0"/>
              <w:marBottom w:val="0"/>
              <w:divBdr>
                <w:top w:val="none" w:sz="0" w:space="0" w:color="auto"/>
                <w:left w:val="none" w:sz="0" w:space="0" w:color="auto"/>
                <w:bottom w:val="none" w:sz="0" w:space="0" w:color="auto"/>
                <w:right w:val="none" w:sz="0" w:space="0" w:color="auto"/>
              </w:divBdr>
            </w:div>
            <w:div w:id="279605558">
              <w:marLeft w:val="0"/>
              <w:marRight w:val="0"/>
              <w:marTop w:val="0"/>
              <w:marBottom w:val="0"/>
              <w:divBdr>
                <w:top w:val="none" w:sz="0" w:space="0" w:color="auto"/>
                <w:left w:val="none" w:sz="0" w:space="0" w:color="auto"/>
                <w:bottom w:val="none" w:sz="0" w:space="0" w:color="auto"/>
                <w:right w:val="none" w:sz="0" w:space="0" w:color="auto"/>
              </w:divBdr>
            </w:div>
            <w:div w:id="1470367726">
              <w:marLeft w:val="0"/>
              <w:marRight w:val="0"/>
              <w:marTop w:val="0"/>
              <w:marBottom w:val="0"/>
              <w:divBdr>
                <w:top w:val="none" w:sz="0" w:space="0" w:color="auto"/>
                <w:left w:val="none" w:sz="0" w:space="0" w:color="auto"/>
                <w:bottom w:val="none" w:sz="0" w:space="0" w:color="auto"/>
                <w:right w:val="none" w:sz="0" w:space="0" w:color="auto"/>
              </w:divBdr>
            </w:div>
            <w:div w:id="1110664207">
              <w:marLeft w:val="0"/>
              <w:marRight w:val="0"/>
              <w:marTop w:val="0"/>
              <w:marBottom w:val="0"/>
              <w:divBdr>
                <w:top w:val="none" w:sz="0" w:space="0" w:color="auto"/>
                <w:left w:val="none" w:sz="0" w:space="0" w:color="auto"/>
                <w:bottom w:val="none" w:sz="0" w:space="0" w:color="auto"/>
                <w:right w:val="none" w:sz="0" w:space="0" w:color="auto"/>
              </w:divBdr>
            </w:div>
            <w:div w:id="859585211">
              <w:marLeft w:val="0"/>
              <w:marRight w:val="0"/>
              <w:marTop w:val="0"/>
              <w:marBottom w:val="0"/>
              <w:divBdr>
                <w:top w:val="none" w:sz="0" w:space="0" w:color="auto"/>
                <w:left w:val="none" w:sz="0" w:space="0" w:color="auto"/>
                <w:bottom w:val="none" w:sz="0" w:space="0" w:color="auto"/>
                <w:right w:val="none" w:sz="0" w:space="0" w:color="auto"/>
              </w:divBdr>
            </w:div>
            <w:div w:id="612135608">
              <w:marLeft w:val="0"/>
              <w:marRight w:val="0"/>
              <w:marTop w:val="0"/>
              <w:marBottom w:val="0"/>
              <w:divBdr>
                <w:top w:val="none" w:sz="0" w:space="0" w:color="auto"/>
                <w:left w:val="none" w:sz="0" w:space="0" w:color="auto"/>
                <w:bottom w:val="none" w:sz="0" w:space="0" w:color="auto"/>
                <w:right w:val="none" w:sz="0" w:space="0" w:color="auto"/>
              </w:divBdr>
            </w:div>
            <w:div w:id="584262089">
              <w:marLeft w:val="0"/>
              <w:marRight w:val="0"/>
              <w:marTop w:val="0"/>
              <w:marBottom w:val="0"/>
              <w:divBdr>
                <w:top w:val="none" w:sz="0" w:space="0" w:color="auto"/>
                <w:left w:val="none" w:sz="0" w:space="0" w:color="auto"/>
                <w:bottom w:val="none" w:sz="0" w:space="0" w:color="auto"/>
                <w:right w:val="none" w:sz="0" w:space="0" w:color="auto"/>
              </w:divBdr>
            </w:div>
            <w:div w:id="454107830">
              <w:marLeft w:val="0"/>
              <w:marRight w:val="0"/>
              <w:marTop w:val="0"/>
              <w:marBottom w:val="0"/>
              <w:divBdr>
                <w:top w:val="none" w:sz="0" w:space="0" w:color="auto"/>
                <w:left w:val="none" w:sz="0" w:space="0" w:color="auto"/>
                <w:bottom w:val="none" w:sz="0" w:space="0" w:color="auto"/>
                <w:right w:val="none" w:sz="0" w:space="0" w:color="auto"/>
              </w:divBdr>
            </w:div>
            <w:div w:id="604508836">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171071690">
              <w:marLeft w:val="0"/>
              <w:marRight w:val="0"/>
              <w:marTop w:val="0"/>
              <w:marBottom w:val="0"/>
              <w:divBdr>
                <w:top w:val="none" w:sz="0" w:space="0" w:color="auto"/>
                <w:left w:val="none" w:sz="0" w:space="0" w:color="auto"/>
                <w:bottom w:val="none" w:sz="0" w:space="0" w:color="auto"/>
                <w:right w:val="none" w:sz="0" w:space="0" w:color="auto"/>
              </w:divBdr>
            </w:div>
            <w:div w:id="1335452156">
              <w:marLeft w:val="0"/>
              <w:marRight w:val="0"/>
              <w:marTop w:val="0"/>
              <w:marBottom w:val="0"/>
              <w:divBdr>
                <w:top w:val="none" w:sz="0" w:space="0" w:color="auto"/>
                <w:left w:val="none" w:sz="0" w:space="0" w:color="auto"/>
                <w:bottom w:val="none" w:sz="0" w:space="0" w:color="auto"/>
                <w:right w:val="none" w:sz="0" w:space="0" w:color="auto"/>
              </w:divBdr>
            </w:div>
            <w:div w:id="600604143">
              <w:marLeft w:val="0"/>
              <w:marRight w:val="0"/>
              <w:marTop w:val="0"/>
              <w:marBottom w:val="0"/>
              <w:divBdr>
                <w:top w:val="none" w:sz="0" w:space="0" w:color="auto"/>
                <w:left w:val="none" w:sz="0" w:space="0" w:color="auto"/>
                <w:bottom w:val="none" w:sz="0" w:space="0" w:color="auto"/>
                <w:right w:val="none" w:sz="0" w:space="0" w:color="auto"/>
              </w:divBdr>
            </w:div>
            <w:div w:id="1722560654">
              <w:marLeft w:val="0"/>
              <w:marRight w:val="0"/>
              <w:marTop w:val="0"/>
              <w:marBottom w:val="0"/>
              <w:divBdr>
                <w:top w:val="none" w:sz="0" w:space="0" w:color="auto"/>
                <w:left w:val="none" w:sz="0" w:space="0" w:color="auto"/>
                <w:bottom w:val="none" w:sz="0" w:space="0" w:color="auto"/>
                <w:right w:val="none" w:sz="0" w:space="0" w:color="auto"/>
              </w:divBdr>
            </w:div>
            <w:div w:id="1179470754">
              <w:marLeft w:val="0"/>
              <w:marRight w:val="0"/>
              <w:marTop w:val="0"/>
              <w:marBottom w:val="0"/>
              <w:divBdr>
                <w:top w:val="none" w:sz="0" w:space="0" w:color="auto"/>
                <w:left w:val="none" w:sz="0" w:space="0" w:color="auto"/>
                <w:bottom w:val="none" w:sz="0" w:space="0" w:color="auto"/>
                <w:right w:val="none" w:sz="0" w:space="0" w:color="auto"/>
              </w:divBdr>
            </w:div>
            <w:div w:id="477459344">
              <w:marLeft w:val="0"/>
              <w:marRight w:val="0"/>
              <w:marTop w:val="0"/>
              <w:marBottom w:val="0"/>
              <w:divBdr>
                <w:top w:val="none" w:sz="0" w:space="0" w:color="auto"/>
                <w:left w:val="none" w:sz="0" w:space="0" w:color="auto"/>
                <w:bottom w:val="none" w:sz="0" w:space="0" w:color="auto"/>
                <w:right w:val="none" w:sz="0" w:space="0" w:color="auto"/>
              </w:divBdr>
            </w:div>
            <w:div w:id="2018265233">
              <w:marLeft w:val="0"/>
              <w:marRight w:val="0"/>
              <w:marTop w:val="0"/>
              <w:marBottom w:val="0"/>
              <w:divBdr>
                <w:top w:val="none" w:sz="0" w:space="0" w:color="auto"/>
                <w:left w:val="none" w:sz="0" w:space="0" w:color="auto"/>
                <w:bottom w:val="none" w:sz="0" w:space="0" w:color="auto"/>
                <w:right w:val="none" w:sz="0" w:space="0" w:color="auto"/>
              </w:divBdr>
            </w:div>
            <w:div w:id="1868253307">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1479222264">
              <w:marLeft w:val="0"/>
              <w:marRight w:val="0"/>
              <w:marTop w:val="0"/>
              <w:marBottom w:val="0"/>
              <w:divBdr>
                <w:top w:val="none" w:sz="0" w:space="0" w:color="auto"/>
                <w:left w:val="none" w:sz="0" w:space="0" w:color="auto"/>
                <w:bottom w:val="none" w:sz="0" w:space="0" w:color="auto"/>
                <w:right w:val="none" w:sz="0" w:space="0" w:color="auto"/>
              </w:divBdr>
            </w:div>
            <w:div w:id="1986616906">
              <w:marLeft w:val="0"/>
              <w:marRight w:val="0"/>
              <w:marTop w:val="0"/>
              <w:marBottom w:val="0"/>
              <w:divBdr>
                <w:top w:val="none" w:sz="0" w:space="0" w:color="auto"/>
                <w:left w:val="none" w:sz="0" w:space="0" w:color="auto"/>
                <w:bottom w:val="none" w:sz="0" w:space="0" w:color="auto"/>
                <w:right w:val="none" w:sz="0" w:space="0" w:color="auto"/>
              </w:divBdr>
            </w:div>
            <w:div w:id="1813205248">
              <w:marLeft w:val="0"/>
              <w:marRight w:val="0"/>
              <w:marTop w:val="0"/>
              <w:marBottom w:val="0"/>
              <w:divBdr>
                <w:top w:val="none" w:sz="0" w:space="0" w:color="auto"/>
                <w:left w:val="none" w:sz="0" w:space="0" w:color="auto"/>
                <w:bottom w:val="none" w:sz="0" w:space="0" w:color="auto"/>
                <w:right w:val="none" w:sz="0" w:space="0" w:color="auto"/>
              </w:divBdr>
            </w:div>
            <w:div w:id="388698962">
              <w:marLeft w:val="0"/>
              <w:marRight w:val="0"/>
              <w:marTop w:val="0"/>
              <w:marBottom w:val="0"/>
              <w:divBdr>
                <w:top w:val="none" w:sz="0" w:space="0" w:color="auto"/>
                <w:left w:val="none" w:sz="0" w:space="0" w:color="auto"/>
                <w:bottom w:val="none" w:sz="0" w:space="0" w:color="auto"/>
                <w:right w:val="none" w:sz="0" w:space="0" w:color="auto"/>
              </w:divBdr>
            </w:div>
            <w:div w:id="1302730316">
              <w:marLeft w:val="0"/>
              <w:marRight w:val="0"/>
              <w:marTop w:val="0"/>
              <w:marBottom w:val="0"/>
              <w:divBdr>
                <w:top w:val="none" w:sz="0" w:space="0" w:color="auto"/>
                <w:left w:val="none" w:sz="0" w:space="0" w:color="auto"/>
                <w:bottom w:val="none" w:sz="0" w:space="0" w:color="auto"/>
                <w:right w:val="none" w:sz="0" w:space="0" w:color="auto"/>
              </w:divBdr>
            </w:div>
            <w:div w:id="1898319096">
              <w:marLeft w:val="0"/>
              <w:marRight w:val="0"/>
              <w:marTop w:val="0"/>
              <w:marBottom w:val="0"/>
              <w:divBdr>
                <w:top w:val="none" w:sz="0" w:space="0" w:color="auto"/>
                <w:left w:val="none" w:sz="0" w:space="0" w:color="auto"/>
                <w:bottom w:val="none" w:sz="0" w:space="0" w:color="auto"/>
                <w:right w:val="none" w:sz="0" w:space="0" w:color="auto"/>
              </w:divBdr>
            </w:div>
            <w:div w:id="119418612">
              <w:marLeft w:val="0"/>
              <w:marRight w:val="0"/>
              <w:marTop w:val="0"/>
              <w:marBottom w:val="0"/>
              <w:divBdr>
                <w:top w:val="none" w:sz="0" w:space="0" w:color="auto"/>
                <w:left w:val="none" w:sz="0" w:space="0" w:color="auto"/>
                <w:bottom w:val="none" w:sz="0" w:space="0" w:color="auto"/>
                <w:right w:val="none" w:sz="0" w:space="0" w:color="auto"/>
              </w:divBdr>
            </w:div>
            <w:div w:id="1297638847">
              <w:marLeft w:val="0"/>
              <w:marRight w:val="0"/>
              <w:marTop w:val="0"/>
              <w:marBottom w:val="0"/>
              <w:divBdr>
                <w:top w:val="none" w:sz="0" w:space="0" w:color="auto"/>
                <w:left w:val="none" w:sz="0" w:space="0" w:color="auto"/>
                <w:bottom w:val="none" w:sz="0" w:space="0" w:color="auto"/>
                <w:right w:val="none" w:sz="0" w:space="0" w:color="auto"/>
              </w:divBdr>
            </w:div>
            <w:div w:id="12196042">
              <w:marLeft w:val="0"/>
              <w:marRight w:val="0"/>
              <w:marTop w:val="0"/>
              <w:marBottom w:val="0"/>
              <w:divBdr>
                <w:top w:val="none" w:sz="0" w:space="0" w:color="auto"/>
                <w:left w:val="none" w:sz="0" w:space="0" w:color="auto"/>
                <w:bottom w:val="none" w:sz="0" w:space="0" w:color="auto"/>
                <w:right w:val="none" w:sz="0" w:space="0" w:color="auto"/>
              </w:divBdr>
            </w:div>
            <w:div w:id="462117577">
              <w:marLeft w:val="0"/>
              <w:marRight w:val="0"/>
              <w:marTop w:val="0"/>
              <w:marBottom w:val="0"/>
              <w:divBdr>
                <w:top w:val="none" w:sz="0" w:space="0" w:color="auto"/>
                <w:left w:val="none" w:sz="0" w:space="0" w:color="auto"/>
                <w:bottom w:val="none" w:sz="0" w:space="0" w:color="auto"/>
                <w:right w:val="none" w:sz="0" w:space="0" w:color="auto"/>
              </w:divBdr>
            </w:div>
            <w:div w:id="1649046289">
              <w:marLeft w:val="0"/>
              <w:marRight w:val="0"/>
              <w:marTop w:val="0"/>
              <w:marBottom w:val="0"/>
              <w:divBdr>
                <w:top w:val="none" w:sz="0" w:space="0" w:color="auto"/>
                <w:left w:val="none" w:sz="0" w:space="0" w:color="auto"/>
                <w:bottom w:val="none" w:sz="0" w:space="0" w:color="auto"/>
                <w:right w:val="none" w:sz="0" w:space="0" w:color="auto"/>
              </w:divBdr>
            </w:div>
            <w:div w:id="221186131">
              <w:marLeft w:val="0"/>
              <w:marRight w:val="0"/>
              <w:marTop w:val="0"/>
              <w:marBottom w:val="0"/>
              <w:divBdr>
                <w:top w:val="none" w:sz="0" w:space="0" w:color="auto"/>
                <w:left w:val="none" w:sz="0" w:space="0" w:color="auto"/>
                <w:bottom w:val="none" w:sz="0" w:space="0" w:color="auto"/>
                <w:right w:val="none" w:sz="0" w:space="0" w:color="auto"/>
              </w:divBdr>
            </w:div>
            <w:div w:id="1447967949">
              <w:marLeft w:val="0"/>
              <w:marRight w:val="0"/>
              <w:marTop w:val="0"/>
              <w:marBottom w:val="0"/>
              <w:divBdr>
                <w:top w:val="none" w:sz="0" w:space="0" w:color="auto"/>
                <w:left w:val="none" w:sz="0" w:space="0" w:color="auto"/>
                <w:bottom w:val="none" w:sz="0" w:space="0" w:color="auto"/>
                <w:right w:val="none" w:sz="0" w:space="0" w:color="auto"/>
              </w:divBdr>
            </w:div>
            <w:div w:id="746417774">
              <w:marLeft w:val="0"/>
              <w:marRight w:val="0"/>
              <w:marTop w:val="0"/>
              <w:marBottom w:val="0"/>
              <w:divBdr>
                <w:top w:val="none" w:sz="0" w:space="0" w:color="auto"/>
                <w:left w:val="none" w:sz="0" w:space="0" w:color="auto"/>
                <w:bottom w:val="none" w:sz="0" w:space="0" w:color="auto"/>
                <w:right w:val="none" w:sz="0" w:space="0" w:color="auto"/>
              </w:divBdr>
            </w:div>
            <w:div w:id="637296004">
              <w:marLeft w:val="0"/>
              <w:marRight w:val="0"/>
              <w:marTop w:val="0"/>
              <w:marBottom w:val="0"/>
              <w:divBdr>
                <w:top w:val="none" w:sz="0" w:space="0" w:color="auto"/>
                <w:left w:val="none" w:sz="0" w:space="0" w:color="auto"/>
                <w:bottom w:val="none" w:sz="0" w:space="0" w:color="auto"/>
                <w:right w:val="none" w:sz="0" w:space="0" w:color="auto"/>
              </w:divBdr>
            </w:div>
            <w:div w:id="946887592">
              <w:marLeft w:val="0"/>
              <w:marRight w:val="0"/>
              <w:marTop w:val="0"/>
              <w:marBottom w:val="0"/>
              <w:divBdr>
                <w:top w:val="none" w:sz="0" w:space="0" w:color="auto"/>
                <w:left w:val="none" w:sz="0" w:space="0" w:color="auto"/>
                <w:bottom w:val="none" w:sz="0" w:space="0" w:color="auto"/>
                <w:right w:val="none" w:sz="0" w:space="0" w:color="auto"/>
              </w:divBdr>
            </w:div>
            <w:div w:id="1756198108">
              <w:marLeft w:val="0"/>
              <w:marRight w:val="0"/>
              <w:marTop w:val="0"/>
              <w:marBottom w:val="0"/>
              <w:divBdr>
                <w:top w:val="none" w:sz="0" w:space="0" w:color="auto"/>
                <w:left w:val="none" w:sz="0" w:space="0" w:color="auto"/>
                <w:bottom w:val="none" w:sz="0" w:space="0" w:color="auto"/>
                <w:right w:val="none" w:sz="0" w:space="0" w:color="auto"/>
              </w:divBdr>
            </w:div>
            <w:div w:id="884953611">
              <w:marLeft w:val="0"/>
              <w:marRight w:val="0"/>
              <w:marTop w:val="0"/>
              <w:marBottom w:val="0"/>
              <w:divBdr>
                <w:top w:val="none" w:sz="0" w:space="0" w:color="auto"/>
                <w:left w:val="none" w:sz="0" w:space="0" w:color="auto"/>
                <w:bottom w:val="none" w:sz="0" w:space="0" w:color="auto"/>
                <w:right w:val="none" w:sz="0" w:space="0" w:color="auto"/>
              </w:divBdr>
            </w:div>
            <w:div w:id="14158515">
              <w:marLeft w:val="0"/>
              <w:marRight w:val="0"/>
              <w:marTop w:val="0"/>
              <w:marBottom w:val="0"/>
              <w:divBdr>
                <w:top w:val="none" w:sz="0" w:space="0" w:color="auto"/>
                <w:left w:val="none" w:sz="0" w:space="0" w:color="auto"/>
                <w:bottom w:val="none" w:sz="0" w:space="0" w:color="auto"/>
                <w:right w:val="none" w:sz="0" w:space="0" w:color="auto"/>
              </w:divBdr>
            </w:div>
            <w:div w:id="1944025923">
              <w:marLeft w:val="0"/>
              <w:marRight w:val="0"/>
              <w:marTop w:val="0"/>
              <w:marBottom w:val="0"/>
              <w:divBdr>
                <w:top w:val="none" w:sz="0" w:space="0" w:color="auto"/>
                <w:left w:val="none" w:sz="0" w:space="0" w:color="auto"/>
                <w:bottom w:val="none" w:sz="0" w:space="0" w:color="auto"/>
                <w:right w:val="none" w:sz="0" w:space="0" w:color="auto"/>
              </w:divBdr>
            </w:div>
            <w:div w:id="1973360998">
              <w:marLeft w:val="0"/>
              <w:marRight w:val="0"/>
              <w:marTop w:val="0"/>
              <w:marBottom w:val="0"/>
              <w:divBdr>
                <w:top w:val="none" w:sz="0" w:space="0" w:color="auto"/>
                <w:left w:val="none" w:sz="0" w:space="0" w:color="auto"/>
                <w:bottom w:val="none" w:sz="0" w:space="0" w:color="auto"/>
                <w:right w:val="none" w:sz="0" w:space="0" w:color="auto"/>
              </w:divBdr>
            </w:div>
            <w:div w:id="1838693350">
              <w:marLeft w:val="0"/>
              <w:marRight w:val="0"/>
              <w:marTop w:val="0"/>
              <w:marBottom w:val="0"/>
              <w:divBdr>
                <w:top w:val="none" w:sz="0" w:space="0" w:color="auto"/>
                <w:left w:val="none" w:sz="0" w:space="0" w:color="auto"/>
                <w:bottom w:val="none" w:sz="0" w:space="0" w:color="auto"/>
                <w:right w:val="none" w:sz="0" w:space="0" w:color="auto"/>
              </w:divBdr>
            </w:div>
            <w:div w:id="164245527">
              <w:marLeft w:val="0"/>
              <w:marRight w:val="0"/>
              <w:marTop w:val="0"/>
              <w:marBottom w:val="0"/>
              <w:divBdr>
                <w:top w:val="none" w:sz="0" w:space="0" w:color="auto"/>
                <w:left w:val="none" w:sz="0" w:space="0" w:color="auto"/>
                <w:bottom w:val="none" w:sz="0" w:space="0" w:color="auto"/>
                <w:right w:val="none" w:sz="0" w:space="0" w:color="auto"/>
              </w:divBdr>
            </w:div>
            <w:div w:id="1893618748">
              <w:marLeft w:val="0"/>
              <w:marRight w:val="0"/>
              <w:marTop w:val="0"/>
              <w:marBottom w:val="0"/>
              <w:divBdr>
                <w:top w:val="none" w:sz="0" w:space="0" w:color="auto"/>
                <w:left w:val="none" w:sz="0" w:space="0" w:color="auto"/>
                <w:bottom w:val="none" w:sz="0" w:space="0" w:color="auto"/>
                <w:right w:val="none" w:sz="0" w:space="0" w:color="auto"/>
              </w:divBdr>
            </w:div>
            <w:div w:id="628359646">
              <w:marLeft w:val="0"/>
              <w:marRight w:val="0"/>
              <w:marTop w:val="0"/>
              <w:marBottom w:val="0"/>
              <w:divBdr>
                <w:top w:val="none" w:sz="0" w:space="0" w:color="auto"/>
                <w:left w:val="none" w:sz="0" w:space="0" w:color="auto"/>
                <w:bottom w:val="none" w:sz="0" w:space="0" w:color="auto"/>
                <w:right w:val="none" w:sz="0" w:space="0" w:color="auto"/>
              </w:divBdr>
            </w:div>
            <w:div w:id="606499888">
              <w:marLeft w:val="0"/>
              <w:marRight w:val="0"/>
              <w:marTop w:val="0"/>
              <w:marBottom w:val="0"/>
              <w:divBdr>
                <w:top w:val="none" w:sz="0" w:space="0" w:color="auto"/>
                <w:left w:val="none" w:sz="0" w:space="0" w:color="auto"/>
                <w:bottom w:val="none" w:sz="0" w:space="0" w:color="auto"/>
                <w:right w:val="none" w:sz="0" w:space="0" w:color="auto"/>
              </w:divBdr>
            </w:div>
            <w:div w:id="2127653845">
              <w:marLeft w:val="0"/>
              <w:marRight w:val="0"/>
              <w:marTop w:val="0"/>
              <w:marBottom w:val="0"/>
              <w:divBdr>
                <w:top w:val="none" w:sz="0" w:space="0" w:color="auto"/>
                <w:left w:val="none" w:sz="0" w:space="0" w:color="auto"/>
                <w:bottom w:val="none" w:sz="0" w:space="0" w:color="auto"/>
                <w:right w:val="none" w:sz="0" w:space="0" w:color="auto"/>
              </w:divBdr>
            </w:div>
            <w:div w:id="1849443028">
              <w:marLeft w:val="0"/>
              <w:marRight w:val="0"/>
              <w:marTop w:val="0"/>
              <w:marBottom w:val="0"/>
              <w:divBdr>
                <w:top w:val="none" w:sz="0" w:space="0" w:color="auto"/>
                <w:left w:val="none" w:sz="0" w:space="0" w:color="auto"/>
                <w:bottom w:val="none" w:sz="0" w:space="0" w:color="auto"/>
                <w:right w:val="none" w:sz="0" w:space="0" w:color="auto"/>
              </w:divBdr>
            </w:div>
            <w:div w:id="1756242390">
              <w:marLeft w:val="0"/>
              <w:marRight w:val="0"/>
              <w:marTop w:val="0"/>
              <w:marBottom w:val="0"/>
              <w:divBdr>
                <w:top w:val="none" w:sz="0" w:space="0" w:color="auto"/>
                <w:left w:val="none" w:sz="0" w:space="0" w:color="auto"/>
                <w:bottom w:val="none" w:sz="0" w:space="0" w:color="auto"/>
                <w:right w:val="none" w:sz="0" w:space="0" w:color="auto"/>
              </w:divBdr>
            </w:div>
            <w:div w:id="832377325">
              <w:marLeft w:val="0"/>
              <w:marRight w:val="0"/>
              <w:marTop w:val="0"/>
              <w:marBottom w:val="0"/>
              <w:divBdr>
                <w:top w:val="none" w:sz="0" w:space="0" w:color="auto"/>
                <w:left w:val="none" w:sz="0" w:space="0" w:color="auto"/>
                <w:bottom w:val="none" w:sz="0" w:space="0" w:color="auto"/>
                <w:right w:val="none" w:sz="0" w:space="0" w:color="auto"/>
              </w:divBdr>
            </w:div>
            <w:div w:id="1182813740">
              <w:marLeft w:val="0"/>
              <w:marRight w:val="0"/>
              <w:marTop w:val="0"/>
              <w:marBottom w:val="0"/>
              <w:divBdr>
                <w:top w:val="none" w:sz="0" w:space="0" w:color="auto"/>
                <w:left w:val="none" w:sz="0" w:space="0" w:color="auto"/>
                <w:bottom w:val="none" w:sz="0" w:space="0" w:color="auto"/>
                <w:right w:val="none" w:sz="0" w:space="0" w:color="auto"/>
              </w:divBdr>
            </w:div>
            <w:div w:id="398939449">
              <w:marLeft w:val="0"/>
              <w:marRight w:val="0"/>
              <w:marTop w:val="0"/>
              <w:marBottom w:val="0"/>
              <w:divBdr>
                <w:top w:val="none" w:sz="0" w:space="0" w:color="auto"/>
                <w:left w:val="none" w:sz="0" w:space="0" w:color="auto"/>
                <w:bottom w:val="none" w:sz="0" w:space="0" w:color="auto"/>
                <w:right w:val="none" w:sz="0" w:space="0" w:color="auto"/>
              </w:divBdr>
            </w:div>
            <w:div w:id="34279888">
              <w:marLeft w:val="0"/>
              <w:marRight w:val="0"/>
              <w:marTop w:val="0"/>
              <w:marBottom w:val="0"/>
              <w:divBdr>
                <w:top w:val="none" w:sz="0" w:space="0" w:color="auto"/>
                <w:left w:val="none" w:sz="0" w:space="0" w:color="auto"/>
                <w:bottom w:val="none" w:sz="0" w:space="0" w:color="auto"/>
                <w:right w:val="none" w:sz="0" w:space="0" w:color="auto"/>
              </w:divBdr>
            </w:div>
            <w:div w:id="1530987465">
              <w:marLeft w:val="0"/>
              <w:marRight w:val="0"/>
              <w:marTop w:val="0"/>
              <w:marBottom w:val="0"/>
              <w:divBdr>
                <w:top w:val="none" w:sz="0" w:space="0" w:color="auto"/>
                <w:left w:val="none" w:sz="0" w:space="0" w:color="auto"/>
                <w:bottom w:val="none" w:sz="0" w:space="0" w:color="auto"/>
                <w:right w:val="none" w:sz="0" w:space="0" w:color="auto"/>
              </w:divBdr>
            </w:div>
            <w:div w:id="1356492908">
              <w:marLeft w:val="0"/>
              <w:marRight w:val="0"/>
              <w:marTop w:val="0"/>
              <w:marBottom w:val="0"/>
              <w:divBdr>
                <w:top w:val="none" w:sz="0" w:space="0" w:color="auto"/>
                <w:left w:val="none" w:sz="0" w:space="0" w:color="auto"/>
                <w:bottom w:val="none" w:sz="0" w:space="0" w:color="auto"/>
                <w:right w:val="none" w:sz="0" w:space="0" w:color="auto"/>
              </w:divBdr>
            </w:div>
            <w:div w:id="43067028">
              <w:marLeft w:val="0"/>
              <w:marRight w:val="0"/>
              <w:marTop w:val="0"/>
              <w:marBottom w:val="0"/>
              <w:divBdr>
                <w:top w:val="none" w:sz="0" w:space="0" w:color="auto"/>
                <w:left w:val="none" w:sz="0" w:space="0" w:color="auto"/>
                <w:bottom w:val="none" w:sz="0" w:space="0" w:color="auto"/>
                <w:right w:val="none" w:sz="0" w:space="0" w:color="auto"/>
              </w:divBdr>
            </w:div>
            <w:div w:id="2111703163">
              <w:marLeft w:val="0"/>
              <w:marRight w:val="0"/>
              <w:marTop w:val="0"/>
              <w:marBottom w:val="0"/>
              <w:divBdr>
                <w:top w:val="none" w:sz="0" w:space="0" w:color="auto"/>
                <w:left w:val="none" w:sz="0" w:space="0" w:color="auto"/>
                <w:bottom w:val="none" w:sz="0" w:space="0" w:color="auto"/>
                <w:right w:val="none" w:sz="0" w:space="0" w:color="auto"/>
              </w:divBdr>
            </w:div>
            <w:div w:id="1515725554">
              <w:marLeft w:val="0"/>
              <w:marRight w:val="0"/>
              <w:marTop w:val="0"/>
              <w:marBottom w:val="0"/>
              <w:divBdr>
                <w:top w:val="none" w:sz="0" w:space="0" w:color="auto"/>
                <w:left w:val="none" w:sz="0" w:space="0" w:color="auto"/>
                <w:bottom w:val="none" w:sz="0" w:space="0" w:color="auto"/>
                <w:right w:val="none" w:sz="0" w:space="0" w:color="auto"/>
              </w:divBdr>
            </w:div>
            <w:div w:id="741099265">
              <w:marLeft w:val="0"/>
              <w:marRight w:val="0"/>
              <w:marTop w:val="0"/>
              <w:marBottom w:val="0"/>
              <w:divBdr>
                <w:top w:val="none" w:sz="0" w:space="0" w:color="auto"/>
                <w:left w:val="none" w:sz="0" w:space="0" w:color="auto"/>
                <w:bottom w:val="none" w:sz="0" w:space="0" w:color="auto"/>
                <w:right w:val="none" w:sz="0" w:space="0" w:color="auto"/>
              </w:divBdr>
            </w:div>
            <w:div w:id="477965061">
              <w:marLeft w:val="0"/>
              <w:marRight w:val="0"/>
              <w:marTop w:val="0"/>
              <w:marBottom w:val="0"/>
              <w:divBdr>
                <w:top w:val="none" w:sz="0" w:space="0" w:color="auto"/>
                <w:left w:val="none" w:sz="0" w:space="0" w:color="auto"/>
                <w:bottom w:val="none" w:sz="0" w:space="0" w:color="auto"/>
                <w:right w:val="none" w:sz="0" w:space="0" w:color="auto"/>
              </w:divBdr>
            </w:div>
            <w:div w:id="101343949">
              <w:marLeft w:val="0"/>
              <w:marRight w:val="0"/>
              <w:marTop w:val="0"/>
              <w:marBottom w:val="0"/>
              <w:divBdr>
                <w:top w:val="none" w:sz="0" w:space="0" w:color="auto"/>
                <w:left w:val="none" w:sz="0" w:space="0" w:color="auto"/>
                <w:bottom w:val="none" w:sz="0" w:space="0" w:color="auto"/>
                <w:right w:val="none" w:sz="0" w:space="0" w:color="auto"/>
              </w:divBdr>
            </w:div>
            <w:div w:id="1828739754">
              <w:marLeft w:val="0"/>
              <w:marRight w:val="0"/>
              <w:marTop w:val="0"/>
              <w:marBottom w:val="0"/>
              <w:divBdr>
                <w:top w:val="none" w:sz="0" w:space="0" w:color="auto"/>
                <w:left w:val="none" w:sz="0" w:space="0" w:color="auto"/>
                <w:bottom w:val="none" w:sz="0" w:space="0" w:color="auto"/>
                <w:right w:val="none" w:sz="0" w:space="0" w:color="auto"/>
              </w:divBdr>
            </w:div>
            <w:div w:id="1612008529">
              <w:marLeft w:val="0"/>
              <w:marRight w:val="0"/>
              <w:marTop w:val="0"/>
              <w:marBottom w:val="0"/>
              <w:divBdr>
                <w:top w:val="none" w:sz="0" w:space="0" w:color="auto"/>
                <w:left w:val="none" w:sz="0" w:space="0" w:color="auto"/>
                <w:bottom w:val="none" w:sz="0" w:space="0" w:color="auto"/>
                <w:right w:val="none" w:sz="0" w:space="0" w:color="auto"/>
              </w:divBdr>
            </w:div>
            <w:div w:id="1813865317">
              <w:marLeft w:val="0"/>
              <w:marRight w:val="0"/>
              <w:marTop w:val="0"/>
              <w:marBottom w:val="0"/>
              <w:divBdr>
                <w:top w:val="none" w:sz="0" w:space="0" w:color="auto"/>
                <w:left w:val="none" w:sz="0" w:space="0" w:color="auto"/>
                <w:bottom w:val="none" w:sz="0" w:space="0" w:color="auto"/>
                <w:right w:val="none" w:sz="0" w:space="0" w:color="auto"/>
              </w:divBdr>
            </w:div>
            <w:div w:id="989791117">
              <w:marLeft w:val="0"/>
              <w:marRight w:val="0"/>
              <w:marTop w:val="0"/>
              <w:marBottom w:val="0"/>
              <w:divBdr>
                <w:top w:val="none" w:sz="0" w:space="0" w:color="auto"/>
                <w:left w:val="none" w:sz="0" w:space="0" w:color="auto"/>
                <w:bottom w:val="none" w:sz="0" w:space="0" w:color="auto"/>
                <w:right w:val="none" w:sz="0" w:space="0" w:color="auto"/>
              </w:divBdr>
            </w:div>
            <w:div w:id="985742228">
              <w:marLeft w:val="0"/>
              <w:marRight w:val="0"/>
              <w:marTop w:val="0"/>
              <w:marBottom w:val="0"/>
              <w:divBdr>
                <w:top w:val="none" w:sz="0" w:space="0" w:color="auto"/>
                <w:left w:val="none" w:sz="0" w:space="0" w:color="auto"/>
                <w:bottom w:val="none" w:sz="0" w:space="0" w:color="auto"/>
                <w:right w:val="none" w:sz="0" w:space="0" w:color="auto"/>
              </w:divBdr>
            </w:div>
            <w:div w:id="1185554826">
              <w:marLeft w:val="0"/>
              <w:marRight w:val="0"/>
              <w:marTop w:val="0"/>
              <w:marBottom w:val="0"/>
              <w:divBdr>
                <w:top w:val="none" w:sz="0" w:space="0" w:color="auto"/>
                <w:left w:val="none" w:sz="0" w:space="0" w:color="auto"/>
                <w:bottom w:val="none" w:sz="0" w:space="0" w:color="auto"/>
                <w:right w:val="none" w:sz="0" w:space="0" w:color="auto"/>
              </w:divBdr>
            </w:div>
            <w:div w:id="998582966">
              <w:marLeft w:val="0"/>
              <w:marRight w:val="0"/>
              <w:marTop w:val="0"/>
              <w:marBottom w:val="0"/>
              <w:divBdr>
                <w:top w:val="none" w:sz="0" w:space="0" w:color="auto"/>
                <w:left w:val="none" w:sz="0" w:space="0" w:color="auto"/>
                <w:bottom w:val="none" w:sz="0" w:space="0" w:color="auto"/>
                <w:right w:val="none" w:sz="0" w:space="0" w:color="auto"/>
              </w:divBdr>
            </w:div>
            <w:div w:id="631836498">
              <w:marLeft w:val="0"/>
              <w:marRight w:val="0"/>
              <w:marTop w:val="0"/>
              <w:marBottom w:val="0"/>
              <w:divBdr>
                <w:top w:val="none" w:sz="0" w:space="0" w:color="auto"/>
                <w:left w:val="none" w:sz="0" w:space="0" w:color="auto"/>
                <w:bottom w:val="none" w:sz="0" w:space="0" w:color="auto"/>
                <w:right w:val="none" w:sz="0" w:space="0" w:color="auto"/>
              </w:divBdr>
            </w:div>
            <w:div w:id="1328172111">
              <w:marLeft w:val="0"/>
              <w:marRight w:val="0"/>
              <w:marTop w:val="0"/>
              <w:marBottom w:val="0"/>
              <w:divBdr>
                <w:top w:val="none" w:sz="0" w:space="0" w:color="auto"/>
                <w:left w:val="none" w:sz="0" w:space="0" w:color="auto"/>
                <w:bottom w:val="none" w:sz="0" w:space="0" w:color="auto"/>
                <w:right w:val="none" w:sz="0" w:space="0" w:color="auto"/>
              </w:divBdr>
            </w:div>
            <w:div w:id="233205146">
              <w:marLeft w:val="0"/>
              <w:marRight w:val="0"/>
              <w:marTop w:val="0"/>
              <w:marBottom w:val="0"/>
              <w:divBdr>
                <w:top w:val="none" w:sz="0" w:space="0" w:color="auto"/>
                <w:left w:val="none" w:sz="0" w:space="0" w:color="auto"/>
                <w:bottom w:val="none" w:sz="0" w:space="0" w:color="auto"/>
                <w:right w:val="none" w:sz="0" w:space="0" w:color="auto"/>
              </w:divBdr>
            </w:div>
            <w:div w:id="1526747688">
              <w:marLeft w:val="0"/>
              <w:marRight w:val="0"/>
              <w:marTop w:val="0"/>
              <w:marBottom w:val="0"/>
              <w:divBdr>
                <w:top w:val="none" w:sz="0" w:space="0" w:color="auto"/>
                <w:left w:val="none" w:sz="0" w:space="0" w:color="auto"/>
                <w:bottom w:val="none" w:sz="0" w:space="0" w:color="auto"/>
                <w:right w:val="none" w:sz="0" w:space="0" w:color="auto"/>
              </w:divBdr>
            </w:div>
            <w:div w:id="2051370067">
              <w:marLeft w:val="0"/>
              <w:marRight w:val="0"/>
              <w:marTop w:val="0"/>
              <w:marBottom w:val="0"/>
              <w:divBdr>
                <w:top w:val="none" w:sz="0" w:space="0" w:color="auto"/>
                <w:left w:val="none" w:sz="0" w:space="0" w:color="auto"/>
                <w:bottom w:val="none" w:sz="0" w:space="0" w:color="auto"/>
                <w:right w:val="none" w:sz="0" w:space="0" w:color="auto"/>
              </w:divBdr>
            </w:div>
            <w:div w:id="1257709178">
              <w:marLeft w:val="0"/>
              <w:marRight w:val="0"/>
              <w:marTop w:val="0"/>
              <w:marBottom w:val="0"/>
              <w:divBdr>
                <w:top w:val="none" w:sz="0" w:space="0" w:color="auto"/>
                <w:left w:val="none" w:sz="0" w:space="0" w:color="auto"/>
                <w:bottom w:val="none" w:sz="0" w:space="0" w:color="auto"/>
                <w:right w:val="none" w:sz="0" w:space="0" w:color="auto"/>
              </w:divBdr>
            </w:div>
            <w:div w:id="1001589646">
              <w:marLeft w:val="0"/>
              <w:marRight w:val="0"/>
              <w:marTop w:val="0"/>
              <w:marBottom w:val="0"/>
              <w:divBdr>
                <w:top w:val="none" w:sz="0" w:space="0" w:color="auto"/>
                <w:left w:val="none" w:sz="0" w:space="0" w:color="auto"/>
                <w:bottom w:val="none" w:sz="0" w:space="0" w:color="auto"/>
                <w:right w:val="none" w:sz="0" w:space="0" w:color="auto"/>
              </w:divBdr>
            </w:div>
            <w:div w:id="1078479479">
              <w:marLeft w:val="0"/>
              <w:marRight w:val="0"/>
              <w:marTop w:val="0"/>
              <w:marBottom w:val="0"/>
              <w:divBdr>
                <w:top w:val="none" w:sz="0" w:space="0" w:color="auto"/>
                <w:left w:val="none" w:sz="0" w:space="0" w:color="auto"/>
                <w:bottom w:val="none" w:sz="0" w:space="0" w:color="auto"/>
                <w:right w:val="none" w:sz="0" w:space="0" w:color="auto"/>
              </w:divBdr>
            </w:div>
            <w:div w:id="1113748975">
              <w:marLeft w:val="0"/>
              <w:marRight w:val="0"/>
              <w:marTop w:val="0"/>
              <w:marBottom w:val="0"/>
              <w:divBdr>
                <w:top w:val="none" w:sz="0" w:space="0" w:color="auto"/>
                <w:left w:val="none" w:sz="0" w:space="0" w:color="auto"/>
                <w:bottom w:val="none" w:sz="0" w:space="0" w:color="auto"/>
                <w:right w:val="none" w:sz="0" w:space="0" w:color="auto"/>
              </w:divBdr>
            </w:div>
            <w:div w:id="2033528182">
              <w:marLeft w:val="0"/>
              <w:marRight w:val="0"/>
              <w:marTop w:val="0"/>
              <w:marBottom w:val="0"/>
              <w:divBdr>
                <w:top w:val="none" w:sz="0" w:space="0" w:color="auto"/>
                <w:left w:val="none" w:sz="0" w:space="0" w:color="auto"/>
                <w:bottom w:val="none" w:sz="0" w:space="0" w:color="auto"/>
                <w:right w:val="none" w:sz="0" w:space="0" w:color="auto"/>
              </w:divBdr>
            </w:div>
            <w:div w:id="285936497">
              <w:marLeft w:val="0"/>
              <w:marRight w:val="0"/>
              <w:marTop w:val="0"/>
              <w:marBottom w:val="0"/>
              <w:divBdr>
                <w:top w:val="none" w:sz="0" w:space="0" w:color="auto"/>
                <w:left w:val="none" w:sz="0" w:space="0" w:color="auto"/>
                <w:bottom w:val="none" w:sz="0" w:space="0" w:color="auto"/>
                <w:right w:val="none" w:sz="0" w:space="0" w:color="auto"/>
              </w:divBdr>
            </w:div>
            <w:div w:id="117264002">
              <w:marLeft w:val="0"/>
              <w:marRight w:val="0"/>
              <w:marTop w:val="0"/>
              <w:marBottom w:val="0"/>
              <w:divBdr>
                <w:top w:val="none" w:sz="0" w:space="0" w:color="auto"/>
                <w:left w:val="none" w:sz="0" w:space="0" w:color="auto"/>
                <w:bottom w:val="none" w:sz="0" w:space="0" w:color="auto"/>
                <w:right w:val="none" w:sz="0" w:space="0" w:color="auto"/>
              </w:divBdr>
            </w:div>
            <w:div w:id="2065593136">
              <w:marLeft w:val="0"/>
              <w:marRight w:val="0"/>
              <w:marTop w:val="0"/>
              <w:marBottom w:val="0"/>
              <w:divBdr>
                <w:top w:val="none" w:sz="0" w:space="0" w:color="auto"/>
                <w:left w:val="none" w:sz="0" w:space="0" w:color="auto"/>
                <w:bottom w:val="none" w:sz="0" w:space="0" w:color="auto"/>
                <w:right w:val="none" w:sz="0" w:space="0" w:color="auto"/>
              </w:divBdr>
            </w:div>
            <w:div w:id="749276591">
              <w:marLeft w:val="0"/>
              <w:marRight w:val="0"/>
              <w:marTop w:val="0"/>
              <w:marBottom w:val="0"/>
              <w:divBdr>
                <w:top w:val="none" w:sz="0" w:space="0" w:color="auto"/>
                <w:left w:val="none" w:sz="0" w:space="0" w:color="auto"/>
                <w:bottom w:val="none" w:sz="0" w:space="0" w:color="auto"/>
                <w:right w:val="none" w:sz="0" w:space="0" w:color="auto"/>
              </w:divBdr>
            </w:div>
            <w:div w:id="1870146913">
              <w:marLeft w:val="0"/>
              <w:marRight w:val="0"/>
              <w:marTop w:val="0"/>
              <w:marBottom w:val="0"/>
              <w:divBdr>
                <w:top w:val="none" w:sz="0" w:space="0" w:color="auto"/>
                <w:left w:val="none" w:sz="0" w:space="0" w:color="auto"/>
                <w:bottom w:val="none" w:sz="0" w:space="0" w:color="auto"/>
                <w:right w:val="none" w:sz="0" w:space="0" w:color="auto"/>
              </w:divBdr>
            </w:div>
            <w:div w:id="2021009354">
              <w:marLeft w:val="0"/>
              <w:marRight w:val="0"/>
              <w:marTop w:val="0"/>
              <w:marBottom w:val="0"/>
              <w:divBdr>
                <w:top w:val="none" w:sz="0" w:space="0" w:color="auto"/>
                <w:left w:val="none" w:sz="0" w:space="0" w:color="auto"/>
                <w:bottom w:val="none" w:sz="0" w:space="0" w:color="auto"/>
                <w:right w:val="none" w:sz="0" w:space="0" w:color="auto"/>
              </w:divBdr>
            </w:div>
            <w:div w:id="223683850">
              <w:marLeft w:val="0"/>
              <w:marRight w:val="0"/>
              <w:marTop w:val="0"/>
              <w:marBottom w:val="0"/>
              <w:divBdr>
                <w:top w:val="none" w:sz="0" w:space="0" w:color="auto"/>
                <w:left w:val="none" w:sz="0" w:space="0" w:color="auto"/>
                <w:bottom w:val="none" w:sz="0" w:space="0" w:color="auto"/>
                <w:right w:val="none" w:sz="0" w:space="0" w:color="auto"/>
              </w:divBdr>
            </w:div>
            <w:div w:id="115150561">
              <w:marLeft w:val="0"/>
              <w:marRight w:val="0"/>
              <w:marTop w:val="0"/>
              <w:marBottom w:val="0"/>
              <w:divBdr>
                <w:top w:val="none" w:sz="0" w:space="0" w:color="auto"/>
                <w:left w:val="none" w:sz="0" w:space="0" w:color="auto"/>
                <w:bottom w:val="none" w:sz="0" w:space="0" w:color="auto"/>
                <w:right w:val="none" w:sz="0" w:space="0" w:color="auto"/>
              </w:divBdr>
            </w:div>
            <w:div w:id="1411846338">
              <w:marLeft w:val="0"/>
              <w:marRight w:val="0"/>
              <w:marTop w:val="0"/>
              <w:marBottom w:val="0"/>
              <w:divBdr>
                <w:top w:val="none" w:sz="0" w:space="0" w:color="auto"/>
                <w:left w:val="none" w:sz="0" w:space="0" w:color="auto"/>
                <w:bottom w:val="none" w:sz="0" w:space="0" w:color="auto"/>
                <w:right w:val="none" w:sz="0" w:space="0" w:color="auto"/>
              </w:divBdr>
            </w:div>
            <w:div w:id="1717969138">
              <w:marLeft w:val="0"/>
              <w:marRight w:val="0"/>
              <w:marTop w:val="0"/>
              <w:marBottom w:val="0"/>
              <w:divBdr>
                <w:top w:val="none" w:sz="0" w:space="0" w:color="auto"/>
                <w:left w:val="none" w:sz="0" w:space="0" w:color="auto"/>
                <w:bottom w:val="none" w:sz="0" w:space="0" w:color="auto"/>
                <w:right w:val="none" w:sz="0" w:space="0" w:color="auto"/>
              </w:divBdr>
            </w:div>
            <w:div w:id="1727099661">
              <w:marLeft w:val="0"/>
              <w:marRight w:val="0"/>
              <w:marTop w:val="0"/>
              <w:marBottom w:val="0"/>
              <w:divBdr>
                <w:top w:val="none" w:sz="0" w:space="0" w:color="auto"/>
                <w:left w:val="none" w:sz="0" w:space="0" w:color="auto"/>
                <w:bottom w:val="none" w:sz="0" w:space="0" w:color="auto"/>
                <w:right w:val="none" w:sz="0" w:space="0" w:color="auto"/>
              </w:divBdr>
            </w:div>
            <w:div w:id="1733847026">
              <w:marLeft w:val="0"/>
              <w:marRight w:val="0"/>
              <w:marTop w:val="0"/>
              <w:marBottom w:val="0"/>
              <w:divBdr>
                <w:top w:val="none" w:sz="0" w:space="0" w:color="auto"/>
                <w:left w:val="none" w:sz="0" w:space="0" w:color="auto"/>
                <w:bottom w:val="none" w:sz="0" w:space="0" w:color="auto"/>
                <w:right w:val="none" w:sz="0" w:space="0" w:color="auto"/>
              </w:divBdr>
            </w:div>
            <w:div w:id="1713966379">
              <w:marLeft w:val="0"/>
              <w:marRight w:val="0"/>
              <w:marTop w:val="0"/>
              <w:marBottom w:val="0"/>
              <w:divBdr>
                <w:top w:val="none" w:sz="0" w:space="0" w:color="auto"/>
                <w:left w:val="none" w:sz="0" w:space="0" w:color="auto"/>
                <w:bottom w:val="none" w:sz="0" w:space="0" w:color="auto"/>
                <w:right w:val="none" w:sz="0" w:space="0" w:color="auto"/>
              </w:divBdr>
            </w:div>
            <w:div w:id="788738154">
              <w:marLeft w:val="0"/>
              <w:marRight w:val="0"/>
              <w:marTop w:val="0"/>
              <w:marBottom w:val="0"/>
              <w:divBdr>
                <w:top w:val="none" w:sz="0" w:space="0" w:color="auto"/>
                <w:left w:val="none" w:sz="0" w:space="0" w:color="auto"/>
                <w:bottom w:val="none" w:sz="0" w:space="0" w:color="auto"/>
                <w:right w:val="none" w:sz="0" w:space="0" w:color="auto"/>
              </w:divBdr>
            </w:div>
            <w:div w:id="1869876977">
              <w:marLeft w:val="0"/>
              <w:marRight w:val="0"/>
              <w:marTop w:val="0"/>
              <w:marBottom w:val="0"/>
              <w:divBdr>
                <w:top w:val="none" w:sz="0" w:space="0" w:color="auto"/>
                <w:left w:val="none" w:sz="0" w:space="0" w:color="auto"/>
                <w:bottom w:val="none" w:sz="0" w:space="0" w:color="auto"/>
                <w:right w:val="none" w:sz="0" w:space="0" w:color="auto"/>
              </w:divBdr>
            </w:div>
            <w:div w:id="1355309590">
              <w:marLeft w:val="0"/>
              <w:marRight w:val="0"/>
              <w:marTop w:val="0"/>
              <w:marBottom w:val="0"/>
              <w:divBdr>
                <w:top w:val="none" w:sz="0" w:space="0" w:color="auto"/>
                <w:left w:val="none" w:sz="0" w:space="0" w:color="auto"/>
                <w:bottom w:val="none" w:sz="0" w:space="0" w:color="auto"/>
                <w:right w:val="none" w:sz="0" w:space="0" w:color="auto"/>
              </w:divBdr>
            </w:div>
            <w:div w:id="468593631">
              <w:marLeft w:val="0"/>
              <w:marRight w:val="0"/>
              <w:marTop w:val="0"/>
              <w:marBottom w:val="0"/>
              <w:divBdr>
                <w:top w:val="none" w:sz="0" w:space="0" w:color="auto"/>
                <w:left w:val="none" w:sz="0" w:space="0" w:color="auto"/>
                <w:bottom w:val="none" w:sz="0" w:space="0" w:color="auto"/>
                <w:right w:val="none" w:sz="0" w:space="0" w:color="auto"/>
              </w:divBdr>
            </w:div>
            <w:div w:id="805899340">
              <w:marLeft w:val="0"/>
              <w:marRight w:val="0"/>
              <w:marTop w:val="0"/>
              <w:marBottom w:val="0"/>
              <w:divBdr>
                <w:top w:val="none" w:sz="0" w:space="0" w:color="auto"/>
                <w:left w:val="none" w:sz="0" w:space="0" w:color="auto"/>
                <w:bottom w:val="none" w:sz="0" w:space="0" w:color="auto"/>
                <w:right w:val="none" w:sz="0" w:space="0" w:color="auto"/>
              </w:divBdr>
            </w:div>
            <w:div w:id="1516766685">
              <w:marLeft w:val="0"/>
              <w:marRight w:val="0"/>
              <w:marTop w:val="0"/>
              <w:marBottom w:val="0"/>
              <w:divBdr>
                <w:top w:val="none" w:sz="0" w:space="0" w:color="auto"/>
                <w:left w:val="none" w:sz="0" w:space="0" w:color="auto"/>
                <w:bottom w:val="none" w:sz="0" w:space="0" w:color="auto"/>
                <w:right w:val="none" w:sz="0" w:space="0" w:color="auto"/>
              </w:divBdr>
            </w:div>
            <w:div w:id="1983926320">
              <w:marLeft w:val="0"/>
              <w:marRight w:val="0"/>
              <w:marTop w:val="0"/>
              <w:marBottom w:val="0"/>
              <w:divBdr>
                <w:top w:val="none" w:sz="0" w:space="0" w:color="auto"/>
                <w:left w:val="none" w:sz="0" w:space="0" w:color="auto"/>
                <w:bottom w:val="none" w:sz="0" w:space="0" w:color="auto"/>
                <w:right w:val="none" w:sz="0" w:space="0" w:color="auto"/>
              </w:divBdr>
            </w:div>
            <w:div w:id="1427113247">
              <w:marLeft w:val="0"/>
              <w:marRight w:val="0"/>
              <w:marTop w:val="0"/>
              <w:marBottom w:val="0"/>
              <w:divBdr>
                <w:top w:val="none" w:sz="0" w:space="0" w:color="auto"/>
                <w:left w:val="none" w:sz="0" w:space="0" w:color="auto"/>
                <w:bottom w:val="none" w:sz="0" w:space="0" w:color="auto"/>
                <w:right w:val="none" w:sz="0" w:space="0" w:color="auto"/>
              </w:divBdr>
            </w:div>
            <w:div w:id="61177831">
              <w:marLeft w:val="0"/>
              <w:marRight w:val="0"/>
              <w:marTop w:val="0"/>
              <w:marBottom w:val="0"/>
              <w:divBdr>
                <w:top w:val="none" w:sz="0" w:space="0" w:color="auto"/>
                <w:left w:val="none" w:sz="0" w:space="0" w:color="auto"/>
                <w:bottom w:val="none" w:sz="0" w:space="0" w:color="auto"/>
                <w:right w:val="none" w:sz="0" w:space="0" w:color="auto"/>
              </w:divBdr>
            </w:div>
            <w:div w:id="1687487609">
              <w:marLeft w:val="0"/>
              <w:marRight w:val="0"/>
              <w:marTop w:val="0"/>
              <w:marBottom w:val="0"/>
              <w:divBdr>
                <w:top w:val="none" w:sz="0" w:space="0" w:color="auto"/>
                <w:left w:val="none" w:sz="0" w:space="0" w:color="auto"/>
                <w:bottom w:val="none" w:sz="0" w:space="0" w:color="auto"/>
                <w:right w:val="none" w:sz="0" w:space="0" w:color="auto"/>
              </w:divBdr>
            </w:div>
            <w:div w:id="729495079">
              <w:marLeft w:val="0"/>
              <w:marRight w:val="0"/>
              <w:marTop w:val="0"/>
              <w:marBottom w:val="0"/>
              <w:divBdr>
                <w:top w:val="none" w:sz="0" w:space="0" w:color="auto"/>
                <w:left w:val="none" w:sz="0" w:space="0" w:color="auto"/>
                <w:bottom w:val="none" w:sz="0" w:space="0" w:color="auto"/>
                <w:right w:val="none" w:sz="0" w:space="0" w:color="auto"/>
              </w:divBdr>
            </w:div>
            <w:div w:id="557589303">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09886222">
              <w:marLeft w:val="0"/>
              <w:marRight w:val="0"/>
              <w:marTop w:val="0"/>
              <w:marBottom w:val="0"/>
              <w:divBdr>
                <w:top w:val="none" w:sz="0" w:space="0" w:color="auto"/>
                <w:left w:val="none" w:sz="0" w:space="0" w:color="auto"/>
                <w:bottom w:val="none" w:sz="0" w:space="0" w:color="auto"/>
                <w:right w:val="none" w:sz="0" w:space="0" w:color="auto"/>
              </w:divBdr>
            </w:div>
            <w:div w:id="1796370781">
              <w:marLeft w:val="0"/>
              <w:marRight w:val="0"/>
              <w:marTop w:val="0"/>
              <w:marBottom w:val="0"/>
              <w:divBdr>
                <w:top w:val="none" w:sz="0" w:space="0" w:color="auto"/>
                <w:left w:val="none" w:sz="0" w:space="0" w:color="auto"/>
                <w:bottom w:val="none" w:sz="0" w:space="0" w:color="auto"/>
                <w:right w:val="none" w:sz="0" w:space="0" w:color="auto"/>
              </w:divBdr>
            </w:div>
            <w:div w:id="852917786">
              <w:marLeft w:val="0"/>
              <w:marRight w:val="0"/>
              <w:marTop w:val="0"/>
              <w:marBottom w:val="0"/>
              <w:divBdr>
                <w:top w:val="none" w:sz="0" w:space="0" w:color="auto"/>
                <w:left w:val="none" w:sz="0" w:space="0" w:color="auto"/>
                <w:bottom w:val="none" w:sz="0" w:space="0" w:color="auto"/>
                <w:right w:val="none" w:sz="0" w:space="0" w:color="auto"/>
              </w:divBdr>
            </w:div>
            <w:div w:id="1674989072">
              <w:marLeft w:val="0"/>
              <w:marRight w:val="0"/>
              <w:marTop w:val="0"/>
              <w:marBottom w:val="0"/>
              <w:divBdr>
                <w:top w:val="none" w:sz="0" w:space="0" w:color="auto"/>
                <w:left w:val="none" w:sz="0" w:space="0" w:color="auto"/>
                <w:bottom w:val="none" w:sz="0" w:space="0" w:color="auto"/>
                <w:right w:val="none" w:sz="0" w:space="0" w:color="auto"/>
              </w:divBdr>
            </w:div>
            <w:div w:id="1383864664">
              <w:marLeft w:val="0"/>
              <w:marRight w:val="0"/>
              <w:marTop w:val="0"/>
              <w:marBottom w:val="0"/>
              <w:divBdr>
                <w:top w:val="none" w:sz="0" w:space="0" w:color="auto"/>
                <w:left w:val="none" w:sz="0" w:space="0" w:color="auto"/>
                <w:bottom w:val="none" w:sz="0" w:space="0" w:color="auto"/>
                <w:right w:val="none" w:sz="0" w:space="0" w:color="auto"/>
              </w:divBdr>
            </w:div>
            <w:div w:id="1400395814">
              <w:marLeft w:val="0"/>
              <w:marRight w:val="0"/>
              <w:marTop w:val="0"/>
              <w:marBottom w:val="0"/>
              <w:divBdr>
                <w:top w:val="none" w:sz="0" w:space="0" w:color="auto"/>
                <w:left w:val="none" w:sz="0" w:space="0" w:color="auto"/>
                <w:bottom w:val="none" w:sz="0" w:space="0" w:color="auto"/>
                <w:right w:val="none" w:sz="0" w:space="0" w:color="auto"/>
              </w:divBdr>
            </w:div>
            <w:div w:id="1424380066">
              <w:marLeft w:val="0"/>
              <w:marRight w:val="0"/>
              <w:marTop w:val="0"/>
              <w:marBottom w:val="0"/>
              <w:divBdr>
                <w:top w:val="none" w:sz="0" w:space="0" w:color="auto"/>
                <w:left w:val="none" w:sz="0" w:space="0" w:color="auto"/>
                <w:bottom w:val="none" w:sz="0" w:space="0" w:color="auto"/>
                <w:right w:val="none" w:sz="0" w:space="0" w:color="auto"/>
              </w:divBdr>
            </w:div>
            <w:div w:id="62336490">
              <w:marLeft w:val="0"/>
              <w:marRight w:val="0"/>
              <w:marTop w:val="0"/>
              <w:marBottom w:val="0"/>
              <w:divBdr>
                <w:top w:val="none" w:sz="0" w:space="0" w:color="auto"/>
                <w:left w:val="none" w:sz="0" w:space="0" w:color="auto"/>
                <w:bottom w:val="none" w:sz="0" w:space="0" w:color="auto"/>
                <w:right w:val="none" w:sz="0" w:space="0" w:color="auto"/>
              </w:divBdr>
            </w:div>
            <w:div w:id="250353265">
              <w:marLeft w:val="0"/>
              <w:marRight w:val="0"/>
              <w:marTop w:val="0"/>
              <w:marBottom w:val="0"/>
              <w:divBdr>
                <w:top w:val="none" w:sz="0" w:space="0" w:color="auto"/>
                <w:left w:val="none" w:sz="0" w:space="0" w:color="auto"/>
                <w:bottom w:val="none" w:sz="0" w:space="0" w:color="auto"/>
                <w:right w:val="none" w:sz="0" w:space="0" w:color="auto"/>
              </w:divBdr>
            </w:div>
            <w:div w:id="2125809454">
              <w:marLeft w:val="0"/>
              <w:marRight w:val="0"/>
              <w:marTop w:val="0"/>
              <w:marBottom w:val="0"/>
              <w:divBdr>
                <w:top w:val="none" w:sz="0" w:space="0" w:color="auto"/>
                <w:left w:val="none" w:sz="0" w:space="0" w:color="auto"/>
                <w:bottom w:val="none" w:sz="0" w:space="0" w:color="auto"/>
                <w:right w:val="none" w:sz="0" w:space="0" w:color="auto"/>
              </w:divBdr>
            </w:div>
            <w:div w:id="1151556900">
              <w:marLeft w:val="0"/>
              <w:marRight w:val="0"/>
              <w:marTop w:val="0"/>
              <w:marBottom w:val="0"/>
              <w:divBdr>
                <w:top w:val="none" w:sz="0" w:space="0" w:color="auto"/>
                <w:left w:val="none" w:sz="0" w:space="0" w:color="auto"/>
                <w:bottom w:val="none" w:sz="0" w:space="0" w:color="auto"/>
                <w:right w:val="none" w:sz="0" w:space="0" w:color="auto"/>
              </w:divBdr>
            </w:div>
            <w:div w:id="1545023340">
              <w:marLeft w:val="0"/>
              <w:marRight w:val="0"/>
              <w:marTop w:val="0"/>
              <w:marBottom w:val="0"/>
              <w:divBdr>
                <w:top w:val="none" w:sz="0" w:space="0" w:color="auto"/>
                <w:left w:val="none" w:sz="0" w:space="0" w:color="auto"/>
                <w:bottom w:val="none" w:sz="0" w:space="0" w:color="auto"/>
                <w:right w:val="none" w:sz="0" w:space="0" w:color="auto"/>
              </w:divBdr>
            </w:div>
            <w:div w:id="1533761948">
              <w:marLeft w:val="0"/>
              <w:marRight w:val="0"/>
              <w:marTop w:val="0"/>
              <w:marBottom w:val="0"/>
              <w:divBdr>
                <w:top w:val="none" w:sz="0" w:space="0" w:color="auto"/>
                <w:left w:val="none" w:sz="0" w:space="0" w:color="auto"/>
                <w:bottom w:val="none" w:sz="0" w:space="0" w:color="auto"/>
                <w:right w:val="none" w:sz="0" w:space="0" w:color="auto"/>
              </w:divBdr>
            </w:div>
            <w:div w:id="1610425958">
              <w:marLeft w:val="0"/>
              <w:marRight w:val="0"/>
              <w:marTop w:val="0"/>
              <w:marBottom w:val="0"/>
              <w:divBdr>
                <w:top w:val="none" w:sz="0" w:space="0" w:color="auto"/>
                <w:left w:val="none" w:sz="0" w:space="0" w:color="auto"/>
                <w:bottom w:val="none" w:sz="0" w:space="0" w:color="auto"/>
                <w:right w:val="none" w:sz="0" w:space="0" w:color="auto"/>
              </w:divBdr>
            </w:div>
            <w:div w:id="392584002">
              <w:marLeft w:val="0"/>
              <w:marRight w:val="0"/>
              <w:marTop w:val="0"/>
              <w:marBottom w:val="0"/>
              <w:divBdr>
                <w:top w:val="none" w:sz="0" w:space="0" w:color="auto"/>
                <w:left w:val="none" w:sz="0" w:space="0" w:color="auto"/>
                <w:bottom w:val="none" w:sz="0" w:space="0" w:color="auto"/>
                <w:right w:val="none" w:sz="0" w:space="0" w:color="auto"/>
              </w:divBdr>
            </w:div>
            <w:div w:id="220025887">
              <w:marLeft w:val="0"/>
              <w:marRight w:val="0"/>
              <w:marTop w:val="0"/>
              <w:marBottom w:val="0"/>
              <w:divBdr>
                <w:top w:val="none" w:sz="0" w:space="0" w:color="auto"/>
                <w:left w:val="none" w:sz="0" w:space="0" w:color="auto"/>
                <w:bottom w:val="none" w:sz="0" w:space="0" w:color="auto"/>
                <w:right w:val="none" w:sz="0" w:space="0" w:color="auto"/>
              </w:divBdr>
            </w:div>
            <w:div w:id="1446582483">
              <w:marLeft w:val="0"/>
              <w:marRight w:val="0"/>
              <w:marTop w:val="0"/>
              <w:marBottom w:val="0"/>
              <w:divBdr>
                <w:top w:val="none" w:sz="0" w:space="0" w:color="auto"/>
                <w:left w:val="none" w:sz="0" w:space="0" w:color="auto"/>
                <w:bottom w:val="none" w:sz="0" w:space="0" w:color="auto"/>
                <w:right w:val="none" w:sz="0" w:space="0" w:color="auto"/>
              </w:divBdr>
            </w:div>
            <w:div w:id="1931305477">
              <w:marLeft w:val="0"/>
              <w:marRight w:val="0"/>
              <w:marTop w:val="0"/>
              <w:marBottom w:val="0"/>
              <w:divBdr>
                <w:top w:val="none" w:sz="0" w:space="0" w:color="auto"/>
                <w:left w:val="none" w:sz="0" w:space="0" w:color="auto"/>
                <w:bottom w:val="none" w:sz="0" w:space="0" w:color="auto"/>
                <w:right w:val="none" w:sz="0" w:space="0" w:color="auto"/>
              </w:divBdr>
            </w:div>
            <w:div w:id="1963461302">
              <w:marLeft w:val="0"/>
              <w:marRight w:val="0"/>
              <w:marTop w:val="0"/>
              <w:marBottom w:val="0"/>
              <w:divBdr>
                <w:top w:val="none" w:sz="0" w:space="0" w:color="auto"/>
                <w:left w:val="none" w:sz="0" w:space="0" w:color="auto"/>
                <w:bottom w:val="none" w:sz="0" w:space="0" w:color="auto"/>
                <w:right w:val="none" w:sz="0" w:space="0" w:color="auto"/>
              </w:divBdr>
            </w:div>
            <w:div w:id="1835492204">
              <w:marLeft w:val="0"/>
              <w:marRight w:val="0"/>
              <w:marTop w:val="0"/>
              <w:marBottom w:val="0"/>
              <w:divBdr>
                <w:top w:val="none" w:sz="0" w:space="0" w:color="auto"/>
                <w:left w:val="none" w:sz="0" w:space="0" w:color="auto"/>
                <w:bottom w:val="none" w:sz="0" w:space="0" w:color="auto"/>
                <w:right w:val="none" w:sz="0" w:space="0" w:color="auto"/>
              </w:divBdr>
            </w:div>
            <w:div w:id="1405102796">
              <w:marLeft w:val="0"/>
              <w:marRight w:val="0"/>
              <w:marTop w:val="0"/>
              <w:marBottom w:val="0"/>
              <w:divBdr>
                <w:top w:val="none" w:sz="0" w:space="0" w:color="auto"/>
                <w:left w:val="none" w:sz="0" w:space="0" w:color="auto"/>
                <w:bottom w:val="none" w:sz="0" w:space="0" w:color="auto"/>
                <w:right w:val="none" w:sz="0" w:space="0" w:color="auto"/>
              </w:divBdr>
            </w:div>
            <w:div w:id="2031255541">
              <w:marLeft w:val="0"/>
              <w:marRight w:val="0"/>
              <w:marTop w:val="0"/>
              <w:marBottom w:val="0"/>
              <w:divBdr>
                <w:top w:val="none" w:sz="0" w:space="0" w:color="auto"/>
                <w:left w:val="none" w:sz="0" w:space="0" w:color="auto"/>
                <w:bottom w:val="none" w:sz="0" w:space="0" w:color="auto"/>
                <w:right w:val="none" w:sz="0" w:space="0" w:color="auto"/>
              </w:divBdr>
            </w:div>
            <w:div w:id="300187275">
              <w:marLeft w:val="0"/>
              <w:marRight w:val="0"/>
              <w:marTop w:val="0"/>
              <w:marBottom w:val="0"/>
              <w:divBdr>
                <w:top w:val="none" w:sz="0" w:space="0" w:color="auto"/>
                <w:left w:val="none" w:sz="0" w:space="0" w:color="auto"/>
                <w:bottom w:val="none" w:sz="0" w:space="0" w:color="auto"/>
                <w:right w:val="none" w:sz="0" w:space="0" w:color="auto"/>
              </w:divBdr>
            </w:div>
            <w:div w:id="1085539810">
              <w:marLeft w:val="0"/>
              <w:marRight w:val="0"/>
              <w:marTop w:val="0"/>
              <w:marBottom w:val="0"/>
              <w:divBdr>
                <w:top w:val="none" w:sz="0" w:space="0" w:color="auto"/>
                <w:left w:val="none" w:sz="0" w:space="0" w:color="auto"/>
                <w:bottom w:val="none" w:sz="0" w:space="0" w:color="auto"/>
                <w:right w:val="none" w:sz="0" w:space="0" w:color="auto"/>
              </w:divBdr>
            </w:div>
            <w:div w:id="968243670">
              <w:marLeft w:val="0"/>
              <w:marRight w:val="0"/>
              <w:marTop w:val="0"/>
              <w:marBottom w:val="0"/>
              <w:divBdr>
                <w:top w:val="none" w:sz="0" w:space="0" w:color="auto"/>
                <w:left w:val="none" w:sz="0" w:space="0" w:color="auto"/>
                <w:bottom w:val="none" w:sz="0" w:space="0" w:color="auto"/>
                <w:right w:val="none" w:sz="0" w:space="0" w:color="auto"/>
              </w:divBdr>
            </w:div>
            <w:div w:id="1542474244">
              <w:marLeft w:val="0"/>
              <w:marRight w:val="0"/>
              <w:marTop w:val="0"/>
              <w:marBottom w:val="0"/>
              <w:divBdr>
                <w:top w:val="none" w:sz="0" w:space="0" w:color="auto"/>
                <w:left w:val="none" w:sz="0" w:space="0" w:color="auto"/>
                <w:bottom w:val="none" w:sz="0" w:space="0" w:color="auto"/>
                <w:right w:val="none" w:sz="0" w:space="0" w:color="auto"/>
              </w:divBdr>
            </w:div>
            <w:div w:id="326179518">
              <w:marLeft w:val="0"/>
              <w:marRight w:val="0"/>
              <w:marTop w:val="0"/>
              <w:marBottom w:val="0"/>
              <w:divBdr>
                <w:top w:val="none" w:sz="0" w:space="0" w:color="auto"/>
                <w:left w:val="none" w:sz="0" w:space="0" w:color="auto"/>
                <w:bottom w:val="none" w:sz="0" w:space="0" w:color="auto"/>
                <w:right w:val="none" w:sz="0" w:space="0" w:color="auto"/>
              </w:divBdr>
            </w:div>
            <w:div w:id="1956398991">
              <w:marLeft w:val="0"/>
              <w:marRight w:val="0"/>
              <w:marTop w:val="0"/>
              <w:marBottom w:val="0"/>
              <w:divBdr>
                <w:top w:val="none" w:sz="0" w:space="0" w:color="auto"/>
                <w:left w:val="none" w:sz="0" w:space="0" w:color="auto"/>
                <w:bottom w:val="none" w:sz="0" w:space="0" w:color="auto"/>
                <w:right w:val="none" w:sz="0" w:space="0" w:color="auto"/>
              </w:divBdr>
            </w:div>
            <w:div w:id="1486895972">
              <w:marLeft w:val="0"/>
              <w:marRight w:val="0"/>
              <w:marTop w:val="0"/>
              <w:marBottom w:val="0"/>
              <w:divBdr>
                <w:top w:val="none" w:sz="0" w:space="0" w:color="auto"/>
                <w:left w:val="none" w:sz="0" w:space="0" w:color="auto"/>
                <w:bottom w:val="none" w:sz="0" w:space="0" w:color="auto"/>
                <w:right w:val="none" w:sz="0" w:space="0" w:color="auto"/>
              </w:divBdr>
            </w:div>
            <w:div w:id="78210284">
              <w:marLeft w:val="0"/>
              <w:marRight w:val="0"/>
              <w:marTop w:val="0"/>
              <w:marBottom w:val="0"/>
              <w:divBdr>
                <w:top w:val="none" w:sz="0" w:space="0" w:color="auto"/>
                <w:left w:val="none" w:sz="0" w:space="0" w:color="auto"/>
                <w:bottom w:val="none" w:sz="0" w:space="0" w:color="auto"/>
                <w:right w:val="none" w:sz="0" w:space="0" w:color="auto"/>
              </w:divBdr>
            </w:div>
            <w:div w:id="1731807990">
              <w:marLeft w:val="0"/>
              <w:marRight w:val="0"/>
              <w:marTop w:val="0"/>
              <w:marBottom w:val="0"/>
              <w:divBdr>
                <w:top w:val="none" w:sz="0" w:space="0" w:color="auto"/>
                <w:left w:val="none" w:sz="0" w:space="0" w:color="auto"/>
                <w:bottom w:val="none" w:sz="0" w:space="0" w:color="auto"/>
                <w:right w:val="none" w:sz="0" w:space="0" w:color="auto"/>
              </w:divBdr>
            </w:div>
            <w:div w:id="1489830991">
              <w:marLeft w:val="0"/>
              <w:marRight w:val="0"/>
              <w:marTop w:val="0"/>
              <w:marBottom w:val="0"/>
              <w:divBdr>
                <w:top w:val="none" w:sz="0" w:space="0" w:color="auto"/>
                <w:left w:val="none" w:sz="0" w:space="0" w:color="auto"/>
                <w:bottom w:val="none" w:sz="0" w:space="0" w:color="auto"/>
                <w:right w:val="none" w:sz="0" w:space="0" w:color="auto"/>
              </w:divBdr>
            </w:div>
            <w:div w:id="1623489913">
              <w:marLeft w:val="0"/>
              <w:marRight w:val="0"/>
              <w:marTop w:val="0"/>
              <w:marBottom w:val="0"/>
              <w:divBdr>
                <w:top w:val="none" w:sz="0" w:space="0" w:color="auto"/>
                <w:left w:val="none" w:sz="0" w:space="0" w:color="auto"/>
                <w:bottom w:val="none" w:sz="0" w:space="0" w:color="auto"/>
                <w:right w:val="none" w:sz="0" w:space="0" w:color="auto"/>
              </w:divBdr>
            </w:div>
            <w:div w:id="894005769">
              <w:marLeft w:val="0"/>
              <w:marRight w:val="0"/>
              <w:marTop w:val="0"/>
              <w:marBottom w:val="0"/>
              <w:divBdr>
                <w:top w:val="none" w:sz="0" w:space="0" w:color="auto"/>
                <w:left w:val="none" w:sz="0" w:space="0" w:color="auto"/>
                <w:bottom w:val="none" w:sz="0" w:space="0" w:color="auto"/>
                <w:right w:val="none" w:sz="0" w:space="0" w:color="auto"/>
              </w:divBdr>
            </w:div>
            <w:div w:id="1781799445">
              <w:marLeft w:val="0"/>
              <w:marRight w:val="0"/>
              <w:marTop w:val="0"/>
              <w:marBottom w:val="0"/>
              <w:divBdr>
                <w:top w:val="none" w:sz="0" w:space="0" w:color="auto"/>
                <w:left w:val="none" w:sz="0" w:space="0" w:color="auto"/>
                <w:bottom w:val="none" w:sz="0" w:space="0" w:color="auto"/>
                <w:right w:val="none" w:sz="0" w:space="0" w:color="auto"/>
              </w:divBdr>
            </w:div>
            <w:div w:id="692077528">
              <w:marLeft w:val="0"/>
              <w:marRight w:val="0"/>
              <w:marTop w:val="0"/>
              <w:marBottom w:val="0"/>
              <w:divBdr>
                <w:top w:val="none" w:sz="0" w:space="0" w:color="auto"/>
                <w:left w:val="none" w:sz="0" w:space="0" w:color="auto"/>
                <w:bottom w:val="none" w:sz="0" w:space="0" w:color="auto"/>
                <w:right w:val="none" w:sz="0" w:space="0" w:color="auto"/>
              </w:divBdr>
            </w:div>
            <w:div w:id="1213466588">
              <w:marLeft w:val="0"/>
              <w:marRight w:val="0"/>
              <w:marTop w:val="0"/>
              <w:marBottom w:val="0"/>
              <w:divBdr>
                <w:top w:val="none" w:sz="0" w:space="0" w:color="auto"/>
                <w:left w:val="none" w:sz="0" w:space="0" w:color="auto"/>
                <w:bottom w:val="none" w:sz="0" w:space="0" w:color="auto"/>
                <w:right w:val="none" w:sz="0" w:space="0" w:color="auto"/>
              </w:divBdr>
            </w:div>
            <w:div w:id="63530250">
              <w:marLeft w:val="0"/>
              <w:marRight w:val="0"/>
              <w:marTop w:val="0"/>
              <w:marBottom w:val="0"/>
              <w:divBdr>
                <w:top w:val="none" w:sz="0" w:space="0" w:color="auto"/>
                <w:left w:val="none" w:sz="0" w:space="0" w:color="auto"/>
                <w:bottom w:val="none" w:sz="0" w:space="0" w:color="auto"/>
                <w:right w:val="none" w:sz="0" w:space="0" w:color="auto"/>
              </w:divBdr>
            </w:div>
            <w:div w:id="1213150624">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380372496">
              <w:marLeft w:val="0"/>
              <w:marRight w:val="0"/>
              <w:marTop w:val="0"/>
              <w:marBottom w:val="0"/>
              <w:divBdr>
                <w:top w:val="none" w:sz="0" w:space="0" w:color="auto"/>
                <w:left w:val="none" w:sz="0" w:space="0" w:color="auto"/>
                <w:bottom w:val="none" w:sz="0" w:space="0" w:color="auto"/>
                <w:right w:val="none" w:sz="0" w:space="0" w:color="auto"/>
              </w:divBdr>
            </w:div>
            <w:div w:id="4586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4184">
      <w:bodyDiv w:val="1"/>
      <w:marLeft w:val="0"/>
      <w:marRight w:val="0"/>
      <w:marTop w:val="0"/>
      <w:marBottom w:val="0"/>
      <w:divBdr>
        <w:top w:val="none" w:sz="0" w:space="0" w:color="auto"/>
        <w:left w:val="none" w:sz="0" w:space="0" w:color="auto"/>
        <w:bottom w:val="none" w:sz="0" w:space="0" w:color="auto"/>
        <w:right w:val="none" w:sz="0" w:space="0" w:color="auto"/>
      </w:divBdr>
      <w:divsChild>
        <w:div w:id="1974947329">
          <w:marLeft w:val="0"/>
          <w:marRight w:val="0"/>
          <w:marTop w:val="0"/>
          <w:marBottom w:val="0"/>
          <w:divBdr>
            <w:top w:val="none" w:sz="0" w:space="0" w:color="auto"/>
            <w:left w:val="none" w:sz="0" w:space="0" w:color="auto"/>
            <w:bottom w:val="none" w:sz="0" w:space="0" w:color="auto"/>
            <w:right w:val="none" w:sz="0" w:space="0" w:color="auto"/>
          </w:divBdr>
          <w:divsChild>
            <w:div w:id="681708810">
              <w:marLeft w:val="0"/>
              <w:marRight w:val="0"/>
              <w:marTop w:val="0"/>
              <w:marBottom w:val="0"/>
              <w:divBdr>
                <w:top w:val="none" w:sz="0" w:space="0" w:color="auto"/>
                <w:left w:val="none" w:sz="0" w:space="0" w:color="auto"/>
                <w:bottom w:val="none" w:sz="0" w:space="0" w:color="auto"/>
                <w:right w:val="none" w:sz="0" w:space="0" w:color="auto"/>
              </w:divBdr>
            </w:div>
            <w:div w:id="953631450">
              <w:marLeft w:val="0"/>
              <w:marRight w:val="0"/>
              <w:marTop w:val="0"/>
              <w:marBottom w:val="0"/>
              <w:divBdr>
                <w:top w:val="none" w:sz="0" w:space="0" w:color="auto"/>
                <w:left w:val="none" w:sz="0" w:space="0" w:color="auto"/>
                <w:bottom w:val="none" w:sz="0" w:space="0" w:color="auto"/>
                <w:right w:val="none" w:sz="0" w:space="0" w:color="auto"/>
              </w:divBdr>
            </w:div>
            <w:div w:id="972712119">
              <w:marLeft w:val="0"/>
              <w:marRight w:val="0"/>
              <w:marTop w:val="0"/>
              <w:marBottom w:val="0"/>
              <w:divBdr>
                <w:top w:val="none" w:sz="0" w:space="0" w:color="auto"/>
                <w:left w:val="none" w:sz="0" w:space="0" w:color="auto"/>
                <w:bottom w:val="none" w:sz="0" w:space="0" w:color="auto"/>
                <w:right w:val="none" w:sz="0" w:space="0" w:color="auto"/>
              </w:divBdr>
            </w:div>
            <w:div w:id="1535465630">
              <w:marLeft w:val="0"/>
              <w:marRight w:val="0"/>
              <w:marTop w:val="0"/>
              <w:marBottom w:val="0"/>
              <w:divBdr>
                <w:top w:val="none" w:sz="0" w:space="0" w:color="auto"/>
                <w:left w:val="none" w:sz="0" w:space="0" w:color="auto"/>
                <w:bottom w:val="none" w:sz="0" w:space="0" w:color="auto"/>
                <w:right w:val="none" w:sz="0" w:space="0" w:color="auto"/>
              </w:divBdr>
            </w:div>
            <w:div w:id="1333874336">
              <w:marLeft w:val="0"/>
              <w:marRight w:val="0"/>
              <w:marTop w:val="0"/>
              <w:marBottom w:val="0"/>
              <w:divBdr>
                <w:top w:val="none" w:sz="0" w:space="0" w:color="auto"/>
                <w:left w:val="none" w:sz="0" w:space="0" w:color="auto"/>
                <w:bottom w:val="none" w:sz="0" w:space="0" w:color="auto"/>
                <w:right w:val="none" w:sz="0" w:space="0" w:color="auto"/>
              </w:divBdr>
            </w:div>
            <w:div w:id="1901211189">
              <w:marLeft w:val="0"/>
              <w:marRight w:val="0"/>
              <w:marTop w:val="0"/>
              <w:marBottom w:val="0"/>
              <w:divBdr>
                <w:top w:val="none" w:sz="0" w:space="0" w:color="auto"/>
                <w:left w:val="none" w:sz="0" w:space="0" w:color="auto"/>
                <w:bottom w:val="none" w:sz="0" w:space="0" w:color="auto"/>
                <w:right w:val="none" w:sz="0" w:space="0" w:color="auto"/>
              </w:divBdr>
            </w:div>
            <w:div w:id="1212956928">
              <w:marLeft w:val="0"/>
              <w:marRight w:val="0"/>
              <w:marTop w:val="0"/>
              <w:marBottom w:val="0"/>
              <w:divBdr>
                <w:top w:val="none" w:sz="0" w:space="0" w:color="auto"/>
                <w:left w:val="none" w:sz="0" w:space="0" w:color="auto"/>
                <w:bottom w:val="none" w:sz="0" w:space="0" w:color="auto"/>
                <w:right w:val="none" w:sz="0" w:space="0" w:color="auto"/>
              </w:divBdr>
            </w:div>
            <w:div w:id="780077654">
              <w:marLeft w:val="0"/>
              <w:marRight w:val="0"/>
              <w:marTop w:val="0"/>
              <w:marBottom w:val="0"/>
              <w:divBdr>
                <w:top w:val="none" w:sz="0" w:space="0" w:color="auto"/>
                <w:left w:val="none" w:sz="0" w:space="0" w:color="auto"/>
                <w:bottom w:val="none" w:sz="0" w:space="0" w:color="auto"/>
                <w:right w:val="none" w:sz="0" w:space="0" w:color="auto"/>
              </w:divBdr>
            </w:div>
            <w:div w:id="500701823">
              <w:marLeft w:val="0"/>
              <w:marRight w:val="0"/>
              <w:marTop w:val="0"/>
              <w:marBottom w:val="0"/>
              <w:divBdr>
                <w:top w:val="none" w:sz="0" w:space="0" w:color="auto"/>
                <w:left w:val="none" w:sz="0" w:space="0" w:color="auto"/>
                <w:bottom w:val="none" w:sz="0" w:space="0" w:color="auto"/>
                <w:right w:val="none" w:sz="0" w:space="0" w:color="auto"/>
              </w:divBdr>
            </w:div>
            <w:div w:id="2009408660">
              <w:marLeft w:val="0"/>
              <w:marRight w:val="0"/>
              <w:marTop w:val="0"/>
              <w:marBottom w:val="0"/>
              <w:divBdr>
                <w:top w:val="none" w:sz="0" w:space="0" w:color="auto"/>
                <w:left w:val="none" w:sz="0" w:space="0" w:color="auto"/>
                <w:bottom w:val="none" w:sz="0" w:space="0" w:color="auto"/>
                <w:right w:val="none" w:sz="0" w:space="0" w:color="auto"/>
              </w:divBdr>
            </w:div>
            <w:div w:id="1589999341">
              <w:marLeft w:val="0"/>
              <w:marRight w:val="0"/>
              <w:marTop w:val="0"/>
              <w:marBottom w:val="0"/>
              <w:divBdr>
                <w:top w:val="none" w:sz="0" w:space="0" w:color="auto"/>
                <w:left w:val="none" w:sz="0" w:space="0" w:color="auto"/>
                <w:bottom w:val="none" w:sz="0" w:space="0" w:color="auto"/>
                <w:right w:val="none" w:sz="0" w:space="0" w:color="auto"/>
              </w:divBdr>
            </w:div>
            <w:div w:id="236408135">
              <w:marLeft w:val="0"/>
              <w:marRight w:val="0"/>
              <w:marTop w:val="0"/>
              <w:marBottom w:val="0"/>
              <w:divBdr>
                <w:top w:val="none" w:sz="0" w:space="0" w:color="auto"/>
                <w:left w:val="none" w:sz="0" w:space="0" w:color="auto"/>
                <w:bottom w:val="none" w:sz="0" w:space="0" w:color="auto"/>
                <w:right w:val="none" w:sz="0" w:space="0" w:color="auto"/>
              </w:divBdr>
            </w:div>
            <w:div w:id="832380184">
              <w:marLeft w:val="0"/>
              <w:marRight w:val="0"/>
              <w:marTop w:val="0"/>
              <w:marBottom w:val="0"/>
              <w:divBdr>
                <w:top w:val="none" w:sz="0" w:space="0" w:color="auto"/>
                <w:left w:val="none" w:sz="0" w:space="0" w:color="auto"/>
                <w:bottom w:val="none" w:sz="0" w:space="0" w:color="auto"/>
                <w:right w:val="none" w:sz="0" w:space="0" w:color="auto"/>
              </w:divBdr>
            </w:div>
            <w:div w:id="620844362">
              <w:marLeft w:val="0"/>
              <w:marRight w:val="0"/>
              <w:marTop w:val="0"/>
              <w:marBottom w:val="0"/>
              <w:divBdr>
                <w:top w:val="none" w:sz="0" w:space="0" w:color="auto"/>
                <w:left w:val="none" w:sz="0" w:space="0" w:color="auto"/>
                <w:bottom w:val="none" w:sz="0" w:space="0" w:color="auto"/>
                <w:right w:val="none" w:sz="0" w:space="0" w:color="auto"/>
              </w:divBdr>
            </w:div>
            <w:div w:id="719399880">
              <w:marLeft w:val="0"/>
              <w:marRight w:val="0"/>
              <w:marTop w:val="0"/>
              <w:marBottom w:val="0"/>
              <w:divBdr>
                <w:top w:val="none" w:sz="0" w:space="0" w:color="auto"/>
                <w:left w:val="none" w:sz="0" w:space="0" w:color="auto"/>
                <w:bottom w:val="none" w:sz="0" w:space="0" w:color="auto"/>
                <w:right w:val="none" w:sz="0" w:space="0" w:color="auto"/>
              </w:divBdr>
            </w:div>
            <w:div w:id="594705955">
              <w:marLeft w:val="0"/>
              <w:marRight w:val="0"/>
              <w:marTop w:val="0"/>
              <w:marBottom w:val="0"/>
              <w:divBdr>
                <w:top w:val="none" w:sz="0" w:space="0" w:color="auto"/>
                <w:left w:val="none" w:sz="0" w:space="0" w:color="auto"/>
                <w:bottom w:val="none" w:sz="0" w:space="0" w:color="auto"/>
                <w:right w:val="none" w:sz="0" w:space="0" w:color="auto"/>
              </w:divBdr>
            </w:div>
            <w:div w:id="649751066">
              <w:marLeft w:val="0"/>
              <w:marRight w:val="0"/>
              <w:marTop w:val="0"/>
              <w:marBottom w:val="0"/>
              <w:divBdr>
                <w:top w:val="none" w:sz="0" w:space="0" w:color="auto"/>
                <w:left w:val="none" w:sz="0" w:space="0" w:color="auto"/>
                <w:bottom w:val="none" w:sz="0" w:space="0" w:color="auto"/>
                <w:right w:val="none" w:sz="0" w:space="0" w:color="auto"/>
              </w:divBdr>
            </w:div>
            <w:div w:id="207840873">
              <w:marLeft w:val="0"/>
              <w:marRight w:val="0"/>
              <w:marTop w:val="0"/>
              <w:marBottom w:val="0"/>
              <w:divBdr>
                <w:top w:val="none" w:sz="0" w:space="0" w:color="auto"/>
                <w:left w:val="none" w:sz="0" w:space="0" w:color="auto"/>
                <w:bottom w:val="none" w:sz="0" w:space="0" w:color="auto"/>
                <w:right w:val="none" w:sz="0" w:space="0" w:color="auto"/>
              </w:divBdr>
            </w:div>
            <w:div w:id="1617441458">
              <w:marLeft w:val="0"/>
              <w:marRight w:val="0"/>
              <w:marTop w:val="0"/>
              <w:marBottom w:val="0"/>
              <w:divBdr>
                <w:top w:val="none" w:sz="0" w:space="0" w:color="auto"/>
                <w:left w:val="none" w:sz="0" w:space="0" w:color="auto"/>
                <w:bottom w:val="none" w:sz="0" w:space="0" w:color="auto"/>
                <w:right w:val="none" w:sz="0" w:space="0" w:color="auto"/>
              </w:divBdr>
            </w:div>
            <w:div w:id="1608271465">
              <w:marLeft w:val="0"/>
              <w:marRight w:val="0"/>
              <w:marTop w:val="0"/>
              <w:marBottom w:val="0"/>
              <w:divBdr>
                <w:top w:val="none" w:sz="0" w:space="0" w:color="auto"/>
                <w:left w:val="none" w:sz="0" w:space="0" w:color="auto"/>
                <w:bottom w:val="none" w:sz="0" w:space="0" w:color="auto"/>
                <w:right w:val="none" w:sz="0" w:space="0" w:color="auto"/>
              </w:divBdr>
            </w:div>
            <w:div w:id="1214392190">
              <w:marLeft w:val="0"/>
              <w:marRight w:val="0"/>
              <w:marTop w:val="0"/>
              <w:marBottom w:val="0"/>
              <w:divBdr>
                <w:top w:val="none" w:sz="0" w:space="0" w:color="auto"/>
                <w:left w:val="none" w:sz="0" w:space="0" w:color="auto"/>
                <w:bottom w:val="none" w:sz="0" w:space="0" w:color="auto"/>
                <w:right w:val="none" w:sz="0" w:space="0" w:color="auto"/>
              </w:divBdr>
            </w:div>
            <w:div w:id="474028923">
              <w:marLeft w:val="0"/>
              <w:marRight w:val="0"/>
              <w:marTop w:val="0"/>
              <w:marBottom w:val="0"/>
              <w:divBdr>
                <w:top w:val="none" w:sz="0" w:space="0" w:color="auto"/>
                <w:left w:val="none" w:sz="0" w:space="0" w:color="auto"/>
                <w:bottom w:val="none" w:sz="0" w:space="0" w:color="auto"/>
                <w:right w:val="none" w:sz="0" w:space="0" w:color="auto"/>
              </w:divBdr>
            </w:div>
            <w:div w:id="1237327687">
              <w:marLeft w:val="0"/>
              <w:marRight w:val="0"/>
              <w:marTop w:val="0"/>
              <w:marBottom w:val="0"/>
              <w:divBdr>
                <w:top w:val="none" w:sz="0" w:space="0" w:color="auto"/>
                <w:left w:val="none" w:sz="0" w:space="0" w:color="auto"/>
                <w:bottom w:val="none" w:sz="0" w:space="0" w:color="auto"/>
                <w:right w:val="none" w:sz="0" w:space="0" w:color="auto"/>
              </w:divBdr>
            </w:div>
            <w:div w:id="1740783246">
              <w:marLeft w:val="0"/>
              <w:marRight w:val="0"/>
              <w:marTop w:val="0"/>
              <w:marBottom w:val="0"/>
              <w:divBdr>
                <w:top w:val="none" w:sz="0" w:space="0" w:color="auto"/>
                <w:left w:val="none" w:sz="0" w:space="0" w:color="auto"/>
                <w:bottom w:val="none" w:sz="0" w:space="0" w:color="auto"/>
                <w:right w:val="none" w:sz="0" w:space="0" w:color="auto"/>
              </w:divBdr>
            </w:div>
            <w:div w:id="1899432201">
              <w:marLeft w:val="0"/>
              <w:marRight w:val="0"/>
              <w:marTop w:val="0"/>
              <w:marBottom w:val="0"/>
              <w:divBdr>
                <w:top w:val="none" w:sz="0" w:space="0" w:color="auto"/>
                <w:left w:val="none" w:sz="0" w:space="0" w:color="auto"/>
                <w:bottom w:val="none" w:sz="0" w:space="0" w:color="auto"/>
                <w:right w:val="none" w:sz="0" w:space="0" w:color="auto"/>
              </w:divBdr>
            </w:div>
            <w:div w:id="721827768">
              <w:marLeft w:val="0"/>
              <w:marRight w:val="0"/>
              <w:marTop w:val="0"/>
              <w:marBottom w:val="0"/>
              <w:divBdr>
                <w:top w:val="none" w:sz="0" w:space="0" w:color="auto"/>
                <w:left w:val="none" w:sz="0" w:space="0" w:color="auto"/>
                <w:bottom w:val="none" w:sz="0" w:space="0" w:color="auto"/>
                <w:right w:val="none" w:sz="0" w:space="0" w:color="auto"/>
              </w:divBdr>
            </w:div>
            <w:div w:id="814105985">
              <w:marLeft w:val="0"/>
              <w:marRight w:val="0"/>
              <w:marTop w:val="0"/>
              <w:marBottom w:val="0"/>
              <w:divBdr>
                <w:top w:val="none" w:sz="0" w:space="0" w:color="auto"/>
                <w:left w:val="none" w:sz="0" w:space="0" w:color="auto"/>
                <w:bottom w:val="none" w:sz="0" w:space="0" w:color="auto"/>
                <w:right w:val="none" w:sz="0" w:space="0" w:color="auto"/>
              </w:divBdr>
            </w:div>
            <w:div w:id="204875231">
              <w:marLeft w:val="0"/>
              <w:marRight w:val="0"/>
              <w:marTop w:val="0"/>
              <w:marBottom w:val="0"/>
              <w:divBdr>
                <w:top w:val="none" w:sz="0" w:space="0" w:color="auto"/>
                <w:left w:val="none" w:sz="0" w:space="0" w:color="auto"/>
                <w:bottom w:val="none" w:sz="0" w:space="0" w:color="auto"/>
                <w:right w:val="none" w:sz="0" w:space="0" w:color="auto"/>
              </w:divBdr>
            </w:div>
            <w:div w:id="1991329285">
              <w:marLeft w:val="0"/>
              <w:marRight w:val="0"/>
              <w:marTop w:val="0"/>
              <w:marBottom w:val="0"/>
              <w:divBdr>
                <w:top w:val="none" w:sz="0" w:space="0" w:color="auto"/>
                <w:left w:val="none" w:sz="0" w:space="0" w:color="auto"/>
                <w:bottom w:val="none" w:sz="0" w:space="0" w:color="auto"/>
                <w:right w:val="none" w:sz="0" w:space="0" w:color="auto"/>
              </w:divBdr>
            </w:div>
            <w:div w:id="1320958421">
              <w:marLeft w:val="0"/>
              <w:marRight w:val="0"/>
              <w:marTop w:val="0"/>
              <w:marBottom w:val="0"/>
              <w:divBdr>
                <w:top w:val="none" w:sz="0" w:space="0" w:color="auto"/>
                <w:left w:val="none" w:sz="0" w:space="0" w:color="auto"/>
                <w:bottom w:val="none" w:sz="0" w:space="0" w:color="auto"/>
                <w:right w:val="none" w:sz="0" w:space="0" w:color="auto"/>
              </w:divBdr>
            </w:div>
            <w:div w:id="1245649062">
              <w:marLeft w:val="0"/>
              <w:marRight w:val="0"/>
              <w:marTop w:val="0"/>
              <w:marBottom w:val="0"/>
              <w:divBdr>
                <w:top w:val="none" w:sz="0" w:space="0" w:color="auto"/>
                <w:left w:val="none" w:sz="0" w:space="0" w:color="auto"/>
                <w:bottom w:val="none" w:sz="0" w:space="0" w:color="auto"/>
                <w:right w:val="none" w:sz="0" w:space="0" w:color="auto"/>
              </w:divBdr>
            </w:div>
            <w:div w:id="373162219">
              <w:marLeft w:val="0"/>
              <w:marRight w:val="0"/>
              <w:marTop w:val="0"/>
              <w:marBottom w:val="0"/>
              <w:divBdr>
                <w:top w:val="none" w:sz="0" w:space="0" w:color="auto"/>
                <w:left w:val="none" w:sz="0" w:space="0" w:color="auto"/>
                <w:bottom w:val="none" w:sz="0" w:space="0" w:color="auto"/>
                <w:right w:val="none" w:sz="0" w:space="0" w:color="auto"/>
              </w:divBdr>
            </w:div>
            <w:div w:id="826632062">
              <w:marLeft w:val="0"/>
              <w:marRight w:val="0"/>
              <w:marTop w:val="0"/>
              <w:marBottom w:val="0"/>
              <w:divBdr>
                <w:top w:val="none" w:sz="0" w:space="0" w:color="auto"/>
                <w:left w:val="none" w:sz="0" w:space="0" w:color="auto"/>
                <w:bottom w:val="none" w:sz="0" w:space="0" w:color="auto"/>
                <w:right w:val="none" w:sz="0" w:space="0" w:color="auto"/>
              </w:divBdr>
            </w:div>
            <w:div w:id="1785996949">
              <w:marLeft w:val="0"/>
              <w:marRight w:val="0"/>
              <w:marTop w:val="0"/>
              <w:marBottom w:val="0"/>
              <w:divBdr>
                <w:top w:val="none" w:sz="0" w:space="0" w:color="auto"/>
                <w:left w:val="none" w:sz="0" w:space="0" w:color="auto"/>
                <w:bottom w:val="none" w:sz="0" w:space="0" w:color="auto"/>
                <w:right w:val="none" w:sz="0" w:space="0" w:color="auto"/>
              </w:divBdr>
            </w:div>
            <w:div w:id="1063990519">
              <w:marLeft w:val="0"/>
              <w:marRight w:val="0"/>
              <w:marTop w:val="0"/>
              <w:marBottom w:val="0"/>
              <w:divBdr>
                <w:top w:val="none" w:sz="0" w:space="0" w:color="auto"/>
                <w:left w:val="none" w:sz="0" w:space="0" w:color="auto"/>
                <w:bottom w:val="none" w:sz="0" w:space="0" w:color="auto"/>
                <w:right w:val="none" w:sz="0" w:space="0" w:color="auto"/>
              </w:divBdr>
            </w:div>
            <w:div w:id="237205067">
              <w:marLeft w:val="0"/>
              <w:marRight w:val="0"/>
              <w:marTop w:val="0"/>
              <w:marBottom w:val="0"/>
              <w:divBdr>
                <w:top w:val="none" w:sz="0" w:space="0" w:color="auto"/>
                <w:left w:val="none" w:sz="0" w:space="0" w:color="auto"/>
                <w:bottom w:val="none" w:sz="0" w:space="0" w:color="auto"/>
                <w:right w:val="none" w:sz="0" w:space="0" w:color="auto"/>
              </w:divBdr>
            </w:div>
            <w:div w:id="1136680434">
              <w:marLeft w:val="0"/>
              <w:marRight w:val="0"/>
              <w:marTop w:val="0"/>
              <w:marBottom w:val="0"/>
              <w:divBdr>
                <w:top w:val="none" w:sz="0" w:space="0" w:color="auto"/>
                <w:left w:val="none" w:sz="0" w:space="0" w:color="auto"/>
                <w:bottom w:val="none" w:sz="0" w:space="0" w:color="auto"/>
                <w:right w:val="none" w:sz="0" w:space="0" w:color="auto"/>
              </w:divBdr>
            </w:div>
            <w:div w:id="554119496">
              <w:marLeft w:val="0"/>
              <w:marRight w:val="0"/>
              <w:marTop w:val="0"/>
              <w:marBottom w:val="0"/>
              <w:divBdr>
                <w:top w:val="none" w:sz="0" w:space="0" w:color="auto"/>
                <w:left w:val="none" w:sz="0" w:space="0" w:color="auto"/>
                <w:bottom w:val="none" w:sz="0" w:space="0" w:color="auto"/>
                <w:right w:val="none" w:sz="0" w:space="0" w:color="auto"/>
              </w:divBdr>
            </w:div>
            <w:div w:id="703822758">
              <w:marLeft w:val="0"/>
              <w:marRight w:val="0"/>
              <w:marTop w:val="0"/>
              <w:marBottom w:val="0"/>
              <w:divBdr>
                <w:top w:val="none" w:sz="0" w:space="0" w:color="auto"/>
                <w:left w:val="none" w:sz="0" w:space="0" w:color="auto"/>
                <w:bottom w:val="none" w:sz="0" w:space="0" w:color="auto"/>
                <w:right w:val="none" w:sz="0" w:space="0" w:color="auto"/>
              </w:divBdr>
            </w:div>
            <w:div w:id="1169246261">
              <w:marLeft w:val="0"/>
              <w:marRight w:val="0"/>
              <w:marTop w:val="0"/>
              <w:marBottom w:val="0"/>
              <w:divBdr>
                <w:top w:val="none" w:sz="0" w:space="0" w:color="auto"/>
                <w:left w:val="none" w:sz="0" w:space="0" w:color="auto"/>
                <w:bottom w:val="none" w:sz="0" w:space="0" w:color="auto"/>
                <w:right w:val="none" w:sz="0" w:space="0" w:color="auto"/>
              </w:divBdr>
            </w:div>
            <w:div w:id="870649246">
              <w:marLeft w:val="0"/>
              <w:marRight w:val="0"/>
              <w:marTop w:val="0"/>
              <w:marBottom w:val="0"/>
              <w:divBdr>
                <w:top w:val="none" w:sz="0" w:space="0" w:color="auto"/>
                <w:left w:val="none" w:sz="0" w:space="0" w:color="auto"/>
                <w:bottom w:val="none" w:sz="0" w:space="0" w:color="auto"/>
                <w:right w:val="none" w:sz="0" w:space="0" w:color="auto"/>
              </w:divBdr>
            </w:div>
            <w:div w:id="1708875315">
              <w:marLeft w:val="0"/>
              <w:marRight w:val="0"/>
              <w:marTop w:val="0"/>
              <w:marBottom w:val="0"/>
              <w:divBdr>
                <w:top w:val="none" w:sz="0" w:space="0" w:color="auto"/>
                <w:left w:val="none" w:sz="0" w:space="0" w:color="auto"/>
                <w:bottom w:val="none" w:sz="0" w:space="0" w:color="auto"/>
                <w:right w:val="none" w:sz="0" w:space="0" w:color="auto"/>
              </w:divBdr>
            </w:div>
            <w:div w:id="2034115401">
              <w:marLeft w:val="0"/>
              <w:marRight w:val="0"/>
              <w:marTop w:val="0"/>
              <w:marBottom w:val="0"/>
              <w:divBdr>
                <w:top w:val="none" w:sz="0" w:space="0" w:color="auto"/>
                <w:left w:val="none" w:sz="0" w:space="0" w:color="auto"/>
                <w:bottom w:val="none" w:sz="0" w:space="0" w:color="auto"/>
                <w:right w:val="none" w:sz="0" w:space="0" w:color="auto"/>
              </w:divBdr>
            </w:div>
            <w:div w:id="992097891">
              <w:marLeft w:val="0"/>
              <w:marRight w:val="0"/>
              <w:marTop w:val="0"/>
              <w:marBottom w:val="0"/>
              <w:divBdr>
                <w:top w:val="none" w:sz="0" w:space="0" w:color="auto"/>
                <w:left w:val="none" w:sz="0" w:space="0" w:color="auto"/>
                <w:bottom w:val="none" w:sz="0" w:space="0" w:color="auto"/>
                <w:right w:val="none" w:sz="0" w:space="0" w:color="auto"/>
              </w:divBdr>
            </w:div>
            <w:div w:id="96752483">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215462833">
              <w:marLeft w:val="0"/>
              <w:marRight w:val="0"/>
              <w:marTop w:val="0"/>
              <w:marBottom w:val="0"/>
              <w:divBdr>
                <w:top w:val="none" w:sz="0" w:space="0" w:color="auto"/>
                <w:left w:val="none" w:sz="0" w:space="0" w:color="auto"/>
                <w:bottom w:val="none" w:sz="0" w:space="0" w:color="auto"/>
                <w:right w:val="none" w:sz="0" w:space="0" w:color="auto"/>
              </w:divBdr>
            </w:div>
            <w:div w:id="605499039">
              <w:marLeft w:val="0"/>
              <w:marRight w:val="0"/>
              <w:marTop w:val="0"/>
              <w:marBottom w:val="0"/>
              <w:divBdr>
                <w:top w:val="none" w:sz="0" w:space="0" w:color="auto"/>
                <w:left w:val="none" w:sz="0" w:space="0" w:color="auto"/>
                <w:bottom w:val="none" w:sz="0" w:space="0" w:color="auto"/>
                <w:right w:val="none" w:sz="0" w:space="0" w:color="auto"/>
              </w:divBdr>
            </w:div>
            <w:div w:id="736973146">
              <w:marLeft w:val="0"/>
              <w:marRight w:val="0"/>
              <w:marTop w:val="0"/>
              <w:marBottom w:val="0"/>
              <w:divBdr>
                <w:top w:val="none" w:sz="0" w:space="0" w:color="auto"/>
                <w:left w:val="none" w:sz="0" w:space="0" w:color="auto"/>
                <w:bottom w:val="none" w:sz="0" w:space="0" w:color="auto"/>
                <w:right w:val="none" w:sz="0" w:space="0" w:color="auto"/>
              </w:divBdr>
            </w:div>
            <w:div w:id="456992136">
              <w:marLeft w:val="0"/>
              <w:marRight w:val="0"/>
              <w:marTop w:val="0"/>
              <w:marBottom w:val="0"/>
              <w:divBdr>
                <w:top w:val="none" w:sz="0" w:space="0" w:color="auto"/>
                <w:left w:val="none" w:sz="0" w:space="0" w:color="auto"/>
                <w:bottom w:val="none" w:sz="0" w:space="0" w:color="auto"/>
                <w:right w:val="none" w:sz="0" w:space="0" w:color="auto"/>
              </w:divBdr>
            </w:div>
            <w:div w:id="1776901562">
              <w:marLeft w:val="0"/>
              <w:marRight w:val="0"/>
              <w:marTop w:val="0"/>
              <w:marBottom w:val="0"/>
              <w:divBdr>
                <w:top w:val="none" w:sz="0" w:space="0" w:color="auto"/>
                <w:left w:val="none" w:sz="0" w:space="0" w:color="auto"/>
                <w:bottom w:val="none" w:sz="0" w:space="0" w:color="auto"/>
                <w:right w:val="none" w:sz="0" w:space="0" w:color="auto"/>
              </w:divBdr>
            </w:div>
            <w:div w:id="1067339160">
              <w:marLeft w:val="0"/>
              <w:marRight w:val="0"/>
              <w:marTop w:val="0"/>
              <w:marBottom w:val="0"/>
              <w:divBdr>
                <w:top w:val="none" w:sz="0" w:space="0" w:color="auto"/>
                <w:left w:val="none" w:sz="0" w:space="0" w:color="auto"/>
                <w:bottom w:val="none" w:sz="0" w:space="0" w:color="auto"/>
                <w:right w:val="none" w:sz="0" w:space="0" w:color="auto"/>
              </w:divBdr>
            </w:div>
            <w:div w:id="1754429303">
              <w:marLeft w:val="0"/>
              <w:marRight w:val="0"/>
              <w:marTop w:val="0"/>
              <w:marBottom w:val="0"/>
              <w:divBdr>
                <w:top w:val="none" w:sz="0" w:space="0" w:color="auto"/>
                <w:left w:val="none" w:sz="0" w:space="0" w:color="auto"/>
                <w:bottom w:val="none" w:sz="0" w:space="0" w:color="auto"/>
                <w:right w:val="none" w:sz="0" w:space="0" w:color="auto"/>
              </w:divBdr>
            </w:div>
            <w:div w:id="830606147">
              <w:marLeft w:val="0"/>
              <w:marRight w:val="0"/>
              <w:marTop w:val="0"/>
              <w:marBottom w:val="0"/>
              <w:divBdr>
                <w:top w:val="none" w:sz="0" w:space="0" w:color="auto"/>
                <w:left w:val="none" w:sz="0" w:space="0" w:color="auto"/>
                <w:bottom w:val="none" w:sz="0" w:space="0" w:color="auto"/>
                <w:right w:val="none" w:sz="0" w:space="0" w:color="auto"/>
              </w:divBdr>
            </w:div>
            <w:div w:id="97676293">
              <w:marLeft w:val="0"/>
              <w:marRight w:val="0"/>
              <w:marTop w:val="0"/>
              <w:marBottom w:val="0"/>
              <w:divBdr>
                <w:top w:val="none" w:sz="0" w:space="0" w:color="auto"/>
                <w:left w:val="none" w:sz="0" w:space="0" w:color="auto"/>
                <w:bottom w:val="none" w:sz="0" w:space="0" w:color="auto"/>
                <w:right w:val="none" w:sz="0" w:space="0" w:color="auto"/>
              </w:divBdr>
            </w:div>
            <w:div w:id="404032490">
              <w:marLeft w:val="0"/>
              <w:marRight w:val="0"/>
              <w:marTop w:val="0"/>
              <w:marBottom w:val="0"/>
              <w:divBdr>
                <w:top w:val="none" w:sz="0" w:space="0" w:color="auto"/>
                <w:left w:val="none" w:sz="0" w:space="0" w:color="auto"/>
                <w:bottom w:val="none" w:sz="0" w:space="0" w:color="auto"/>
                <w:right w:val="none" w:sz="0" w:space="0" w:color="auto"/>
              </w:divBdr>
            </w:div>
            <w:div w:id="618074377">
              <w:marLeft w:val="0"/>
              <w:marRight w:val="0"/>
              <w:marTop w:val="0"/>
              <w:marBottom w:val="0"/>
              <w:divBdr>
                <w:top w:val="none" w:sz="0" w:space="0" w:color="auto"/>
                <w:left w:val="none" w:sz="0" w:space="0" w:color="auto"/>
                <w:bottom w:val="none" w:sz="0" w:space="0" w:color="auto"/>
                <w:right w:val="none" w:sz="0" w:space="0" w:color="auto"/>
              </w:divBdr>
            </w:div>
            <w:div w:id="4480301">
              <w:marLeft w:val="0"/>
              <w:marRight w:val="0"/>
              <w:marTop w:val="0"/>
              <w:marBottom w:val="0"/>
              <w:divBdr>
                <w:top w:val="none" w:sz="0" w:space="0" w:color="auto"/>
                <w:left w:val="none" w:sz="0" w:space="0" w:color="auto"/>
                <w:bottom w:val="none" w:sz="0" w:space="0" w:color="auto"/>
                <w:right w:val="none" w:sz="0" w:space="0" w:color="auto"/>
              </w:divBdr>
            </w:div>
            <w:div w:id="948008229">
              <w:marLeft w:val="0"/>
              <w:marRight w:val="0"/>
              <w:marTop w:val="0"/>
              <w:marBottom w:val="0"/>
              <w:divBdr>
                <w:top w:val="none" w:sz="0" w:space="0" w:color="auto"/>
                <w:left w:val="none" w:sz="0" w:space="0" w:color="auto"/>
                <w:bottom w:val="none" w:sz="0" w:space="0" w:color="auto"/>
                <w:right w:val="none" w:sz="0" w:space="0" w:color="auto"/>
              </w:divBdr>
            </w:div>
            <w:div w:id="888806031">
              <w:marLeft w:val="0"/>
              <w:marRight w:val="0"/>
              <w:marTop w:val="0"/>
              <w:marBottom w:val="0"/>
              <w:divBdr>
                <w:top w:val="none" w:sz="0" w:space="0" w:color="auto"/>
                <w:left w:val="none" w:sz="0" w:space="0" w:color="auto"/>
                <w:bottom w:val="none" w:sz="0" w:space="0" w:color="auto"/>
                <w:right w:val="none" w:sz="0" w:space="0" w:color="auto"/>
              </w:divBdr>
            </w:div>
            <w:div w:id="1871413033">
              <w:marLeft w:val="0"/>
              <w:marRight w:val="0"/>
              <w:marTop w:val="0"/>
              <w:marBottom w:val="0"/>
              <w:divBdr>
                <w:top w:val="none" w:sz="0" w:space="0" w:color="auto"/>
                <w:left w:val="none" w:sz="0" w:space="0" w:color="auto"/>
                <w:bottom w:val="none" w:sz="0" w:space="0" w:color="auto"/>
                <w:right w:val="none" w:sz="0" w:space="0" w:color="auto"/>
              </w:divBdr>
            </w:div>
            <w:div w:id="62800586">
              <w:marLeft w:val="0"/>
              <w:marRight w:val="0"/>
              <w:marTop w:val="0"/>
              <w:marBottom w:val="0"/>
              <w:divBdr>
                <w:top w:val="none" w:sz="0" w:space="0" w:color="auto"/>
                <w:left w:val="none" w:sz="0" w:space="0" w:color="auto"/>
                <w:bottom w:val="none" w:sz="0" w:space="0" w:color="auto"/>
                <w:right w:val="none" w:sz="0" w:space="0" w:color="auto"/>
              </w:divBdr>
            </w:div>
            <w:div w:id="1735661697">
              <w:marLeft w:val="0"/>
              <w:marRight w:val="0"/>
              <w:marTop w:val="0"/>
              <w:marBottom w:val="0"/>
              <w:divBdr>
                <w:top w:val="none" w:sz="0" w:space="0" w:color="auto"/>
                <w:left w:val="none" w:sz="0" w:space="0" w:color="auto"/>
                <w:bottom w:val="none" w:sz="0" w:space="0" w:color="auto"/>
                <w:right w:val="none" w:sz="0" w:space="0" w:color="auto"/>
              </w:divBdr>
            </w:div>
            <w:div w:id="715857635">
              <w:marLeft w:val="0"/>
              <w:marRight w:val="0"/>
              <w:marTop w:val="0"/>
              <w:marBottom w:val="0"/>
              <w:divBdr>
                <w:top w:val="none" w:sz="0" w:space="0" w:color="auto"/>
                <w:left w:val="none" w:sz="0" w:space="0" w:color="auto"/>
                <w:bottom w:val="none" w:sz="0" w:space="0" w:color="auto"/>
                <w:right w:val="none" w:sz="0" w:space="0" w:color="auto"/>
              </w:divBdr>
            </w:div>
            <w:div w:id="1850178439">
              <w:marLeft w:val="0"/>
              <w:marRight w:val="0"/>
              <w:marTop w:val="0"/>
              <w:marBottom w:val="0"/>
              <w:divBdr>
                <w:top w:val="none" w:sz="0" w:space="0" w:color="auto"/>
                <w:left w:val="none" w:sz="0" w:space="0" w:color="auto"/>
                <w:bottom w:val="none" w:sz="0" w:space="0" w:color="auto"/>
                <w:right w:val="none" w:sz="0" w:space="0" w:color="auto"/>
              </w:divBdr>
            </w:div>
            <w:div w:id="248850316">
              <w:marLeft w:val="0"/>
              <w:marRight w:val="0"/>
              <w:marTop w:val="0"/>
              <w:marBottom w:val="0"/>
              <w:divBdr>
                <w:top w:val="none" w:sz="0" w:space="0" w:color="auto"/>
                <w:left w:val="none" w:sz="0" w:space="0" w:color="auto"/>
                <w:bottom w:val="none" w:sz="0" w:space="0" w:color="auto"/>
                <w:right w:val="none" w:sz="0" w:space="0" w:color="auto"/>
              </w:divBdr>
            </w:div>
            <w:div w:id="900214017">
              <w:marLeft w:val="0"/>
              <w:marRight w:val="0"/>
              <w:marTop w:val="0"/>
              <w:marBottom w:val="0"/>
              <w:divBdr>
                <w:top w:val="none" w:sz="0" w:space="0" w:color="auto"/>
                <w:left w:val="none" w:sz="0" w:space="0" w:color="auto"/>
                <w:bottom w:val="none" w:sz="0" w:space="0" w:color="auto"/>
                <w:right w:val="none" w:sz="0" w:space="0" w:color="auto"/>
              </w:divBdr>
            </w:div>
            <w:div w:id="580989424">
              <w:marLeft w:val="0"/>
              <w:marRight w:val="0"/>
              <w:marTop w:val="0"/>
              <w:marBottom w:val="0"/>
              <w:divBdr>
                <w:top w:val="none" w:sz="0" w:space="0" w:color="auto"/>
                <w:left w:val="none" w:sz="0" w:space="0" w:color="auto"/>
                <w:bottom w:val="none" w:sz="0" w:space="0" w:color="auto"/>
                <w:right w:val="none" w:sz="0" w:space="0" w:color="auto"/>
              </w:divBdr>
            </w:div>
            <w:div w:id="1560479286">
              <w:marLeft w:val="0"/>
              <w:marRight w:val="0"/>
              <w:marTop w:val="0"/>
              <w:marBottom w:val="0"/>
              <w:divBdr>
                <w:top w:val="none" w:sz="0" w:space="0" w:color="auto"/>
                <w:left w:val="none" w:sz="0" w:space="0" w:color="auto"/>
                <w:bottom w:val="none" w:sz="0" w:space="0" w:color="auto"/>
                <w:right w:val="none" w:sz="0" w:space="0" w:color="auto"/>
              </w:divBdr>
            </w:div>
            <w:div w:id="1259823883">
              <w:marLeft w:val="0"/>
              <w:marRight w:val="0"/>
              <w:marTop w:val="0"/>
              <w:marBottom w:val="0"/>
              <w:divBdr>
                <w:top w:val="none" w:sz="0" w:space="0" w:color="auto"/>
                <w:left w:val="none" w:sz="0" w:space="0" w:color="auto"/>
                <w:bottom w:val="none" w:sz="0" w:space="0" w:color="auto"/>
                <w:right w:val="none" w:sz="0" w:space="0" w:color="auto"/>
              </w:divBdr>
            </w:div>
            <w:div w:id="855073684">
              <w:marLeft w:val="0"/>
              <w:marRight w:val="0"/>
              <w:marTop w:val="0"/>
              <w:marBottom w:val="0"/>
              <w:divBdr>
                <w:top w:val="none" w:sz="0" w:space="0" w:color="auto"/>
                <w:left w:val="none" w:sz="0" w:space="0" w:color="auto"/>
                <w:bottom w:val="none" w:sz="0" w:space="0" w:color="auto"/>
                <w:right w:val="none" w:sz="0" w:space="0" w:color="auto"/>
              </w:divBdr>
            </w:div>
            <w:div w:id="1425955030">
              <w:marLeft w:val="0"/>
              <w:marRight w:val="0"/>
              <w:marTop w:val="0"/>
              <w:marBottom w:val="0"/>
              <w:divBdr>
                <w:top w:val="none" w:sz="0" w:space="0" w:color="auto"/>
                <w:left w:val="none" w:sz="0" w:space="0" w:color="auto"/>
                <w:bottom w:val="none" w:sz="0" w:space="0" w:color="auto"/>
                <w:right w:val="none" w:sz="0" w:space="0" w:color="auto"/>
              </w:divBdr>
            </w:div>
            <w:div w:id="938758357">
              <w:marLeft w:val="0"/>
              <w:marRight w:val="0"/>
              <w:marTop w:val="0"/>
              <w:marBottom w:val="0"/>
              <w:divBdr>
                <w:top w:val="none" w:sz="0" w:space="0" w:color="auto"/>
                <w:left w:val="none" w:sz="0" w:space="0" w:color="auto"/>
                <w:bottom w:val="none" w:sz="0" w:space="0" w:color="auto"/>
                <w:right w:val="none" w:sz="0" w:space="0" w:color="auto"/>
              </w:divBdr>
            </w:div>
            <w:div w:id="270020189">
              <w:marLeft w:val="0"/>
              <w:marRight w:val="0"/>
              <w:marTop w:val="0"/>
              <w:marBottom w:val="0"/>
              <w:divBdr>
                <w:top w:val="none" w:sz="0" w:space="0" w:color="auto"/>
                <w:left w:val="none" w:sz="0" w:space="0" w:color="auto"/>
                <w:bottom w:val="none" w:sz="0" w:space="0" w:color="auto"/>
                <w:right w:val="none" w:sz="0" w:space="0" w:color="auto"/>
              </w:divBdr>
            </w:div>
            <w:div w:id="1175191701">
              <w:marLeft w:val="0"/>
              <w:marRight w:val="0"/>
              <w:marTop w:val="0"/>
              <w:marBottom w:val="0"/>
              <w:divBdr>
                <w:top w:val="none" w:sz="0" w:space="0" w:color="auto"/>
                <w:left w:val="none" w:sz="0" w:space="0" w:color="auto"/>
                <w:bottom w:val="none" w:sz="0" w:space="0" w:color="auto"/>
                <w:right w:val="none" w:sz="0" w:space="0" w:color="auto"/>
              </w:divBdr>
            </w:div>
            <w:div w:id="1747991033">
              <w:marLeft w:val="0"/>
              <w:marRight w:val="0"/>
              <w:marTop w:val="0"/>
              <w:marBottom w:val="0"/>
              <w:divBdr>
                <w:top w:val="none" w:sz="0" w:space="0" w:color="auto"/>
                <w:left w:val="none" w:sz="0" w:space="0" w:color="auto"/>
                <w:bottom w:val="none" w:sz="0" w:space="0" w:color="auto"/>
                <w:right w:val="none" w:sz="0" w:space="0" w:color="auto"/>
              </w:divBdr>
            </w:div>
            <w:div w:id="437915900">
              <w:marLeft w:val="0"/>
              <w:marRight w:val="0"/>
              <w:marTop w:val="0"/>
              <w:marBottom w:val="0"/>
              <w:divBdr>
                <w:top w:val="none" w:sz="0" w:space="0" w:color="auto"/>
                <w:left w:val="none" w:sz="0" w:space="0" w:color="auto"/>
                <w:bottom w:val="none" w:sz="0" w:space="0" w:color="auto"/>
                <w:right w:val="none" w:sz="0" w:space="0" w:color="auto"/>
              </w:divBdr>
            </w:div>
            <w:div w:id="700326360">
              <w:marLeft w:val="0"/>
              <w:marRight w:val="0"/>
              <w:marTop w:val="0"/>
              <w:marBottom w:val="0"/>
              <w:divBdr>
                <w:top w:val="none" w:sz="0" w:space="0" w:color="auto"/>
                <w:left w:val="none" w:sz="0" w:space="0" w:color="auto"/>
                <w:bottom w:val="none" w:sz="0" w:space="0" w:color="auto"/>
                <w:right w:val="none" w:sz="0" w:space="0" w:color="auto"/>
              </w:divBdr>
            </w:div>
            <w:div w:id="1950241172">
              <w:marLeft w:val="0"/>
              <w:marRight w:val="0"/>
              <w:marTop w:val="0"/>
              <w:marBottom w:val="0"/>
              <w:divBdr>
                <w:top w:val="none" w:sz="0" w:space="0" w:color="auto"/>
                <w:left w:val="none" w:sz="0" w:space="0" w:color="auto"/>
                <w:bottom w:val="none" w:sz="0" w:space="0" w:color="auto"/>
                <w:right w:val="none" w:sz="0" w:space="0" w:color="auto"/>
              </w:divBdr>
            </w:div>
            <w:div w:id="985627697">
              <w:marLeft w:val="0"/>
              <w:marRight w:val="0"/>
              <w:marTop w:val="0"/>
              <w:marBottom w:val="0"/>
              <w:divBdr>
                <w:top w:val="none" w:sz="0" w:space="0" w:color="auto"/>
                <w:left w:val="none" w:sz="0" w:space="0" w:color="auto"/>
                <w:bottom w:val="none" w:sz="0" w:space="0" w:color="auto"/>
                <w:right w:val="none" w:sz="0" w:space="0" w:color="auto"/>
              </w:divBdr>
            </w:div>
            <w:div w:id="146942128">
              <w:marLeft w:val="0"/>
              <w:marRight w:val="0"/>
              <w:marTop w:val="0"/>
              <w:marBottom w:val="0"/>
              <w:divBdr>
                <w:top w:val="none" w:sz="0" w:space="0" w:color="auto"/>
                <w:left w:val="none" w:sz="0" w:space="0" w:color="auto"/>
                <w:bottom w:val="none" w:sz="0" w:space="0" w:color="auto"/>
                <w:right w:val="none" w:sz="0" w:space="0" w:color="auto"/>
              </w:divBdr>
            </w:div>
            <w:div w:id="1796673567">
              <w:marLeft w:val="0"/>
              <w:marRight w:val="0"/>
              <w:marTop w:val="0"/>
              <w:marBottom w:val="0"/>
              <w:divBdr>
                <w:top w:val="none" w:sz="0" w:space="0" w:color="auto"/>
                <w:left w:val="none" w:sz="0" w:space="0" w:color="auto"/>
                <w:bottom w:val="none" w:sz="0" w:space="0" w:color="auto"/>
                <w:right w:val="none" w:sz="0" w:space="0" w:color="auto"/>
              </w:divBdr>
            </w:div>
            <w:div w:id="2112433817">
              <w:marLeft w:val="0"/>
              <w:marRight w:val="0"/>
              <w:marTop w:val="0"/>
              <w:marBottom w:val="0"/>
              <w:divBdr>
                <w:top w:val="none" w:sz="0" w:space="0" w:color="auto"/>
                <w:left w:val="none" w:sz="0" w:space="0" w:color="auto"/>
                <w:bottom w:val="none" w:sz="0" w:space="0" w:color="auto"/>
                <w:right w:val="none" w:sz="0" w:space="0" w:color="auto"/>
              </w:divBdr>
            </w:div>
            <w:div w:id="665792045">
              <w:marLeft w:val="0"/>
              <w:marRight w:val="0"/>
              <w:marTop w:val="0"/>
              <w:marBottom w:val="0"/>
              <w:divBdr>
                <w:top w:val="none" w:sz="0" w:space="0" w:color="auto"/>
                <w:left w:val="none" w:sz="0" w:space="0" w:color="auto"/>
                <w:bottom w:val="none" w:sz="0" w:space="0" w:color="auto"/>
                <w:right w:val="none" w:sz="0" w:space="0" w:color="auto"/>
              </w:divBdr>
            </w:div>
            <w:div w:id="91636027">
              <w:marLeft w:val="0"/>
              <w:marRight w:val="0"/>
              <w:marTop w:val="0"/>
              <w:marBottom w:val="0"/>
              <w:divBdr>
                <w:top w:val="none" w:sz="0" w:space="0" w:color="auto"/>
                <w:left w:val="none" w:sz="0" w:space="0" w:color="auto"/>
                <w:bottom w:val="none" w:sz="0" w:space="0" w:color="auto"/>
                <w:right w:val="none" w:sz="0" w:space="0" w:color="auto"/>
              </w:divBdr>
            </w:div>
            <w:div w:id="2131313674">
              <w:marLeft w:val="0"/>
              <w:marRight w:val="0"/>
              <w:marTop w:val="0"/>
              <w:marBottom w:val="0"/>
              <w:divBdr>
                <w:top w:val="none" w:sz="0" w:space="0" w:color="auto"/>
                <w:left w:val="none" w:sz="0" w:space="0" w:color="auto"/>
                <w:bottom w:val="none" w:sz="0" w:space="0" w:color="auto"/>
                <w:right w:val="none" w:sz="0" w:space="0" w:color="auto"/>
              </w:divBdr>
            </w:div>
            <w:div w:id="1492018958">
              <w:marLeft w:val="0"/>
              <w:marRight w:val="0"/>
              <w:marTop w:val="0"/>
              <w:marBottom w:val="0"/>
              <w:divBdr>
                <w:top w:val="none" w:sz="0" w:space="0" w:color="auto"/>
                <w:left w:val="none" w:sz="0" w:space="0" w:color="auto"/>
                <w:bottom w:val="none" w:sz="0" w:space="0" w:color="auto"/>
                <w:right w:val="none" w:sz="0" w:space="0" w:color="auto"/>
              </w:divBdr>
            </w:div>
            <w:div w:id="817184126">
              <w:marLeft w:val="0"/>
              <w:marRight w:val="0"/>
              <w:marTop w:val="0"/>
              <w:marBottom w:val="0"/>
              <w:divBdr>
                <w:top w:val="none" w:sz="0" w:space="0" w:color="auto"/>
                <w:left w:val="none" w:sz="0" w:space="0" w:color="auto"/>
                <w:bottom w:val="none" w:sz="0" w:space="0" w:color="auto"/>
                <w:right w:val="none" w:sz="0" w:space="0" w:color="auto"/>
              </w:divBdr>
            </w:div>
            <w:div w:id="631445833">
              <w:marLeft w:val="0"/>
              <w:marRight w:val="0"/>
              <w:marTop w:val="0"/>
              <w:marBottom w:val="0"/>
              <w:divBdr>
                <w:top w:val="none" w:sz="0" w:space="0" w:color="auto"/>
                <w:left w:val="none" w:sz="0" w:space="0" w:color="auto"/>
                <w:bottom w:val="none" w:sz="0" w:space="0" w:color="auto"/>
                <w:right w:val="none" w:sz="0" w:space="0" w:color="auto"/>
              </w:divBdr>
            </w:div>
            <w:div w:id="237595722">
              <w:marLeft w:val="0"/>
              <w:marRight w:val="0"/>
              <w:marTop w:val="0"/>
              <w:marBottom w:val="0"/>
              <w:divBdr>
                <w:top w:val="none" w:sz="0" w:space="0" w:color="auto"/>
                <w:left w:val="none" w:sz="0" w:space="0" w:color="auto"/>
                <w:bottom w:val="none" w:sz="0" w:space="0" w:color="auto"/>
                <w:right w:val="none" w:sz="0" w:space="0" w:color="auto"/>
              </w:divBdr>
            </w:div>
            <w:div w:id="1595717">
              <w:marLeft w:val="0"/>
              <w:marRight w:val="0"/>
              <w:marTop w:val="0"/>
              <w:marBottom w:val="0"/>
              <w:divBdr>
                <w:top w:val="none" w:sz="0" w:space="0" w:color="auto"/>
                <w:left w:val="none" w:sz="0" w:space="0" w:color="auto"/>
                <w:bottom w:val="none" w:sz="0" w:space="0" w:color="auto"/>
                <w:right w:val="none" w:sz="0" w:space="0" w:color="auto"/>
              </w:divBdr>
            </w:div>
            <w:div w:id="1047531038">
              <w:marLeft w:val="0"/>
              <w:marRight w:val="0"/>
              <w:marTop w:val="0"/>
              <w:marBottom w:val="0"/>
              <w:divBdr>
                <w:top w:val="none" w:sz="0" w:space="0" w:color="auto"/>
                <w:left w:val="none" w:sz="0" w:space="0" w:color="auto"/>
                <w:bottom w:val="none" w:sz="0" w:space="0" w:color="auto"/>
                <w:right w:val="none" w:sz="0" w:space="0" w:color="auto"/>
              </w:divBdr>
            </w:div>
            <w:div w:id="364260435">
              <w:marLeft w:val="0"/>
              <w:marRight w:val="0"/>
              <w:marTop w:val="0"/>
              <w:marBottom w:val="0"/>
              <w:divBdr>
                <w:top w:val="none" w:sz="0" w:space="0" w:color="auto"/>
                <w:left w:val="none" w:sz="0" w:space="0" w:color="auto"/>
                <w:bottom w:val="none" w:sz="0" w:space="0" w:color="auto"/>
                <w:right w:val="none" w:sz="0" w:space="0" w:color="auto"/>
              </w:divBdr>
            </w:div>
            <w:div w:id="1851137074">
              <w:marLeft w:val="0"/>
              <w:marRight w:val="0"/>
              <w:marTop w:val="0"/>
              <w:marBottom w:val="0"/>
              <w:divBdr>
                <w:top w:val="none" w:sz="0" w:space="0" w:color="auto"/>
                <w:left w:val="none" w:sz="0" w:space="0" w:color="auto"/>
                <w:bottom w:val="none" w:sz="0" w:space="0" w:color="auto"/>
                <w:right w:val="none" w:sz="0" w:space="0" w:color="auto"/>
              </w:divBdr>
            </w:div>
            <w:div w:id="761488046">
              <w:marLeft w:val="0"/>
              <w:marRight w:val="0"/>
              <w:marTop w:val="0"/>
              <w:marBottom w:val="0"/>
              <w:divBdr>
                <w:top w:val="none" w:sz="0" w:space="0" w:color="auto"/>
                <w:left w:val="none" w:sz="0" w:space="0" w:color="auto"/>
                <w:bottom w:val="none" w:sz="0" w:space="0" w:color="auto"/>
                <w:right w:val="none" w:sz="0" w:space="0" w:color="auto"/>
              </w:divBdr>
            </w:div>
            <w:div w:id="1582131754">
              <w:marLeft w:val="0"/>
              <w:marRight w:val="0"/>
              <w:marTop w:val="0"/>
              <w:marBottom w:val="0"/>
              <w:divBdr>
                <w:top w:val="none" w:sz="0" w:space="0" w:color="auto"/>
                <w:left w:val="none" w:sz="0" w:space="0" w:color="auto"/>
                <w:bottom w:val="none" w:sz="0" w:space="0" w:color="auto"/>
                <w:right w:val="none" w:sz="0" w:space="0" w:color="auto"/>
              </w:divBdr>
            </w:div>
            <w:div w:id="2004965318">
              <w:marLeft w:val="0"/>
              <w:marRight w:val="0"/>
              <w:marTop w:val="0"/>
              <w:marBottom w:val="0"/>
              <w:divBdr>
                <w:top w:val="none" w:sz="0" w:space="0" w:color="auto"/>
                <w:left w:val="none" w:sz="0" w:space="0" w:color="auto"/>
                <w:bottom w:val="none" w:sz="0" w:space="0" w:color="auto"/>
                <w:right w:val="none" w:sz="0" w:space="0" w:color="auto"/>
              </w:divBdr>
            </w:div>
            <w:div w:id="1948074365">
              <w:marLeft w:val="0"/>
              <w:marRight w:val="0"/>
              <w:marTop w:val="0"/>
              <w:marBottom w:val="0"/>
              <w:divBdr>
                <w:top w:val="none" w:sz="0" w:space="0" w:color="auto"/>
                <w:left w:val="none" w:sz="0" w:space="0" w:color="auto"/>
                <w:bottom w:val="none" w:sz="0" w:space="0" w:color="auto"/>
                <w:right w:val="none" w:sz="0" w:space="0" w:color="auto"/>
              </w:divBdr>
            </w:div>
            <w:div w:id="2038313887">
              <w:marLeft w:val="0"/>
              <w:marRight w:val="0"/>
              <w:marTop w:val="0"/>
              <w:marBottom w:val="0"/>
              <w:divBdr>
                <w:top w:val="none" w:sz="0" w:space="0" w:color="auto"/>
                <w:left w:val="none" w:sz="0" w:space="0" w:color="auto"/>
                <w:bottom w:val="none" w:sz="0" w:space="0" w:color="auto"/>
                <w:right w:val="none" w:sz="0" w:space="0" w:color="auto"/>
              </w:divBdr>
            </w:div>
            <w:div w:id="1793667201">
              <w:marLeft w:val="0"/>
              <w:marRight w:val="0"/>
              <w:marTop w:val="0"/>
              <w:marBottom w:val="0"/>
              <w:divBdr>
                <w:top w:val="none" w:sz="0" w:space="0" w:color="auto"/>
                <w:left w:val="none" w:sz="0" w:space="0" w:color="auto"/>
                <w:bottom w:val="none" w:sz="0" w:space="0" w:color="auto"/>
                <w:right w:val="none" w:sz="0" w:space="0" w:color="auto"/>
              </w:divBdr>
            </w:div>
            <w:div w:id="1306545852">
              <w:marLeft w:val="0"/>
              <w:marRight w:val="0"/>
              <w:marTop w:val="0"/>
              <w:marBottom w:val="0"/>
              <w:divBdr>
                <w:top w:val="none" w:sz="0" w:space="0" w:color="auto"/>
                <w:left w:val="none" w:sz="0" w:space="0" w:color="auto"/>
                <w:bottom w:val="none" w:sz="0" w:space="0" w:color="auto"/>
                <w:right w:val="none" w:sz="0" w:space="0" w:color="auto"/>
              </w:divBdr>
            </w:div>
            <w:div w:id="750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222">
      <w:bodyDiv w:val="1"/>
      <w:marLeft w:val="0"/>
      <w:marRight w:val="0"/>
      <w:marTop w:val="0"/>
      <w:marBottom w:val="0"/>
      <w:divBdr>
        <w:top w:val="none" w:sz="0" w:space="0" w:color="auto"/>
        <w:left w:val="none" w:sz="0" w:space="0" w:color="auto"/>
        <w:bottom w:val="none" w:sz="0" w:space="0" w:color="auto"/>
        <w:right w:val="none" w:sz="0" w:space="0" w:color="auto"/>
      </w:divBdr>
      <w:divsChild>
        <w:div w:id="1910269503">
          <w:marLeft w:val="0"/>
          <w:marRight w:val="0"/>
          <w:marTop w:val="0"/>
          <w:marBottom w:val="0"/>
          <w:divBdr>
            <w:top w:val="none" w:sz="0" w:space="0" w:color="auto"/>
            <w:left w:val="none" w:sz="0" w:space="0" w:color="auto"/>
            <w:bottom w:val="none" w:sz="0" w:space="0" w:color="auto"/>
            <w:right w:val="none" w:sz="0" w:space="0" w:color="auto"/>
          </w:divBdr>
          <w:divsChild>
            <w:div w:id="735665966">
              <w:marLeft w:val="0"/>
              <w:marRight w:val="0"/>
              <w:marTop w:val="0"/>
              <w:marBottom w:val="0"/>
              <w:divBdr>
                <w:top w:val="none" w:sz="0" w:space="0" w:color="auto"/>
                <w:left w:val="none" w:sz="0" w:space="0" w:color="auto"/>
                <w:bottom w:val="none" w:sz="0" w:space="0" w:color="auto"/>
                <w:right w:val="none" w:sz="0" w:space="0" w:color="auto"/>
              </w:divBdr>
            </w:div>
            <w:div w:id="409280597">
              <w:marLeft w:val="0"/>
              <w:marRight w:val="0"/>
              <w:marTop w:val="0"/>
              <w:marBottom w:val="0"/>
              <w:divBdr>
                <w:top w:val="none" w:sz="0" w:space="0" w:color="auto"/>
                <w:left w:val="none" w:sz="0" w:space="0" w:color="auto"/>
                <w:bottom w:val="none" w:sz="0" w:space="0" w:color="auto"/>
                <w:right w:val="none" w:sz="0" w:space="0" w:color="auto"/>
              </w:divBdr>
            </w:div>
            <w:div w:id="1857380553">
              <w:marLeft w:val="0"/>
              <w:marRight w:val="0"/>
              <w:marTop w:val="0"/>
              <w:marBottom w:val="0"/>
              <w:divBdr>
                <w:top w:val="none" w:sz="0" w:space="0" w:color="auto"/>
                <w:left w:val="none" w:sz="0" w:space="0" w:color="auto"/>
                <w:bottom w:val="none" w:sz="0" w:space="0" w:color="auto"/>
                <w:right w:val="none" w:sz="0" w:space="0" w:color="auto"/>
              </w:divBdr>
            </w:div>
            <w:div w:id="375666449">
              <w:marLeft w:val="0"/>
              <w:marRight w:val="0"/>
              <w:marTop w:val="0"/>
              <w:marBottom w:val="0"/>
              <w:divBdr>
                <w:top w:val="none" w:sz="0" w:space="0" w:color="auto"/>
                <w:left w:val="none" w:sz="0" w:space="0" w:color="auto"/>
                <w:bottom w:val="none" w:sz="0" w:space="0" w:color="auto"/>
                <w:right w:val="none" w:sz="0" w:space="0" w:color="auto"/>
              </w:divBdr>
            </w:div>
            <w:div w:id="564485312">
              <w:marLeft w:val="0"/>
              <w:marRight w:val="0"/>
              <w:marTop w:val="0"/>
              <w:marBottom w:val="0"/>
              <w:divBdr>
                <w:top w:val="none" w:sz="0" w:space="0" w:color="auto"/>
                <w:left w:val="none" w:sz="0" w:space="0" w:color="auto"/>
                <w:bottom w:val="none" w:sz="0" w:space="0" w:color="auto"/>
                <w:right w:val="none" w:sz="0" w:space="0" w:color="auto"/>
              </w:divBdr>
            </w:div>
            <w:div w:id="1322007799">
              <w:marLeft w:val="0"/>
              <w:marRight w:val="0"/>
              <w:marTop w:val="0"/>
              <w:marBottom w:val="0"/>
              <w:divBdr>
                <w:top w:val="none" w:sz="0" w:space="0" w:color="auto"/>
                <w:left w:val="none" w:sz="0" w:space="0" w:color="auto"/>
                <w:bottom w:val="none" w:sz="0" w:space="0" w:color="auto"/>
                <w:right w:val="none" w:sz="0" w:space="0" w:color="auto"/>
              </w:divBdr>
            </w:div>
            <w:div w:id="1488089226">
              <w:marLeft w:val="0"/>
              <w:marRight w:val="0"/>
              <w:marTop w:val="0"/>
              <w:marBottom w:val="0"/>
              <w:divBdr>
                <w:top w:val="none" w:sz="0" w:space="0" w:color="auto"/>
                <w:left w:val="none" w:sz="0" w:space="0" w:color="auto"/>
                <w:bottom w:val="none" w:sz="0" w:space="0" w:color="auto"/>
                <w:right w:val="none" w:sz="0" w:space="0" w:color="auto"/>
              </w:divBdr>
            </w:div>
            <w:div w:id="2048868736">
              <w:marLeft w:val="0"/>
              <w:marRight w:val="0"/>
              <w:marTop w:val="0"/>
              <w:marBottom w:val="0"/>
              <w:divBdr>
                <w:top w:val="none" w:sz="0" w:space="0" w:color="auto"/>
                <w:left w:val="none" w:sz="0" w:space="0" w:color="auto"/>
                <w:bottom w:val="none" w:sz="0" w:space="0" w:color="auto"/>
                <w:right w:val="none" w:sz="0" w:space="0" w:color="auto"/>
              </w:divBdr>
            </w:div>
            <w:div w:id="1882133929">
              <w:marLeft w:val="0"/>
              <w:marRight w:val="0"/>
              <w:marTop w:val="0"/>
              <w:marBottom w:val="0"/>
              <w:divBdr>
                <w:top w:val="none" w:sz="0" w:space="0" w:color="auto"/>
                <w:left w:val="none" w:sz="0" w:space="0" w:color="auto"/>
                <w:bottom w:val="none" w:sz="0" w:space="0" w:color="auto"/>
                <w:right w:val="none" w:sz="0" w:space="0" w:color="auto"/>
              </w:divBdr>
            </w:div>
            <w:div w:id="2052537995">
              <w:marLeft w:val="0"/>
              <w:marRight w:val="0"/>
              <w:marTop w:val="0"/>
              <w:marBottom w:val="0"/>
              <w:divBdr>
                <w:top w:val="none" w:sz="0" w:space="0" w:color="auto"/>
                <w:left w:val="none" w:sz="0" w:space="0" w:color="auto"/>
                <w:bottom w:val="none" w:sz="0" w:space="0" w:color="auto"/>
                <w:right w:val="none" w:sz="0" w:space="0" w:color="auto"/>
              </w:divBdr>
            </w:div>
            <w:div w:id="102190765">
              <w:marLeft w:val="0"/>
              <w:marRight w:val="0"/>
              <w:marTop w:val="0"/>
              <w:marBottom w:val="0"/>
              <w:divBdr>
                <w:top w:val="none" w:sz="0" w:space="0" w:color="auto"/>
                <w:left w:val="none" w:sz="0" w:space="0" w:color="auto"/>
                <w:bottom w:val="none" w:sz="0" w:space="0" w:color="auto"/>
                <w:right w:val="none" w:sz="0" w:space="0" w:color="auto"/>
              </w:divBdr>
            </w:div>
            <w:div w:id="1675498853">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534420674">
              <w:marLeft w:val="0"/>
              <w:marRight w:val="0"/>
              <w:marTop w:val="0"/>
              <w:marBottom w:val="0"/>
              <w:divBdr>
                <w:top w:val="none" w:sz="0" w:space="0" w:color="auto"/>
                <w:left w:val="none" w:sz="0" w:space="0" w:color="auto"/>
                <w:bottom w:val="none" w:sz="0" w:space="0" w:color="auto"/>
                <w:right w:val="none" w:sz="0" w:space="0" w:color="auto"/>
              </w:divBdr>
            </w:div>
            <w:div w:id="1483498324">
              <w:marLeft w:val="0"/>
              <w:marRight w:val="0"/>
              <w:marTop w:val="0"/>
              <w:marBottom w:val="0"/>
              <w:divBdr>
                <w:top w:val="none" w:sz="0" w:space="0" w:color="auto"/>
                <w:left w:val="none" w:sz="0" w:space="0" w:color="auto"/>
                <w:bottom w:val="none" w:sz="0" w:space="0" w:color="auto"/>
                <w:right w:val="none" w:sz="0" w:space="0" w:color="auto"/>
              </w:divBdr>
            </w:div>
            <w:div w:id="882526161">
              <w:marLeft w:val="0"/>
              <w:marRight w:val="0"/>
              <w:marTop w:val="0"/>
              <w:marBottom w:val="0"/>
              <w:divBdr>
                <w:top w:val="none" w:sz="0" w:space="0" w:color="auto"/>
                <w:left w:val="none" w:sz="0" w:space="0" w:color="auto"/>
                <w:bottom w:val="none" w:sz="0" w:space="0" w:color="auto"/>
                <w:right w:val="none" w:sz="0" w:space="0" w:color="auto"/>
              </w:divBdr>
            </w:div>
            <w:div w:id="662317335">
              <w:marLeft w:val="0"/>
              <w:marRight w:val="0"/>
              <w:marTop w:val="0"/>
              <w:marBottom w:val="0"/>
              <w:divBdr>
                <w:top w:val="none" w:sz="0" w:space="0" w:color="auto"/>
                <w:left w:val="none" w:sz="0" w:space="0" w:color="auto"/>
                <w:bottom w:val="none" w:sz="0" w:space="0" w:color="auto"/>
                <w:right w:val="none" w:sz="0" w:space="0" w:color="auto"/>
              </w:divBdr>
            </w:div>
            <w:div w:id="1848590921">
              <w:marLeft w:val="0"/>
              <w:marRight w:val="0"/>
              <w:marTop w:val="0"/>
              <w:marBottom w:val="0"/>
              <w:divBdr>
                <w:top w:val="none" w:sz="0" w:space="0" w:color="auto"/>
                <w:left w:val="none" w:sz="0" w:space="0" w:color="auto"/>
                <w:bottom w:val="none" w:sz="0" w:space="0" w:color="auto"/>
                <w:right w:val="none" w:sz="0" w:space="0" w:color="auto"/>
              </w:divBdr>
            </w:div>
            <w:div w:id="300618977">
              <w:marLeft w:val="0"/>
              <w:marRight w:val="0"/>
              <w:marTop w:val="0"/>
              <w:marBottom w:val="0"/>
              <w:divBdr>
                <w:top w:val="none" w:sz="0" w:space="0" w:color="auto"/>
                <w:left w:val="none" w:sz="0" w:space="0" w:color="auto"/>
                <w:bottom w:val="none" w:sz="0" w:space="0" w:color="auto"/>
                <w:right w:val="none" w:sz="0" w:space="0" w:color="auto"/>
              </w:divBdr>
            </w:div>
            <w:div w:id="399252805">
              <w:marLeft w:val="0"/>
              <w:marRight w:val="0"/>
              <w:marTop w:val="0"/>
              <w:marBottom w:val="0"/>
              <w:divBdr>
                <w:top w:val="none" w:sz="0" w:space="0" w:color="auto"/>
                <w:left w:val="none" w:sz="0" w:space="0" w:color="auto"/>
                <w:bottom w:val="none" w:sz="0" w:space="0" w:color="auto"/>
                <w:right w:val="none" w:sz="0" w:space="0" w:color="auto"/>
              </w:divBdr>
            </w:div>
            <w:div w:id="1651323826">
              <w:marLeft w:val="0"/>
              <w:marRight w:val="0"/>
              <w:marTop w:val="0"/>
              <w:marBottom w:val="0"/>
              <w:divBdr>
                <w:top w:val="none" w:sz="0" w:space="0" w:color="auto"/>
                <w:left w:val="none" w:sz="0" w:space="0" w:color="auto"/>
                <w:bottom w:val="none" w:sz="0" w:space="0" w:color="auto"/>
                <w:right w:val="none" w:sz="0" w:space="0" w:color="auto"/>
              </w:divBdr>
            </w:div>
            <w:div w:id="1019742066">
              <w:marLeft w:val="0"/>
              <w:marRight w:val="0"/>
              <w:marTop w:val="0"/>
              <w:marBottom w:val="0"/>
              <w:divBdr>
                <w:top w:val="none" w:sz="0" w:space="0" w:color="auto"/>
                <w:left w:val="none" w:sz="0" w:space="0" w:color="auto"/>
                <w:bottom w:val="none" w:sz="0" w:space="0" w:color="auto"/>
                <w:right w:val="none" w:sz="0" w:space="0" w:color="auto"/>
              </w:divBdr>
            </w:div>
            <w:div w:id="591865543">
              <w:marLeft w:val="0"/>
              <w:marRight w:val="0"/>
              <w:marTop w:val="0"/>
              <w:marBottom w:val="0"/>
              <w:divBdr>
                <w:top w:val="none" w:sz="0" w:space="0" w:color="auto"/>
                <w:left w:val="none" w:sz="0" w:space="0" w:color="auto"/>
                <w:bottom w:val="none" w:sz="0" w:space="0" w:color="auto"/>
                <w:right w:val="none" w:sz="0" w:space="0" w:color="auto"/>
              </w:divBdr>
            </w:div>
            <w:div w:id="1011222300">
              <w:marLeft w:val="0"/>
              <w:marRight w:val="0"/>
              <w:marTop w:val="0"/>
              <w:marBottom w:val="0"/>
              <w:divBdr>
                <w:top w:val="none" w:sz="0" w:space="0" w:color="auto"/>
                <w:left w:val="none" w:sz="0" w:space="0" w:color="auto"/>
                <w:bottom w:val="none" w:sz="0" w:space="0" w:color="auto"/>
                <w:right w:val="none" w:sz="0" w:space="0" w:color="auto"/>
              </w:divBdr>
            </w:div>
            <w:div w:id="1009059761">
              <w:marLeft w:val="0"/>
              <w:marRight w:val="0"/>
              <w:marTop w:val="0"/>
              <w:marBottom w:val="0"/>
              <w:divBdr>
                <w:top w:val="none" w:sz="0" w:space="0" w:color="auto"/>
                <w:left w:val="none" w:sz="0" w:space="0" w:color="auto"/>
                <w:bottom w:val="none" w:sz="0" w:space="0" w:color="auto"/>
                <w:right w:val="none" w:sz="0" w:space="0" w:color="auto"/>
              </w:divBdr>
            </w:div>
            <w:div w:id="656156687">
              <w:marLeft w:val="0"/>
              <w:marRight w:val="0"/>
              <w:marTop w:val="0"/>
              <w:marBottom w:val="0"/>
              <w:divBdr>
                <w:top w:val="none" w:sz="0" w:space="0" w:color="auto"/>
                <w:left w:val="none" w:sz="0" w:space="0" w:color="auto"/>
                <w:bottom w:val="none" w:sz="0" w:space="0" w:color="auto"/>
                <w:right w:val="none" w:sz="0" w:space="0" w:color="auto"/>
              </w:divBdr>
            </w:div>
            <w:div w:id="1811022342">
              <w:marLeft w:val="0"/>
              <w:marRight w:val="0"/>
              <w:marTop w:val="0"/>
              <w:marBottom w:val="0"/>
              <w:divBdr>
                <w:top w:val="none" w:sz="0" w:space="0" w:color="auto"/>
                <w:left w:val="none" w:sz="0" w:space="0" w:color="auto"/>
                <w:bottom w:val="none" w:sz="0" w:space="0" w:color="auto"/>
                <w:right w:val="none" w:sz="0" w:space="0" w:color="auto"/>
              </w:divBdr>
            </w:div>
            <w:div w:id="571696408">
              <w:marLeft w:val="0"/>
              <w:marRight w:val="0"/>
              <w:marTop w:val="0"/>
              <w:marBottom w:val="0"/>
              <w:divBdr>
                <w:top w:val="none" w:sz="0" w:space="0" w:color="auto"/>
                <w:left w:val="none" w:sz="0" w:space="0" w:color="auto"/>
                <w:bottom w:val="none" w:sz="0" w:space="0" w:color="auto"/>
                <w:right w:val="none" w:sz="0" w:space="0" w:color="auto"/>
              </w:divBdr>
            </w:div>
            <w:div w:id="1678731896">
              <w:marLeft w:val="0"/>
              <w:marRight w:val="0"/>
              <w:marTop w:val="0"/>
              <w:marBottom w:val="0"/>
              <w:divBdr>
                <w:top w:val="none" w:sz="0" w:space="0" w:color="auto"/>
                <w:left w:val="none" w:sz="0" w:space="0" w:color="auto"/>
                <w:bottom w:val="none" w:sz="0" w:space="0" w:color="auto"/>
                <w:right w:val="none" w:sz="0" w:space="0" w:color="auto"/>
              </w:divBdr>
            </w:div>
            <w:div w:id="684329780">
              <w:marLeft w:val="0"/>
              <w:marRight w:val="0"/>
              <w:marTop w:val="0"/>
              <w:marBottom w:val="0"/>
              <w:divBdr>
                <w:top w:val="none" w:sz="0" w:space="0" w:color="auto"/>
                <w:left w:val="none" w:sz="0" w:space="0" w:color="auto"/>
                <w:bottom w:val="none" w:sz="0" w:space="0" w:color="auto"/>
                <w:right w:val="none" w:sz="0" w:space="0" w:color="auto"/>
              </w:divBdr>
            </w:div>
            <w:div w:id="1458528233">
              <w:marLeft w:val="0"/>
              <w:marRight w:val="0"/>
              <w:marTop w:val="0"/>
              <w:marBottom w:val="0"/>
              <w:divBdr>
                <w:top w:val="none" w:sz="0" w:space="0" w:color="auto"/>
                <w:left w:val="none" w:sz="0" w:space="0" w:color="auto"/>
                <w:bottom w:val="none" w:sz="0" w:space="0" w:color="auto"/>
                <w:right w:val="none" w:sz="0" w:space="0" w:color="auto"/>
              </w:divBdr>
            </w:div>
            <w:div w:id="452141430">
              <w:marLeft w:val="0"/>
              <w:marRight w:val="0"/>
              <w:marTop w:val="0"/>
              <w:marBottom w:val="0"/>
              <w:divBdr>
                <w:top w:val="none" w:sz="0" w:space="0" w:color="auto"/>
                <w:left w:val="none" w:sz="0" w:space="0" w:color="auto"/>
                <w:bottom w:val="none" w:sz="0" w:space="0" w:color="auto"/>
                <w:right w:val="none" w:sz="0" w:space="0" w:color="auto"/>
              </w:divBdr>
            </w:div>
            <w:div w:id="1039283525">
              <w:marLeft w:val="0"/>
              <w:marRight w:val="0"/>
              <w:marTop w:val="0"/>
              <w:marBottom w:val="0"/>
              <w:divBdr>
                <w:top w:val="none" w:sz="0" w:space="0" w:color="auto"/>
                <w:left w:val="none" w:sz="0" w:space="0" w:color="auto"/>
                <w:bottom w:val="none" w:sz="0" w:space="0" w:color="auto"/>
                <w:right w:val="none" w:sz="0" w:space="0" w:color="auto"/>
              </w:divBdr>
            </w:div>
            <w:div w:id="574974445">
              <w:marLeft w:val="0"/>
              <w:marRight w:val="0"/>
              <w:marTop w:val="0"/>
              <w:marBottom w:val="0"/>
              <w:divBdr>
                <w:top w:val="none" w:sz="0" w:space="0" w:color="auto"/>
                <w:left w:val="none" w:sz="0" w:space="0" w:color="auto"/>
                <w:bottom w:val="none" w:sz="0" w:space="0" w:color="auto"/>
                <w:right w:val="none" w:sz="0" w:space="0" w:color="auto"/>
              </w:divBdr>
            </w:div>
            <w:div w:id="1538808058">
              <w:marLeft w:val="0"/>
              <w:marRight w:val="0"/>
              <w:marTop w:val="0"/>
              <w:marBottom w:val="0"/>
              <w:divBdr>
                <w:top w:val="none" w:sz="0" w:space="0" w:color="auto"/>
                <w:left w:val="none" w:sz="0" w:space="0" w:color="auto"/>
                <w:bottom w:val="none" w:sz="0" w:space="0" w:color="auto"/>
                <w:right w:val="none" w:sz="0" w:space="0" w:color="auto"/>
              </w:divBdr>
            </w:div>
            <w:div w:id="531572975">
              <w:marLeft w:val="0"/>
              <w:marRight w:val="0"/>
              <w:marTop w:val="0"/>
              <w:marBottom w:val="0"/>
              <w:divBdr>
                <w:top w:val="none" w:sz="0" w:space="0" w:color="auto"/>
                <w:left w:val="none" w:sz="0" w:space="0" w:color="auto"/>
                <w:bottom w:val="none" w:sz="0" w:space="0" w:color="auto"/>
                <w:right w:val="none" w:sz="0" w:space="0" w:color="auto"/>
              </w:divBdr>
            </w:div>
            <w:div w:id="1623074666">
              <w:marLeft w:val="0"/>
              <w:marRight w:val="0"/>
              <w:marTop w:val="0"/>
              <w:marBottom w:val="0"/>
              <w:divBdr>
                <w:top w:val="none" w:sz="0" w:space="0" w:color="auto"/>
                <w:left w:val="none" w:sz="0" w:space="0" w:color="auto"/>
                <w:bottom w:val="none" w:sz="0" w:space="0" w:color="auto"/>
                <w:right w:val="none" w:sz="0" w:space="0" w:color="auto"/>
              </w:divBdr>
            </w:div>
            <w:div w:id="425006305">
              <w:marLeft w:val="0"/>
              <w:marRight w:val="0"/>
              <w:marTop w:val="0"/>
              <w:marBottom w:val="0"/>
              <w:divBdr>
                <w:top w:val="none" w:sz="0" w:space="0" w:color="auto"/>
                <w:left w:val="none" w:sz="0" w:space="0" w:color="auto"/>
                <w:bottom w:val="none" w:sz="0" w:space="0" w:color="auto"/>
                <w:right w:val="none" w:sz="0" w:space="0" w:color="auto"/>
              </w:divBdr>
            </w:div>
            <w:div w:id="298844256">
              <w:marLeft w:val="0"/>
              <w:marRight w:val="0"/>
              <w:marTop w:val="0"/>
              <w:marBottom w:val="0"/>
              <w:divBdr>
                <w:top w:val="none" w:sz="0" w:space="0" w:color="auto"/>
                <w:left w:val="none" w:sz="0" w:space="0" w:color="auto"/>
                <w:bottom w:val="none" w:sz="0" w:space="0" w:color="auto"/>
                <w:right w:val="none" w:sz="0" w:space="0" w:color="auto"/>
              </w:divBdr>
            </w:div>
            <w:div w:id="2004384497">
              <w:marLeft w:val="0"/>
              <w:marRight w:val="0"/>
              <w:marTop w:val="0"/>
              <w:marBottom w:val="0"/>
              <w:divBdr>
                <w:top w:val="none" w:sz="0" w:space="0" w:color="auto"/>
                <w:left w:val="none" w:sz="0" w:space="0" w:color="auto"/>
                <w:bottom w:val="none" w:sz="0" w:space="0" w:color="auto"/>
                <w:right w:val="none" w:sz="0" w:space="0" w:color="auto"/>
              </w:divBdr>
            </w:div>
            <w:div w:id="467549904">
              <w:marLeft w:val="0"/>
              <w:marRight w:val="0"/>
              <w:marTop w:val="0"/>
              <w:marBottom w:val="0"/>
              <w:divBdr>
                <w:top w:val="none" w:sz="0" w:space="0" w:color="auto"/>
                <w:left w:val="none" w:sz="0" w:space="0" w:color="auto"/>
                <w:bottom w:val="none" w:sz="0" w:space="0" w:color="auto"/>
                <w:right w:val="none" w:sz="0" w:space="0" w:color="auto"/>
              </w:divBdr>
            </w:div>
            <w:div w:id="1439061703">
              <w:marLeft w:val="0"/>
              <w:marRight w:val="0"/>
              <w:marTop w:val="0"/>
              <w:marBottom w:val="0"/>
              <w:divBdr>
                <w:top w:val="none" w:sz="0" w:space="0" w:color="auto"/>
                <w:left w:val="none" w:sz="0" w:space="0" w:color="auto"/>
                <w:bottom w:val="none" w:sz="0" w:space="0" w:color="auto"/>
                <w:right w:val="none" w:sz="0" w:space="0" w:color="auto"/>
              </w:divBdr>
            </w:div>
            <w:div w:id="999621362">
              <w:marLeft w:val="0"/>
              <w:marRight w:val="0"/>
              <w:marTop w:val="0"/>
              <w:marBottom w:val="0"/>
              <w:divBdr>
                <w:top w:val="none" w:sz="0" w:space="0" w:color="auto"/>
                <w:left w:val="none" w:sz="0" w:space="0" w:color="auto"/>
                <w:bottom w:val="none" w:sz="0" w:space="0" w:color="auto"/>
                <w:right w:val="none" w:sz="0" w:space="0" w:color="auto"/>
              </w:divBdr>
            </w:div>
            <w:div w:id="2000766458">
              <w:marLeft w:val="0"/>
              <w:marRight w:val="0"/>
              <w:marTop w:val="0"/>
              <w:marBottom w:val="0"/>
              <w:divBdr>
                <w:top w:val="none" w:sz="0" w:space="0" w:color="auto"/>
                <w:left w:val="none" w:sz="0" w:space="0" w:color="auto"/>
                <w:bottom w:val="none" w:sz="0" w:space="0" w:color="auto"/>
                <w:right w:val="none" w:sz="0" w:space="0" w:color="auto"/>
              </w:divBdr>
            </w:div>
            <w:div w:id="304358020">
              <w:marLeft w:val="0"/>
              <w:marRight w:val="0"/>
              <w:marTop w:val="0"/>
              <w:marBottom w:val="0"/>
              <w:divBdr>
                <w:top w:val="none" w:sz="0" w:space="0" w:color="auto"/>
                <w:left w:val="none" w:sz="0" w:space="0" w:color="auto"/>
                <w:bottom w:val="none" w:sz="0" w:space="0" w:color="auto"/>
                <w:right w:val="none" w:sz="0" w:space="0" w:color="auto"/>
              </w:divBdr>
            </w:div>
            <w:div w:id="1154488140">
              <w:marLeft w:val="0"/>
              <w:marRight w:val="0"/>
              <w:marTop w:val="0"/>
              <w:marBottom w:val="0"/>
              <w:divBdr>
                <w:top w:val="none" w:sz="0" w:space="0" w:color="auto"/>
                <w:left w:val="none" w:sz="0" w:space="0" w:color="auto"/>
                <w:bottom w:val="none" w:sz="0" w:space="0" w:color="auto"/>
                <w:right w:val="none" w:sz="0" w:space="0" w:color="auto"/>
              </w:divBdr>
            </w:div>
            <w:div w:id="1541357915">
              <w:marLeft w:val="0"/>
              <w:marRight w:val="0"/>
              <w:marTop w:val="0"/>
              <w:marBottom w:val="0"/>
              <w:divBdr>
                <w:top w:val="none" w:sz="0" w:space="0" w:color="auto"/>
                <w:left w:val="none" w:sz="0" w:space="0" w:color="auto"/>
                <w:bottom w:val="none" w:sz="0" w:space="0" w:color="auto"/>
                <w:right w:val="none" w:sz="0" w:space="0" w:color="auto"/>
              </w:divBdr>
            </w:div>
            <w:div w:id="1822457052">
              <w:marLeft w:val="0"/>
              <w:marRight w:val="0"/>
              <w:marTop w:val="0"/>
              <w:marBottom w:val="0"/>
              <w:divBdr>
                <w:top w:val="none" w:sz="0" w:space="0" w:color="auto"/>
                <w:left w:val="none" w:sz="0" w:space="0" w:color="auto"/>
                <w:bottom w:val="none" w:sz="0" w:space="0" w:color="auto"/>
                <w:right w:val="none" w:sz="0" w:space="0" w:color="auto"/>
              </w:divBdr>
            </w:div>
            <w:div w:id="1024475155">
              <w:marLeft w:val="0"/>
              <w:marRight w:val="0"/>
              <w:marTop w:val="0"/>
              <w:marBottom w:val="0"/>
              <w:divBdr>
                <w:top w:val="none" w:sz="0" w:space="0" w:color="auto"/>
                <w:left w:val="none" w:sz="0" w:space="0" w:color="auto"/>
                <w:bottom w:val="none" w:sz="0" w:space="0" w:color="auto"/>
                <w:right w:val="none" w:sz="0" w:space="0" w:color="auto"/>
              </w:divBdr>
            </w:div>
            <w:div w:id="1046636795">
              <w:marLeft w:val="0"/>
              <w:marRight w:val="0"/>
              <w:marTop w:val="0"/>
              <w:marBottom w:val="0"/>
              <w:divBdr>
                <w:top w:val="none" w:sz="0" w:space="0" w:color="auto"/>
                <w:left w:val="none" w:sz="0" w:space="0" w:color="auto"/>
                <w:bottom w:val="none" w:sz="0" w:space="0" w:color="auto"/>
                <w:right w:val="none" w:sz="0" w:space="0" w:color="auto"/>
              </w:divBdr>
            </w:div>
            <w:div w:id="155658383">
              <w:marLeft w:val="0"/>
              <w:marRight w:val="0"/>
              <w:marTop w:val="0"/>
              <w:marBottom w:val="0"/>
              <w:divBdr>
                <w:top w:val="none" w:sz="0" w:space="0" w:color="auto"/>
                <w:left w:val="none" w:sz="0" w:space="0" w:color="auto"/>
                <w:bottom w:val="none" w:sz="0" w:space="0" w:color="auto"/>
                <w:right w:val="none" w:sz="0" w:space="0" w:color="auto"/>
              </w:divBdr>
            </w:div>
            <w:div w:id="386149075">
              <w:marLeft w:val="0"/>
              <w:marRight w:val="0"/>
              <w:marTop w:val="0"/>
              <w:marBottom w:val="0"/>
              <w:divBdr>
                <w:top w:val="none" w:sz="0" w:space="0" w:color="auto"/>
                <w:left w:val="none" w:sz="0" w:space="0" w:color="auto"/>
                <w:bottom w:val="none" w:sz="0" w:space="0" w:color="auto"/>
                <w:right w:val="none" w:sz="0" w:space="0" w:color="auto"/>
              </w:divBdr>
            </w:div>
            <w:div w:id="2059820485">
              <w:marLeft w:val="0"/>
              <w:marRight w:val="0"/>
              <w:marTop w:val="0"/>
              <w:marBottom w:val="0"/>
              <w:divBdr>
                <w:top w:val="none" w:sz="0" w:space="0" w:color="auto"/>
                <w:left w:val="none" w:sz="0" w:space="0" w:color="auto"/>
                <w:bottom w:val="none" w:sz="0" w:space="0" w:color="auto"/>
                <w:right w:val="none" w:sz="0" w:space="0" w:color="auto"/>
              </w:divBdr>
            </w:div>
            <w:div w:id="62022897">
              <w:marLeft w:val="0"/>
              <w:marRight w:val="0"/>
              <w:marTop w:val="0"/>
              <w:marBottom w:val="0"/>
              <w:divBdr>
                <w:top w:val="none" w:sz="0" w:space="0" w:color="auto"/>
                <w:left w:val="none" w:sz="0" w:space="0" w:color="auto"/>
                <w:bottom w:val="none" w:sz="0" w:space="0" w:color="auto"/>
                <w:right w:val="none" w:sz="0" w:space="0" w:color="auto"/>
              </w:divBdr>
            </w:div>
            <w:div w:id="589778961">
              <w:marLeft w:val="0"/>
              <w:marRight w:val="0"/>
              <w:marTop w:val="0"/>
              <w:marBottom w:val="0"/>
              <w:divBdr>
                <w:top w:val="none" w:sz="0" w:space="0" w:color="auto"/>
                <w:left w:val="none" w:sz="0" w:space="0" w:color="auto"/>
                <w:bottom w:val="none" w:sz="0" w:space="0" w:color="auto"/>
                <w:right w:val="none" w:sz="0" w:space="0" w:color="auto"/>
              </w:divBdr>
            </w:div>
            <w:div w:id="1241254147">
              <w:marLeft w:val="0"/>
              <w:marRight w:val="0"/>
              <w:marTop w:val="0"/>
              <w:marBottom w:val="0"/>
              <w:divBdr>
                <w:top w:val="none" w:sz="0" w:space="0" w:color="auto"/>
                <w:left w:val="none" w:sz="0" w:space="0" w:color="auto"/>
                <w:bottom w:val="none" w:sz="0" w:space="0" w:color="auto"/>
                <w:right w:val="none" w:sz="0" w:space="0" w:color="auto"/>
              </w:divBdr>
            </w:div>
            <w:div w:id="880090134">
              <w:marLeft w:val="0"/>
              <w:marRight w:val="0"/>
              <w:marTop w:val="0"/>
              <w:marBottom w:val="0"/>
              <w:divBdr>
                <w:top w:val="none" w:sz="0" w:space="0" w:color="auto"/>
                <w:left w:val="none" w:sz="0" w:space="0" w:color="auto"/>
                <w:bottom w:val="none" w:sz="0" w:space="0" w:color="auto"/>
                <w:right w:val="none" w:sz="0" w:space="0" w:color="auto"/>
              </w:divBdr>
            </w:div>
            <w:div w:id="82917315">
              <w:marLeft w:val="0"/>
              <w:marRight w:val="0"/>
              <w:marTop w:val="0"/>
              <w:marBottom w:val="0"/>
              <w:divBdr>
                <w:top w:val="none" w:sz="0" w:space="0" w:color="auto"/>
                <w:left w:val="none" w:sz="0" w:space="0" w:color="auto"/>
                <w:bottom w:val="none" w:sz="0" w:space="0" w:color="auto"/>
                <w:right w:val="none" w:sz="0" w:space="0" w:color="auto"/>
              </w:divBdr>
            </w:div>
            <w:div w:id="1293827846">
              <w:marLeft w:val="0"/>
              <w:marRight w:val="0"/>
              <w:marTop w:val="0"/>
              <w:marBottom w:val="0"/>
              <w:divBdr>
                <w:top w:val="none" w:sz="0" w:space="0" w:color="auto"/>
                <w:left w:val="none" w:sz="0" w:space="0" w:color="auto"/>
                <w:bottom w:val="none" w:sz="0" w:space="0" w:color="auto"/>
                <w:right w:val="none" w:sz="0" w:space="0" w:color="auto"/>
              </w:divBdr>
            </w:div>
            <w:div w:id="1669794564">
              <w:marLeft w:val="0"/>
              <w:marRight w:val="0"/>
              <w:marTop w:val="0"/>
              <w:marBottom w:val="0"/>
              <w:divBdr>
                <w:top w:val="none" w:sz="0" w:space="0" w:color="auto"/>
                <w:left w:val="none" w:sz="0" w:space="0" w:color="auto"/>
                <w:bottom w:val="none" w:sz="0" w:space="0" w:color="auto"/>
                <w:right w:val="none" w:sz="0" w:space="0" w:color="auto"/>
              </w:divBdr>
            </w:div>
            <w:div w:id="867991112">
              <w:marLeft w:val="0"/>
              <w:marRight w:val="0"/>
              <w:marTop w:val="0"/>
              <w:marBottom w:val="0"/>
              <w:divBdr>
                <w:top w:val="none" w:sz="0" w:space="0" w:color="auto"/>
                <w:left w:val="none" w:sz="0" w:space="0" w:color="auto"/>
                <w:bottom w:val="none" w:sz="0" w:space="0" w:color="auto"/>
                <w:right w:val="none" w:sz="0" w:space="0" w:color="auto"/>
              </w:divBdr>
            </w:div>
            <w:div w:id="1286352681">
              <w:marLeft w:val="0"/>
              <w:marRight w:val="0"/>
              <w:marTop w:val="0"/>
              <w:marBottom w:val="0"/>
              <w:divBdr>
                <w:top w:val="none" w:sz="0" w:space="0" w:color="auto"/>
                <w:left w:val="none" w:sz="0" w:space="0" w:color="auto"/>
                <w:bottom w:val="none" w:sz="0" w:space="0" w:color="auto"/>
                <w:right w:val="none" w:sz="0" w:space="0" w:color="auto"/>
              </w:divBdr>
            </w:div>
            <w:div w:id="1249079416">
              <w:marLeft w:val="0"/>
              <w:marRight w:val="0"/>
              <w:marTop w:val="0"/>
              <w:marBottom w:val="0"/>
              <w:divBdr>
                <w:top w:val="none" w:sz="0" w:space="0" w:color="auto"/>
                <w:left w:val="none" w:sz="0" w:space="0" w:color="auto"/>
                <w:bottom w:val="none" w:sz="0" w:space="0" w:color="auto"/>
                <w:right w:val="none" w:sz="0" w:space="0" w:color="auto"/>
              </w:divBdr>
            </w:div>
            <w:div w:id="1361708454">
              <w:marLeft w:val="0"/>
              <w:marRight w:val="0"/>
              <w:marTop w:val="0"/>
              <w:marBottom w:val="0"/>
              <w:divBdr>
                <w:top w:val="none" w:sz="0" w:space="0" w:color="auto"/>
                <w:left w:val="none" w:sz="0" w:space="0" w:color="auto"/>
                <w:bottom w:val="none" w:sz="0" w:space="0" w:color="auto"/>
                <w:right w:val="none" w:sz="0" w:space="0" w:color="auto"/>
              </w:divBdr>
            </w:div>
            <w:div w:id="713164701">
              <w:marLeft w:val="0"/>
              <w:marRight w:val="0"/>
              <w:marTop w:val="0"/>
              <w:marBottom w:val="0"/>
              <w:divBdr>
                <w:top w:val="none" w:sz="0" w:space="0" w:color="auto"/>
                <w:left w:val="none" w:sz="0" w:space="0" w:color="auto"/>
                <w:bottom w:val="none" w:sz="0" w:space="0" w:color="auto"/>
                <w:right w:val="none" w:sz="0" w:space="0" w:color="auto"/>
              </w:divBdr>
            </w:div>
            <w:div w:id="664748051">
              <w:marLeft w:val="0"/>
              <w:marRight w:val="0"/>
              <w:marTop w:val="0"/>
              <w:marBottom w:val="0"/>
              <w:divBdr>
                <w:top w:val="none" w:sz="0" w:space="0" w:color="auto"/>
                <w:left w:val="none" w:sz="0" w:space="0" w:color="auto"/>
                <w:bottom w:val="none" w:sz="0" w:space="0" w:color="auto"/>
                <w:right w:val="none" w:sz="0" w:space="0" w:color="auto"/>
              </w:divBdr>
            </w:div>
            <w:div w:id="829060317">
              <w:marLeft w:val="0"/>
              <w:marRight w:val="0"/>
              <w:marTop w:val="0"/>
              <w:marBottom w:val="0"/>
              <w:divBdr>
                <w:top w:val="none" w:sz="0" w:space="0" w:color="auto"/>
                <w:left w:val="none" w:sz="0" w:space="0" w:color="auto"/>
                <w:bottom w:val="none" w:sz="0" w:space="0" w:color="auto"/>
                <w:right w:val="none" w:sz="0" w:space="0" w:color="auto"/>
              </w:divBdr>
            </w:div>
            <w:div w:id="2036610426">
              <w:marLeft w:val="0"/>
              <w:marRight w:val="0"/>
              <w:marTop w:val="0"/>
              <w:marBottom w:val="0"/>
              <w:divBdr>
                <w:top w:val="none" w:sz="0" w:space="0" w:color="auto"/>
                <w:left w:val="none" w:sz="0" w:space="0" w:color="auto"/>
                <w:bottom w:val="none" w:sz="0" w:space="0" w:color="auto"/>
                <w:right w:val="none" w:sz="0" w:space="0" w:color="auto"/>
              </w:divBdr>
            </w:div>
            <w:div w:id="314526840">
              <w:marLeft w:val="0"/>
              <w:marRight w:val="0"/>
              <w:marTop w:val="0"/>
              <w:marBottom w:val="0"/>
              <w:divBdr>
                <w:top w:val="none" w:sz="0" w:space="0" w:color="auto"/>
                <w:left w:val="none" w:sz="0" w:space="0" w:color="auto"/>
                <w:bottom w:val="none" w:sz="0" w:space="0" w:color="auto"/>
                <w:right w:val="none" w:sz="0" w:space="0" w:color="auto"/>
              </w:divBdr>
            </w:div>
            <w:div w:id="1134298540">
              <w:marLeft w:val="0"/>
              <w:marRight w:val="0"/>
              <w:marTop w:val="0"/>
              <w:marBottom w:val="0"/>
              <w:divBdr>
                <w:top w:val="none" w:sz="0" w:space="0" w:color="auto"/>
                <w:left w:val="none" w:sz="0" w:space="0" w:color="auto"/>
                <w:bottom w:val="none" w:sz="0" w:space="0" w:color="auto"/>
                <w:right w:val="none" w:sz="0" w:space="0" w:color="auto"/>
              </w:divBdr>
            </w:div>
            <w:div w:id="573011503">
              <w:marLeft w:val="0"/>
              <w:marRight w:val="0"/>
              <w:marTop w:val="0"/>
              <w:marBottom w:val="0"/>
              <w:divBdr>
                <w:top w:val="none" w:sz="0" w:space="0" w:color="auto"/>
                <w:left w:val="none" w:sz="0" w:space="0" w:color="auto"/>
                <w:bottom w:val="none" w:sz="0" w:space="0" w:color="auto"/>
                <w:right w:val="none" w:sz="0" w:space="0" w:color="auto"/>
              </w:divBdr>
            </w:div>
            <w:div w:id="451557606">
              <w:marLeft w:val="0"/>
              <w:marRight w:val="0"/>
              <w:marTop w:val="0"/>
              <w:marBottom w:val="0"/>
              <w:divBdr>
                <w:top w:val="none" w:sz="0" w:space="0" w:color="auto"/>
                <w:left w:val="none" w:sz="0" w:space="0" w:color="auto"/>
                <w:bottom w:val="none" w:sz="0" w:space="0" w:color="auto"/>
                <w:right w:val="none" w:sz="0" w:space="0" w:color="auto"/>
              </w:divBdr>
            </w:div>
            <w:div w:id="1594777633">
              <w:marLeft w:val="0"/>
              <w:marRight w:val="0"/>
              <w:marTop w:val="0"/>
              <w:marBottom w:val="0"/>
              <w:divBdr>
                <w:top w:val="none" w:sz="0" w:space="0" w:color="auto"/>
                <w:left w:val="none" w:sz="0" w:space="0" w:color="auto"/>
                <w:bottom w:val="none" w:sz="0" w:space="0" w:color="auto"/>
                <w:right w:val="none" w:sz="0" w:space="0" w:color="auto"/>
              </w:divBdr>
            </w:div>
            <w:div w:id="2094276154">
              <w:marLeft w:val="0"/>
              <w:marRight w:val="0"/>
              <w:marTop w:val="0"/>
              <w:marBottom w:val="0"/>
              <w:divBdr>
                <w:top w:val="none" w:sz="0" w:space="0" w:color="auto"/>
                <w:left w:val="none" w:sz="0" w:space="0" w:color="auto"/>
                <w:bottom w:val="none" w:sz="0" w:space="0" w:color="auto"/>
                <w:right w:val="none" w:sz="0" w:space="0" w:color="auto"/>
              </w:divBdr>
            </w:div>
            <w:div w:id="524292197">
              <w:marLeft w:val="0"/>
              <w:marRight w:val="0"/>
              <w:marTop w:val="0"/>
              <w:marBottom w:val="0"/>
              <w:divBdr>
                <w:top w:val="none" w:sz="0" w:space="0" w:color="auto"/>
                <w:left w:val="none" w:sz="0" w:space="0" w:color="auto"/>
                <w:bottom w:val="none" w:sz="0" w:space="0" w:color="auto"/>
                <w:right w:val="none" w:sz="0" w:space="0" w:color="auto"/>
              </w:divBdr>
            </w:div>
            <w:div w:id="183783912">
              <w:marLeft w:val="0"/>
              <w:marRight w:val="0"/>
              <w:marTop w:val="0"/>
              <w:marBottom w:val="0"/>
              <w:divBdr>
                <w:top w:val="none" w:sz="0" w:space="0" w:color="auto"/>
                <w:left w:val="none" w:sz="0" w:space="0" w:color="auto"/>
                <w:bottom w:val="none" w:sz="0" w:space="0" w:color="auto"/>
                <w:right w:val="none" w:sz="0" w:space="0" w:color="auto"/>
              </w:divBdr>
            </w:div>
            <w:div w:id="1141538583">
              <w:marLeft w:val="0"/>
              <w:marRight w:val="0"/>
              <w:marTop w:val="0"/>
              <w:marBottom w:val="0"/>
              <w:divBdr>
                <w:top w:val="none" w:sz="0" w:space="0" w:color="auto"/>
                <w:left w:val="none" w:sz="0" w:space="0" w:color="auto"/>
                <w:bottom w:val="none" w:sz="0" w:space="0" w:color="auto"/>
                <w:right w:val="none" w:sz="0" w:space="0" w:color="auto"/>
              </w:divBdr>
            </w:div>
            <w:div w:id="1116556987">
              <w:marLeft w:val="0"/>
              <w:marRight w:val="0"/>
              <w:marTop w:val="0"/>
              <w:marBottom w:val="0"/>
              <w:divBdr>
                <w:top w:val="none" w:sz="0" w:space="0" w:color="auto"/>
                <w:left w:val="none" w:sz="0" w:space="0" w:color="auto"/>
                <w:bottom w:val="none" w:sz="0" w:space="0" w:color="auto"/>
                <w:right w:val="none" w:sz="0" w:space="0" w:color="auto"/>
              </w:divBdr>
            </w:div>
            <w:div w:id="1844664901">
              <w:marLeft w:val="0"/>
              <w:marRight w:val="0"/>
              <w:marTop w:val="0"/>
              <w:marBottom w:val="0"/>
              <w:divBdr>
                <w:top w:val="none" w:sz="0" w:space="0" w:color="auto"/>
                <w:left w:val="none" w:sz="0" w:space="0" w:color="auto"/>
                <w:bottom w:val="none" w:sz="0" w:space="0" w:color="auto"/>
                <w:right w:val="none" w:sz="0" w:space="0" w:color="auto"/>
              </w:divBdr>
            </w:div>
            <w:div w:id="456796448">
              <w:marLeft w:val="0"/>
              <w:marRight w:val="0"/>
              <w:marTop w:val="0"/>
              <w:marBottom w:val="0"/>
              <w:divBdr>
                <w:top w:val="none" w:sz="0" w:space="0" w:color="auto"/>
                <w:left w:val="none" w:sz="0" w:space="0" w:color="auto"/>
                <w:bottom w:val="none" w:sz="0" w:space="0" w:color="auto"/>
                <w:right w:val="none" w:sz="0" w:space="0" w:color="auto"/>
              </w:divBdr>
            </w:div>
            <w:div w:id="1011024926">
              <w:marLeft w:val="0"/>
              <w:marRight w:val="0"/>
              <w:marTop w:val="0"/>
              <w:marBottom w:val="0"/>
              <w:divBdr>
                <w:top w:val="none" w:sz="0" w:space="0" w:color="auto"/>
                <w:left w:val="none" w:sz="0" w:space="0" w:color="auto"/>
                <w:bottom w:val="none" w:sz="0" w:space="0" w:color="auto"/>
                <w:right w:val="none" w:sz="0" w:space="0" w:color="auto"/>
              </w:divBdr>
            </w:div>
            <w:div w:id="2090498110">
              <w:marLeft w:val="0"/>
              <w:marRight w:val="0"/>
              <w:marTop w:val="0"/>
              <w:marBottom w:val="0"/>
              <w:divBdr>
                <w:top w:val="none" w:sz="0" w:space="0" w:color="auto"/>
                <w:left w:val="none" w:sz="0" w:space="0" w:color="auto"/>
                <w:bottom w:val="none" w:sz="0" w:space="0" w:color="auto"/>
                <w:right w:val="none" w:sz="0" w:space="0" w:color="auto"/>
              </w:divBdr>
            </w:div>
            <w:div w:id="443577538">
              <w:marLeft w:val="0"/>
              <w:marRight w:val="0"/>
              <w:marTop w:val="0"/>
              <w:marBottom w:val="0"/>
              <w:divBdr>
                <w:top w:val="none" w:sz="0" w:space="0" w:color="auto"/>
                <w:left w:val="none" w:sz="0" w:space="0" w:color="auto"/>
                <w:bottom w:val="none" w:sz="0" w:space="0" w:color="auto"/>
                <w:right w:val="none" w:sz="0" w:space="0" w:color="auto"/>
              </w:divBdr>
            </w:div>
            <w:div w:id="1585408955">
              <w:marLeft w:val="0"/>
              <w:marRight w:val="0"/>
              <w:marTop w:val="0"/>
              <w:marBottom w:val="0"/>
              <w:divBdr>
                <w:top w:val="none" w:sz="0" w:space="0" w:color="auto"/>
                <w:left w:val="none" w:sz="0" w:space="0" w:color="auto"/>
                <w:bottom w:val="none" w:sz="0" w:space="0" w:color="auto"/>
                <w:right w:val="none" w:sz="0" w:space="0" w:color="auto"/>
              </w:divBdr>
            </w:div>
            <w:div w:id="244189972">
              <w:marLeft w:val="0"/>
              <w:marRight w:val="0"/>
              <w:marTop w:val="0"/>
              <w:marBottom w:val="0"/>
              <w:divBdr>
                <w:top w:val="none" w:sz="0" w:space="0" w:color="auto"/>
                <w:left w:val="none" w:sz="0" w:space="0" w:color="auto"/>
                <w:bottom w:val="none" w:sz="0" w:space="0" w:color="auto"/>
                <w:right w:val="none" w:sz="0" w:space="0" w:color="auto"/>
              </w:divBdr>
            </w:div>
            <w:div w:id="390151801">
              <w:marLeft w:val="0"/>
              <w:marRight w:val="0"/>
              <w:marTop w:val="0"/>
              <w:marBottom w:val="0"/>
              <w:divBdr>
                <w:top w:val="none" w:sz="0" w:space="0" w:color="auto"/>
                <w:left w:val="none" w:sz="0" w:space="0" w:color="auto"/>
                <w:bottom w:val="none" w:sz="0" w:space="0" w:color="auto"/>
                <w:right w:val="none" w:sz="0" w:space="0" w:color="auto"/>
              </w:divBdr>
            </w:div>
            <w:div w:id="1173765928">
              <w:marLeft w:val="0"/>
              <w:marRight w:val="0"/>
              <w:marTop w:val="0"/>
              <w:marBottom w:val="0"/>
              <w:divBdr>
                <w:top w:val="none" w:sz="0" w:space="0" w:color="auto"/>
                <w:left w:val="none" w:sz="0" w:space="0" w:color="auto"/>
                <w:bottom w:val="none" w:sz="0" w:space="0" w:color="auto"/>
                <w:right w:val="none" w:sz="0" w:space="0" w:color="auto"/>
              </w:divBdr>
            </w:div>
            <w:div w:id="1908414292">
              <w:marLeft w:val="0"/>
              <w:marRight w:val="0"/>
              <w:marTop w:val="0"/>
              <w:marBottom w:val="0"/>
              <w:divBdr>
                <w:top w:val="none" w:sz="0" w:space="0" w:color="auto"/>
                <w:left w:val="none" w:sz="0" w:space="0" w:color="auto"/>
                <w:bottom w:val="none" w:sz="0" w:space="0" w:color="auto"/>
                <w:right w:val="none" w:sz="0" w:space="0" w:color="auto"/>
              </w:divBdr>
            </w:div>
            <w:div w:id="245922157">
              <w:marLeft w:val="0"/>
              <w:marRight w:val="0"/>
              <w:marTop w:val="0"/>
              <w:marBottom w:val="0"/>
              <w:divBdr>
                <w:top w:val="none" w:sz="0" w:space="0" w:color="auto"/>
                <w:left w:val="none" w:sz="0" w:space="0" w:color="auto"/>
                <w:bottom w:val="none" w:sz="0" w:space="0" w:color="auto"/>
                <w:right w:val="none" w:sz="0" w:space="0" w:color="auto"/>
              </w:divBdr>
            </w:div>
            <w:div w:id="24527982">
              <w:marLeft w:val="0"/>
              <w:marRight w:val="0"/>
              <w:marTop w:val="0"/>
              <w:marBottom w:val="0"/>
              <w:divBdr>
                <w:top w:val="none" w:sz="0" w:space="0" w:color="auto"/>
                <w:left w:val="none" w:sz="0" w:space="0" w:color="auto"/>
                <w:bottom w:val="none" w:sz="0" w:space="0" w:color="auto"/>
                <w:right w:val="none" w:sz="0" w:space="0" w:color="auto"/>
              </w:divBdr>
            </w:div>
            <w:div w:id="1064570801">
              <w:marLeft w:val="0"/>
              <w:marRight w:val="0"/>
              <w:marTop w:val="0"/>
              <w:marBottom w:val="0"/>
              <w:divBdr>
                <w:top w:val="none" w:sz="0" w:space="0" w:color="auto"/>
                <w:left w:val="none" w:sz="0" w:space="0" w:color="auto"/>
                <w:bottom w:val="none" w:sz="0" w:space="0" w:color="auto"/>
                <w:right w:val="none" w:sz="0" w:space="0" w:color="auto"/>
              </w:divBdr>
            </w:div>
            <w:div w:id="2080708104">
              <w:marLeft w:val="0"/>
              <w:marRight w:val="0"/>
              <w:marTop w:val="0"/>
              <w:marBottom w:val="0"/>
              <w:divBdr>
                <w:top w:val="none" w:sz="0" w:space="0" w:color="auto"/>
                <w:left w:val="none" w:sz="0" w:space="0" w:color="auto"/>
                <w:bottom w:val="none" w:sz="0" w:space="0" w:color="auto"/>
                <w:right w:val="none" w:sz="0" w:space="0" w:color="auto"/>
              </w:divBdr>
            </w:div>
            <w:div w:id="930509972">
              <w:marLeft w:val="0"/>
              <w:marRight w:val="0"/>
              <w:marTop w:val="0"/>
              <w:marBottom w:val="0"/>
              <w:divBdr>
                <w:top w:val="none" w:sz="0" w:space="0" w:color="auto"/>
                <w:left w:val="none" w:sz="0" w:space="0" w:color="auto"/>
                <w:bottom w:val="none" w:sz="0" w:space="0" w:color="auto"/>
                <w:right w:val="none" w:sz="0" w:space="0" w:color="auto"/>
              </w:divBdr>
            </w:div>
            <w:div w:id="1996760472">
              <w:marLeft w:val="0"/>
              <w:marRight w:val="0"/>
              <w:marTop w:val="0"/>
              <w:marBottom w:val="0"/>
              <w:divBdr>
                <w:top w:val="none" w:sz="0" w:space="0" w:color="auto"/>
                <w:left w:val="none" w:sz="0" w:space="0" w:color="auto"/>
                <w:bottom w:val="none" w:sz="0" w:space="0" w:color="auto"/>
                <w:right w:val="none" w:sz="0" w:space="0" w:color="auto"/>
              </w:divBdr>
            </w:div>
            <w:div w:id="1304232875">
              <w:marLeft w:val="0"/>
              <w:marRight w:val="0"/>
              <w:marTop w:val="0"/>
              <w:marBottom w:val="0"/>
              <w:divBdr>
                <w:top w:val="none" w:sz="0" w:space="0" w:color="auto"/>
                <w:left w:val="none" w:sz="0" w:space="0" w:color="auto"/>
                <w:bottom w:val="none" w:sz="0" w:space="0" w:color="auto"/>
                <w:right w:val="none" w:sz="0" w:space="0" w:color="auto"/>
              </w:divBdr>
            </w:div>
            <w:div w:id="1101493628">
              <w:marLeft w:val="0"/>
              <w:marRight w:val="0"/>
              <w:marTop w:val="0"/>
              <w:marBottom w:val="0"/>
              <w:divBdr>
                <w:top w:val="none" w:sz="0" w:space="0" w:color="auto"/>
                <w:left w:val="none" w:sz="0" w:space="0" w:color="auto"/>
                <w:bottom w:val="none" w:sz="0" w:space="0" w:color="auto"/>
                <w:right w:val="none" w:sz="0" w:space="0" w:color="auto"/>
              </w:divBdr>
            </w:div>
            <w:div w:id="1070231166">
              <w:marLeft w:val="0"/>
              <w:marRight w:val="0"/>
              <w:marTop w:val="0"/>
              <w:marBottom w:val="0"/>
              <w:divBdr>
                <w:top w:val="none" w:sz="0" w:space="0" w:color="auto"/>
                <w:left w:val="none" w:sz="0" w:space="0" w:color="auto"/>
                <w:bottom w:val="none" w:sz="0" w:space="0" w:color="auto"/>
                <w:right w:val="none" w:sz="0" w:space="0" w:color="auto"/>
              </w:divBdr>
            </w:div>
            <w:div w:id="1899049301">
              <w:marLeft w:val="0"/>
              <w:marRight w:val="0"/>
              <w:marTop w:val="0"/>
              <w:marBottom w:val="0"/>
              <w:divBdr>
                <w:top w:val="none" w:sz="0" w:space="0" w:color="auto"/>
                <w:left w:val="none" w:sz="0" w:space="0" w:color="auto"/>
                <w:bottom w:val="none" w:sz="0" w:space="0" w:color="auto"/>
                <w:right w:val="none" w:sz="0" w:space="0" w:color="auto"/>
              </w:divBdr>
            </w:div>
            <w:div w:id="444351651">
              <w:marLeft w:val="0"/>
              <w:marRight w:val="0"/>
              <w:marTop w:val="0"/>
              <w:marBottom w:val="0"/>
              <w:divBdr>
                <w:top w:val="none" w:sz="0" w:space="0" w:color="auto"/>
                <w:left w:val="none" w:sz="0" w:space="0" w:color="auto"/>
                <w:bottom w:val="none" w:sz="0" w:space="0" w:color="auto"/>
                <w:right w:val="none" w:sz="0" w:space="0" w:color="auto"/>
              </w:divBdr>
            </w:div>
            <w:div w:id="927690385">
              <w:marLeft w:val="0"/>
              <w:marRight w:val="0"/>
              <w:marTop w:val="0"/>
              <w:marBottom w:val="0"/>
              <w:divBdr>
                <w:top w:val="none" w:sz="0" w:space="0" w:color="auto"/>
                <w:left w:val="none" w:sz="0" w:space="0" w:color="auto"/>
                <w:bottom w:val="none" w:sz="0" w:space="0" w:color="auto"/>
                <w:right w:val="none" w:sz="0" w:space="0" w:color="auto"/>
              </w:divBdr>
            </w:div>
            <w:div w:id="1803301139">
              <w:marLeft w:val="0"/>
              <w:marRight w:val="0"/>
              <w:marTop w:val="0"/>
              <w:marBottom w:val="0"/>
              <w:divBdr>
                <w:top w:val="none" w:sz="0" w:space="0" w:color="auto"/>
                <w:left w:val="none" w:sz="0" w:space="0" w:color="auto"/>
                <w:bottom w:val="none" w:sz="0" w:space="0" w:color="auto"/>
                <w:right w:val="none" w:sz="0" w:space="0" w:color="auto"/>
              </w:divBdr>
            </w:div>
            <w:div w:id="9240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112">
      <w:bodyDiv w:val="1"/>
      <w:marLeft w:val="0"/>
      <w:marRight w:val="0"/>
      <w:marTop w:val="0"/>
      <w:marBottom w:val="0"/>
      <w:divBdr>
        <w:top w:val="none" w:sz="0" w:space="0" w:color="auto"/>
        <w:left w:val="none" w:sz="0" w:space="0" w:color="auto"/>
        <w:bottom w:val="none" w:sz="0" w:space="0" w:color="auto"/>
        <w:right w:val="none" w:sz="0" w:space="0" w:color="auto"/>
      </w:divBdr>
      <w:divsChild>
        <w:div w:id="1672173325">
          <w:marLeft w:val="0"/>
          <w:marRight w:val="0"/>
          <w:marTop w:val="0"/>
          <w:marBottom w:val="0"/>
          <w:divBdr>
            <w:top w:val="none" w:sz="0" w:space="0" w:color="auto"/>
            <w:left w:val="none" w:sz="0" w:space="0" w:color="auto"/>
            <w:bottom w:val="none" w:sz="0" w:space="0" w:color="auto"/>
            <w:right w:val="none" w:sz="0" w:space="0" w:color="auto"/>
          </w:divBdr>
          <w:divsChild>
            <w:div w:id="1653944666">
              <w:marLeft w:val="0"/>
              <w:marRight w:val="0"/>
              <w:marTop w:val="0"/>
              <w:marBottom w:val="0"/>
              <w:divBdr>
                <w:top w:val="none" w:sz="0" w:space="0" w:color="auto"/>
                <w:left w:val="none" w:sz="0" w:space="0" w:color="auto"/>
                <w:bottom w:val="none" w:sz="0" w:space="0" w:color="auto"/>
                <w:right w:val="none" w:sz="0" w:space="0" w:color="auto"/>
              </w:divBdr>
            </w:div>
            <w:div w:id="1353843463">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811436313">
              <w:marLeft w:val="0"/>
              <w:marRight w:val="0"/>
              <w:marTop w:val="0"/>
              <w:marBottom w:val="0"/>
              <w:divBdr>
                <w:top w:val="none" w:sz="0" w:space="0" w:color="auto"/>
                <w:left w:val="none" w:sz="0" w:space="0" w:color="auto"/>
                <w:bottom w:val="none" w:sz="0" w:space="0" w:color="auto"/>
                <w:right w:val="none" w:sz="0" w:space="0" w:color="auto"/>
              </w:divBdr>
            </w:div>
            <w:div w:id="418671483">
              <w:marLeft w:val="0"/>
              <w:marRight w:val="0"/>
              <w:marTop w:val="0"/>
              <w:marBottom w:val="0"/>
              <w:divBdr>
                <w:top w:val="none" w:sz="0" w:space="0" w:color="auto"/>
                <w:left w:val="none" w:sz="0" w:space="0" w:color="auto"/>
                <w:bottom w:val="none" w:sz="0" w:space="0" w:color="auto"/>
                <w:right w:val="none" w:sz="0" w:space="0" w:color="auto"/>
              </w:divBdr>
            </w:div>
            <w:div w:id="1849099026">
              <w:marLeft w:val="0"/>
              <w:marRight w:val="0"/>
              <w:marTop w:val="0"/>
              <w:marBottom w:val="0"/>
              <w:divBdr>
                <w:top w:val="none" w:sz="0" w:space="0" w:color="auto"/>
                <w:left w:val="none" w:sz="0" w:space="0" w:color="auto"/>
                <w:bottom w:val="none" w:sz="0" w:space="0" w:color="auto"/>
                <w:right w:val="none" w:sz="0" w:space="0" w:color="auto"/>
              </w:divBdr>
            </w:div>
            <w:div w:id="1333949324">
              <w:marLeft w:val="0"/>
              <w:marRight w:val="0"/>
              <w:marTop w:val="0"/>
              <w:marBottom w:val="0"/>
              <w:divBdr>
                <w:top w:val="none" w:sz="0" w:space="0" w:color="auto"/>
                <w:left w:val="none" w:sz="0" w:space="0" w:color="auto"/>
                <w:bottom w:val="none" w:sz="0" w:space="0" w:color="auto"/>
                <w:right w:val="none" w:sz="0" w:space="0" w:color="auto"/>
              </w:divBdr>
            </w:div>
            <w:div w:id="1982071415">
              <w:marLeft w:val="0"/>
              <w:marRight w:val="0"/>
              <w:marTop w:val="0"/>
              <w:marBottom w:val="0"/>
              <w:divBdr>
                <w:top w:val="none" w:sz="0" w:space="0" w:color="auto"/>
                <w:left w:val="none" w:sz="0" w:space="0" w:color="auto"/>
                <w:bottom w:val="none" w:sz="0" w:space="0" w:color="auto"/>
                <w:right w:val="none" w:sz="0" w:space="0" w:color="auto"/>
              </w:divBdr>
            </w:div>
            <w:div w:id="644968000">
              <w:marLeft w:val="0"/>
              <w:marRight w:val="0"/>
              <w:marTop w:val="0"/>
              <w:marBottom w:val="0"/>
              <w:divBdr>
                <w:top w:val="none" w:sz="0" w:space="0" w:color="auto"/>
                <w:left w:val="none" w:sz="0" w:space="0" w:color="auto"/>
                <w:bottom w:val="none" w:sz="0" w:space="0" w:color="auto"/>
                <w:right w:val="none" w:sz="0" w:space="0" w:color="auto"/>
              </w:divBdr>
            </w:div>
            <w:div w:id="1171485984">
              <w:marLeft w:val="0"/>
              <w:marRight w:val="0"/>
              <w:marTop w:val="0"/>
              <w:marBottom w:val="0"/>
              <w:divBdr>
                <w:top w:val="none" w:sz="0" w:space="0" w:color="auto"/>
                <w:left w:val="none" w:sz="0" w:space="0" w:color="auto"/>
                <w:bottom w:val="none" w:sz="0" w:space="0" w:color="auto"/>
                <w:right w:val="none" w:sz="0" w:space="0" w:color="auto"/>
              </w:divBdr>
            </w:div>
            <w:div w:id="2065370290">
              <w:marLeft w:val="0"/>
              <w:marRight w:val="0"/>
              <w:marTop w:val="0"/>
              <w:marBottom w:val="0"/>
              <w:divBdr>
                <w:top w:val="none" w:sz="0" w:space="0" w:color="auto"/>
                <w:left w:val="none" w:sz="0" w:space="0" w:color="auto"/>
                <w:bottom w:val="none" w:sz="0" w:space="0" w:color="auto"/>
                <w:right w:val="none" w:sz="0" w:space="0" w:color="auto"/>
              </w:divBdr>
            </w:div>
            <w:div w:id="387195338">
              <w:marLeft w:val="0"/>
              <w:marRight w:val="0"/>
              <w:marTop w:val="0"/>
              <w:marBottom w:val="0"/>
              <w:divBdr>
                <w:top w:val="none" w:sz="0" w:space="0" w:color="auto"/>
                <w:left w:val="none" w:sz="0" w:space="0" w:color="auto"/>
                <w:bottom w:val="none" w:sz="0" w:space="0" w:color="auto"/>
                <w:right w:val="none" w:sz="0" w:space="0" w:color="auto"/>
              </w:divBdr>
            </w:div>
            <w:div w:id="1700622969">
              <w:marLeft w:val="0"/>
              <w:marRight w:val="0"/>
              <w:marTop w:val="0"/>
              <w:marBottom w:val="0"/>
              <w:divBdr>
                <w:top w:val="none" w:sz="0" w:space="0" w:color="auto"/>
                <w:left w:val="none" w:sz="0" w:space="0" w:color="auto"/>
                <w:bottom w:val="none" w:sz="0" w:space="0" w:color="auto"/>
                <w:right w:val="none" w:sz="0" w:space="0" w:color="auto"/>
              </w:divBdr>
            </w:div>
            <w:div w:id="740761484">
              <w:marLeft w:val="0"/>
              <w:marRight w:val="0"/>
              <w:marTop w:val="0"/>
              <w:marBottom w:val="0"/>
              <w:divBdr>
                <w:top w:val="none" w:sz="0" w:space="0" w:color="auto"/>
                <w:left w:val="none" w:sz="0" w:space="0" w:color="auto"/>
                <w:bottom w:val="none" w:sz="0" w:space="0" w:color="auto"/>
                <w:right w:val="none" w:sz="0" w:space="0" w:color="auto"/>
              </w:divBdr>
            </w:div>
            <w:div w:id="1364863171">
              <w:marLeft w:val="0"/>
              <w:marRight w:val="0"/>
              <w:marTop w:val="0"/>
              <w:marBottom w:val="0"/>
              <w:divBdr>
                <w:top w:val="none" w:sz="0" w:space="0" w:color="auto"/>
                <w:left w:val="none" w:sz="0" w:space="0" w:color="auto"/>
                <w:bottom w:val="none" w:sz="0" w:space="0" w:color="auto"/>
                <w:right w:val="none" w:sz="0" w:space="0" w:color="auto"/>
              </w:divBdr>
            </w:div>
            <w:div w:id="1167399587">
              <w:marLeft w:val="0"/>
              <w:marRight w:val="0"/>
              <w:marTop w:val="0"/>
              <w:marBottom w:val="0"/>
              <w:divBdr>
                <w:top w:val="none" w:sz="0" w:space="0" w:color="auto"/>
                <w:left w:val="none" w:sz="0" w:space="0" w:color="auto"/>
                <w:bottom w:val="none" w:sz="0" w:space="0" w:color="auto"/>
                <w:right w:val="none" w:sz="0" w:space="0" w:color="auto"/>
              </w:divBdr>
            </w:div>
            <w:div w:id="2023429257">
              <w:marLeft w:val="0"/>
              <w:marRight w:val="0"/>
              <w:marTop w:val="0"/>
              <w:marBottom w:val="0"/>
              <w:divBdr>
                <w:top w:val="none" w:sz="0" w:space="0" w:color="auto"/>
                <w:left w:val="none" w:sz="0" w:space="0" w:color="auto"/>
                <w:bottom w:val="none" w:sz="0" w:space="0" w:color="auto"/>
                <w:right w:val="none" w:sz="0" w:space="0" w:color="auto"/>
              </w:divBdr>
            </w:div>
            <w:div w:id="1418281180">
              <w:marLeft w:val="0"/>
              <w:marRight w:val="0"/>
              <w:marTop w:val="0"/>
              <w:marBottom w:val="0"/>
              <w:divBdr>
                <w:top w:val="none" w:sz="0" w:space="0" w:color="auto"/>
                <w:left w:val="none" w:sz="0" w:space="0" w:color="auto"/>
                <w:bottom w:val="none" w:sz="0" w:space="0" w:color="auto"/>
                <w:right w:val="none" w:sz="0" w:space="0" w:color="auto"/>
              </w:divBdr>
            </w:div>
            <w:div w:id="1118797320">
              <w:marLeft w:val="0"/>
              <w:marRight w:val="0"/>
              <w:marTop w:val="0"/>
              <w:marBottom w:val="0"/>
              <w:divBdr>
                <w:top w:val="none" w:sz="0" w:space="0" w:color="auto"/>
                <w:left w:val="none" w:sz="0" w:space="0" w:color="auto"/>
                <w:bottom w:val="none" w:sz="0" w:space="0" w:color="auto"/>
                <w:right w:val="none" w:sz="0" w:space="0" w:color="auto"/>
              </w:divBdr>
            </w:div>
            <w:div w:id="579675571">
              <w:marLeft w:val="0"/>
              <w:marRight w:val="0"/>
              <w:marTop w:val="0"/>
              <w:marBottom w:val="0"/>
              <w:divBdr>
                <w:top w:val="none" w:sz="0" w:space="0" w:color="auto"/>
                <w:left w:val="none" w:sz="0" w:space="0" w:color="auto"/>
                <w:bottom w:val="none" w:sz="0" w:space="0" w:color="auto"/>
                <w:right w:val="none" w:sz="0" w:space="0" w:color="auto"/>
              </w:divBdr>
            </w:div>
            <w:div w:id="1498963942">
              <w:marLeft w:val="0"/>
              <w:marRight w:val="0"/>
              <w:marTop w:val="0"/>
              <w:marBottom w:val="0"/>
              <w:divBdr>
                <w:top w:val="none" w:sz="0" w:space="0" w:color="auto"/>
                <w:left w:val="none" w:sz="0" w:space="0" w:color="auto"/>
                <w:bottom w:val="none" w:sz="0" w:space="0" w:color="auto"/>
                <w:right w:val="none" w:sz="0" w:space="0" w:color="auto"/>
              </w:divBdr>
            </w:div>
            <w:div w:id="282008446">
              <w:marLeft w:val="0"/>
              <w:marRight w:val="0"/>
              <w:marTop w:val="0"/>
              <w:marBottom w:val="0"/>
              <w:divBdr>
                <w:top w:val="none" w:sz="0" w:space="0" w:color="auto"/>
                <w:left w:val="none" w:sz="0" w:space="0" w:color="auto"/>
                <w:bottom w:val="none" w:sz="0" w:space="0" w:color="auto"/>
                <w:right w:val="none" w:sz="0" w:space="0" w:color="auto"/>
              </w:divBdr>
            </w:div>
            <w:div w:id="831027831">
              <w:marLeft w:val="0"/>
              <w:marRight w:val="0"/>
              <w:marTop w:val="0"/>
              <w:marBottom w:val="0"/>
              <w:divBdr>
                <w:top w:val="none" w:sz="0" w:space="0" w:color="auto"/>
                <w:left w:val="none" w:sz="0" w:space="0" w:color="auto"/>
                <w:bottom w:val="none" w:sz="0" w:space="0" w:color="auto"/>
                <w:right w:val="none" w:sz="0" w:space="0" w:color="auto"/>
              </w:divBdr>
            </w:div>
            <w:div w:id="1084573887">
              <w:marLeft w:val="0"/>
              <w:marRight w:val="0"/>
              <w:marTop w:val="0"/>
              <w:marBottom w:val="0"/>
              <w:divBdr>
                <w:top w:val="none" w:sz="0" w:space="0" w:color="auto"/>
                <w:left w:val="none" w:sz="0" w:space="0" w:color="auto"/>
                <w:bottom w:val="none" w:sz="0" w:space="0" w:color="auto"/>
                <w:right w:val="none" w:sz="0" w:space="0" w:color="auto"/>
              </w:divBdr>
            </w:div>
            <w:div w:id="1717120607">
              <w:marLeft w:val="0"/>
              <w:marRight w:val="0"/>
              <w:marTop w:val="0"/>
              <w:marBottom w:val="0"/>
              <w:divBdr>
                <w:top w:val="none" w:sz="0" w:space="0" w:color="auto"/>
                <w:left w:val="none" w:sz="0" w:space="0" w:color="auto"/>
                <w:bottom w:val="none" w:sz="0" w:space="0" w:color="auto"/>
                <w:right w:val="none" w:sz="0" w:space="0" w:color="auto"/>
              </w:divBdr>
            </w:div>
            <w:div w:id="164790268">
              <w:marLeft w:val="0"/>
              <w:marRight w:val="0"/>
              <w:marTop w:val="0"/>
              <w:marBottom w:val="0"/>
              <w:divBdr>
                <w:top w:val="none" w:sz="0" w:space="0" w:color="auto"/>
                <w:left w:val="none" w:sz="0" w:space="0" w:color="auto"/>
                <w:bottom w:val="none" w:sz="0" w:space="0" w:color="auto"/>
                <w:right w:val="none" w:sz="0" w:space="0" w:color="auto"/>
              </w:divBdr>
            </w:div>
            <w:div w:id="160505762">
              <w:marLeft w:val="0"/>
              <w:marRight w:val="0"/>
              <w:marTop w:val="0"/>
              <w:marBottom w:val="0"/>
              <w:divBdr>
                <w:top w:val="none" w:sz="0" w:space="0" w:color="auto"/>
                <w:left w:val="none" w:sz="0" w:space="0" w:color="auto"/>
                <w:bottom w:val="none" w:sz="0" w:space="0" w:color="auto"/>
                <w:right w:val="none" w:sz="0" w:space="0" w:color="auto"/>
              </w:divBdr>
            </w:div>
            <w:div w:id="610933883">
              <w:marLeft w:val="0"/>
              <w:marRight w:val="0"/>
              <w:marTop w:val="0"/>
              <w:marBottom w:val="0"/>
              <w:divBdr>
                <w:top w:val="none" w:sz="0" w:space="0" w:color="auto"/>
                <w:left w:val="none" w:sz="0" w:space="0" w:color="auto"/>
                <w:bottom w:val="none" w:sz="0" w:space="0" w:color="auto"/>
                <w:right w:val="none" w:sz="0" w:space="0" w:color="auto"/>
              </w:divBdr>
            </w:div>
            <w:div w:id="898828626">
              <w:marLeft w:val="0"/>
              <w:marRight w:val="0"/>
              <w:marTop w:val="0"/>
              <w:marBottom w:val="0"/>
              <w:divBdr>
                <w:top w:val="none" w:sz="0" w:space="0" w:color="auto"/>
                <w:left w:val="none" w:sz="0" w:space="0" w:color="auto"/>
                <w:bottom w:val="none" w:sz="0" w:space="0" w:color="auto"/>
                <w:right w:val="none" w:sz="0" w:space="0" w:color="auto"/>
              </w:divBdr>
            </w:div>
            <w:div w:id="412358524">
              <w:marLeft w:val="0"/>
              <w:marRight w:val="0"/>
              <w:marTop w:val="0"/>
              <w:marBottom w:val="0"/>
              <w:divBdr>
                <w:top w:val="none" w:sz="0" w:space="0" w:color="auto"/>
                <w:left w:val="none" w:sz="0" w:space="0" w:color="auto"/>
                <w:bottom w:val="none" w:sz="0" w:space="0" w:color="auto"/>
                <w:right w:val="none" w:sz="0" w:space="0" w:color="auto"/>
              </w:divBdr>
            </w:div>
            <w:div w:id="1941911947">
              <w:marLeft w:val="0"/>
              <w:marRight w:val="0"/>
              <w:marTop w:val="0"/>
              <w:marBottom w:val="0"/>
              <w:divBdr>
                <w:top w:val="none" w:sz="0" w:space="0" w:color="auto"/>
                <w:left w:val="none" w:sz="0" w:space="0" w:color="auto"/>
                <w:bottom w:val="none" w:sz="0" w:space="0" w:color="auto"/>
                <w:right w:val="none" w:sz="0" w:space="0" w:color="auto"/>
              </w:divBdr>
            </w:div>
            <w:div w:id="268006476">
              <w:marLeft w:val="0"/>
              <w:marRight w:val="0"/>
              <w:marTop w:val="0"/>
              <w:marBottom w:val="0"/>
              <w:divBdr>
                <w:top w:val="none" w:sz="0" w:space="0" w:color="auto"/>
                <w:left w:val="none" w:sz="0" w:space="0" w:color="auto"/>
                <w:bottom w:val="none" w:sz="0" w:space="0" w:color="auto"/>
                <w:right w:val="none" w:sz="0" w:space="0" w:color="auto"/>
              </w:divBdr>
            </w:div>
            <w:div w:id="870994953">
              <w:marLeft w:val="0"/>
              <w:marRight w:val="0"/>
              <w:marTop w:val="0"/>
              <w:marBottom w:val="0"/>
              <w:divBdr>
                <w:top w:val="none" w:sz="0" w:space="0" w:color="auto"/>
                <w:left w:val="none" w:sz="0" w:space="0" w:color="auto"/>
                <w:bottom w:val="none" w:sz="0" w:space="0" w:color="auto"/>
                <w:right w:val="none" w:sz="0" w:space="0" w:color="auto"/>
              </w:divBdr>
            </w:div>
            <w:div w:id="2120373070">
              <w:marLeft w:val="0"/>
              <w:marRight w:val="0"/>
              <w:marTop w:val="0"/>
              <w:marBottom w:val="0"/>
              <w:divBdr>
                <w:top w:val="none" w:sz="0" w:space="0" w:color="auto"/>
                <w:left w:val="none" w:sz="0" w:space="0" w:color="auto"/>
                <w:bottom w:val="none" w:sz="0" w:space="0" w:color="auto"/>
                <w:right w:val="none" w:sz="0" w:space="0" w:color="auto"/>
              </w:divBdr>
            </w:div>
            <w:div w:id="1754547809">
              <w:marLeft w:val="0"/>
              <w:marRight w:val="0"/>
              <w:marTop w:val="0"/>
              <w:marBottom w:val="0"/>
              <w:divBdr>
                <w:top w:val="none" w:sz="0" w:space="0" w:color="auto"/>
                <w:left w:val="none" w:sz="0" w:space="0" w:color="auto"/>
                <w:bottom w:val="none" w:sz="0" w:space="0" w:color="auto"/>
                <w:right w:val="none" w:sz="0" w:space="0" w:color="auto"/>
              </w:divBdr>
            </w:div>
            <w:div w:id="99182551">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
            <w:div w:id="234172833">
              <w:marLeft w:val="0"/>
              <w:marRight w:val="0"/>
              <w:marTop w:val="0"/>
              <w:marBottom w:val="0"/>
              <w:divBdr>
                <w:top w:val="none" w:sz="0" w:space="0" w:color="auto"/>
                <w:left w:val="none" w:sz="0" w:space="0" w:color="auto"/>
                <w:bottom w:val="none" w:sz="0" w:space="0" w:color="auto"/>
                <w:right w:val="none" w:sz="0" w:space="0" w:color="auto"/>
              </w:divBdr>
            </w:div>
            <w:div w:id="7484967">
              <w:marLeft w:val="0"/>
              <w:marRight w:val="0"/>
              <w:marTop w:val="0"/>
              <w:marBottom w:val="0"/>
              <w:divBdr>
                <w:top w:val="none" w:sz="0" w:space="0" w:color="auto"/>
                <w:left w:val="none" w:sz="0" w:space="0" w:color="auto"/>
                <w:bottom w:val="none" w:sz="0" w:space="0" w:color="auto"/>
                <w:right w:val="none" w:sz="0" w:space="0" w:color="auto"/>
              </w:divBdr>
            </w:div>
            <w:div w:id="365640274">
              <w:marLeft w:val="0"/>
              <w:marRight w:val="0"/>
              <w:marTop w:val="0"/>
              <w:marBottom w:val="0"/>
              <w:divBdr>
                <w:top w:val="none" w:sz="0" w:space="0" w:color="auto"/>
                <w:left w:val="none" w:sz="0" w:space="0" w:color="auto"/>
                <w:bottom w:val="none" w:sz="0" w:space="0" w:color="auto"/>
                <w:right w:val="none" w:sz="0" w:space="0" w:color="auto"/>
              </w:divBdr>
            </w:div>
            <w:div w:id="1951089058">
              <w:marLeft w:val="0"/>
              <w:marRight w:val="0"/>
              <w:marTop w:val="0"/>
              <w:marBottom w:val="0"/>
              <w:divBdr>
                <w:top w:val="none" w:sz="0" w:space="0" w:color="auto"/>
                <w:left w:val="none" w:sz="0" w:space="0" w:color="auto"/>
                <w:bottom w:val="none" w:sz="0" w:space="0" w:color="auto"/>
                <w:right w:val="none" w:sz="0" w:space="0" w:color="auto"/>
              </w:divBdr>
            </w:div>
            <w:div w:id="121460361">
              <w:marLeft w:val="0"/>
              <w:marRight w:val="0"/>
              <w:marTop w:val="0"/>
              <w:marBottom w:val="0"/>
              <w:divBdr>
                <w:top w:val="none" w:sz="0" w:space="0" w:color="auto"/>
                <w:left w:val="none" w:sz="0" w:space="0" w:color="auto"/>
                <w:bottom w:val="none" w:sz="0" w:space="0" w:color="auto"/>
                <w:right w:val="none" w:sz="0" w:space="0" w:color="auto"/>
              </w:divBdr>
            </w:div>
            <w:div w:id="1485584360">
              <w:marLeft w:val="0"/>
              <w:marRight w:val="0"/>
              <w:marTop w:val="0"/>
              <w:marBottom w:val="0"/>
              <w:divBdr>
                <w:top w:val="none" w:sz="0" w:space="0" w:color="auto"/>
                <w:left w:val="none" w:sz="0" w:space="0" w:color="auto"/>
                <w:bottom w:val="none" w:sz="0" w:space="0" w:color="auto"/>
                <w:right w:val="none" w:sz="0" w:space="0" w:color="auto"/>
              </w:divBdr>
            </w:div>
            <w:div w:id="1600067425">
              <w:marLeft w:val="0"/>
              <w:marRight w:val="0"/>
              <w:marTop w:val="0"/>
              <w:marBottom w:val="0"/>
              <w:divBdr>
                <w:top w:val="none" w:sz="0" w:space="0" w:color="auto"/>
                <w:left w:val="none" w:sz="0" w:space="0" w:color="auto"/>
                <w:bottom w:val="none" w:sz="0" w:space="0" w:color="auto"/>
                <w:right w:val="none" w:sz="0" w:space="0" w:color="auto"/>
              </w:divBdr>
            </w:div>
            <w:div w:id="2034332562">
              <w:marLeft w:val="0"/>
              <w:marRight w:val="0"/>
              <w:marTop w:val="0"/>
              <w:marBottom w:val="0"/>
              <w:divBdr>
                <w:top w:val="none" w:sz="0" w:space="0" w:color="auto"/>
                <w:left w:val="none" w:sz="0" w:space="0" w:color="auto"/>
                <w:bottom w:val="none" w:sz="0" w:space="0" w:color="auto"/>
                <w:right w:val="none" w:sz="0" w:space="0" w:color="auto"/>
              </w:divBdr>
            </w:div>
            <w:div w:id="1653364430">
              <w:marLeft w:val="0"/>
              <w:marRight w:val="0"/>
              <w:marTop w:val="0"/>
              <w:marBottom w:val="0"/>
              <w:divBdr>
                <w:top w:val="none" w:sz="0" w:space="0" w:color="auto"/>
                <w:left w:val="none" w:sz="0" w:space="0" w:color="auto"/>
                <w:bottom w:val="none" w:sz="0" w:space="0" w:color="auto"/>
                <w:right w:val="none" w:sz="0" w:space="0" w:color="auto"/>
              </w:divBdr>
            </w:div>
            <w:div w:id="1209798161">
              <w:marLeft w:val="0"/>
              <w:marRight w:val="0"/>
              <w:marTop w:val="0"/>
              <w:marBottom w:val="0"/>
              <w:divBdr>
                <w:top w:val="none" w:sz="0" w:space="0" w:color="auto"/>
                <w:left w:val="none" w:sz="0" w:space="0" w:color="auto"/>
                <w:bottom w:val="none" w:sz="0" w:space="0" w:color="auto"/>
                <w:right w:val="none" w:sz="0" w:space="0" w:color="auto"/>
              </w:divBdr>
            </w:div>
            <w:div w:id="745037386">
              <w:marLeft w:val="0"/>
              <w:marRight w:val="0"/>
              <w:marTop w:val="0"/>
              <w:marBottom w:val="0"/>
              <w:divBdr>
                <w:top w:val="none" w:sz="0" w:space="0" w:color="auto"/>
                <w:left w:val="none" w:sz="0" w:space="0" w:color="auto"/>
                <w:bottom w:val="none" w:sz="0" w:space="0" w:color="auto"/>
                <w:right w:val="none" w:sz="0" w:space="0" w:color="auto"/>
              </w:divBdr>
            </w:div>
            <w:div w:id="1731728520">
              <w:marLeft w:val="0"/>
              <w:marRight w:val="0"/>
              <w:marTop w:val="0"/>
              <w:marBottom w:val="0"/>
              <w:divBdr>
                <w:top w:val="none" w:sz="0" w:space="0" w:color="auto"/>
                <w:left w:val="none" w:sz="0" w:space="0" w:color="auto"/>
                <w:bottom w:val="none" w:sz="0" w:space="0" w:color="auto"/>
                <w:right w:val="none" w:sz="0" w:space="0" w:color="auto"/>
              </w:divBdr>
            </w:div>
            <w:div w:id="774058331">
              <w:marLeft w:val="0"/>
              <w:marRight w:val="0"/>
              <w:marTop w:val="0"/>
              <w:marBottom w:val="0"/>
              <w:divBdr>
                <w:top w:val="none" w:sz="0" w:space="0" w:color="auto"/>
                <w:left w:val="none" w:sz="0" w:space="0" w:color="auto"/>
                <w:bottom w:val="none" w:sz="0" w:space="0" w:color="auto"/>
                <w:right w:val="none" w:sz="0" w:space="0" w:color="auto"/>
              </w:divBdr>
            </w:div>
            <w:div w:id="1944262989">
              <w:marLeft w:val="0"/>
              <w:marRight w:val="0"/>
              <w:marTop w:val="0"/>
              <w:marBottom w:val="0"/>
              <w:divBdr>
                <w:top w:val="none" w:sz="0" w:space="0" w:color="auto"/>
                <w:left w:val="none" w:sz="0" w:space="0" w:color="auto"/>
                <w:bottom w:val="none" w:sz="0" w:space="0" w:color="auto"/>
                <w:right w:val="none" w:sz="0" w:space="0" w:color="auto"/>
              </w:divBdr>
            </w:div>
            <w:div w:id="648560410">
              <w:marLeft w:val="0"/>
              <w:marRight w:val="0"/>
              <w:marTop w:val="0"/>
              <w:marBottom w:val="0"/>
              <w:divBdr>
                <w:top w:val="none" w:sz="0" w:space="0" w:color="auto"/>
                <w:left w:val="none" w:sz="0" w:space="0" w:color="auto"/>
                <w:bottom w:val="none" w:sz="0" w:space="0" w:color="auto"/>
                <w:right w:val="none" w:sz="0" w:space="0" w:color="auto"/>
              </w:divBdr>
            </w:div>
            <w:div w:id="1670597531">
              <w:marLeft w:val="0"/>
              <w:marRight w:val="0"/>
              <w:marTop w:val="0"/>
              <w:marBottom w:val="0"/>
              <w:divBdr>
                <w:top w:val="none" w:sz="0" w:space="0" w:color="auto"/>
                <w:left w:val="none" w:sz="0" w:space="0" w:color="auto"/>
                <w:bottom w:val="none" w:sz="0" w:space="0" w:color="auto"/>
                <w:right w:val="none" w:sz="0" w:space="0" w:color="auto"/>
              </w:divBdr>
            </w:div>
            <w:div w:id="558134035">
              <w:marLeft w:val="0"/>
              <w:marRight w:val="0"/>
              <w:marTop w:val="0"/>
              <w:marBottom w:val="0"/>
              <w:divBdr>
                <w:top w:val="none" w:sz="0" w:space="0" w:color="auto"/>
                <w:left w:val="none" w:sz="0" w:space="0" w:color="auto"/>
                <w:bottom w:val="none" w:sz="0" w:space="0" w:color="auto"/>
                <w:right w:val="none" w:sz="0" w:space="0" w:color="auto"/>
              </w:divBdr>
            </w:div>
            <w:div w:id="1163005031">
              <w:marLeft w:val="0"/>
              <w:marRight w:val="0"/>
              <w:marTop w:val="0"/>
              <w:marBottom w:val="0"/>
              <w:divBdr>
                <w:top w:val="none" w:sz="0" w:space="0" w:color="auto"/>
                <w:left w:val="none" w:sz="0" w:space="0" w:color="auto"/>
                <w:bottom w:val="none" w:sz="0" w:space="0" w:color="auto"/>
                <w:right w:val="none" w:sz="0" w:space="0" w:color="auto"/>
              </w:divBdr>
            </w:div>
            <w:div w:id="1594584618">
              <w:marLeft w:val="0"/>
              <w:marRight w:val="0"/>
              <w:marTop w:val="0"/>
              <w:marBottom w:val="0"/>
              <w:divBdr>
                <w:top w:val="none" w:sz="0" w:space="0" w:color="auto"/>
                <w:left w:val="none" w:sz="0" w:space="0" w:color="auto"/>
                <w:bottom w:val="none" w:sz="0" w:space="0" w:color="auto"/>
                <w:right w:val="none" w:sz="0" w:space="0" w:color="auto"/>
              </w:divBdr>
            </w:div>
            <w:div w:id="1522936050">
              <w:marLeft w:val="0"/>
              <w:marRight w:val="0"/>
              <w:marTop w:val="0"/>
              <w:marBottom w:val="0"/>
              <w:divBdr>
                <w:top w:val="none" w:sz="0" w:space="0" w:color="auto"/>
                <w:left w:val="none" w:sz="0" w:space="0" w:color="auto"/>
                <w:bottom w:val="none" w:sz="0" w:space="0" w:color="auto"/>
                <w:right w:val="none" w:sz="0" w:space="0" w:color="auto"/>
              </w:divBdr>
            </w:div>
            <w:div w:id="1499685353">
              <w:marLeft w:val="0"/>
              <w:marRight w:val="0"/>
              <w:marTop w:val="0"/>
              <w:marBottom w:val="0"/>
              <w:divBdr>
                <w:top w:val="none" w:sz="0" w:space="0" w:color="auto"/>
                <w:left w:val="none" w:sz="0" w:space="0" w:color="auto"/>
                <w:bottom w:val="none" w:sz="0" w:space="0" w:color="auto"/>
                <w:right w:val="none" w:sz="0" w:space="0" w:color="auto"/>
              </w:divBdr>
            </w:div>
            <w:div w:id="1468085474">
              <w:marLeft w:val="0"/>
              <w:marRight w:val="0"/>
              <w:marTop w:val="0"/>
              <w:marBottom w:val="0"/>
              <w:divBdr>
                <w:top w:val="none" w:sz="0" w:space="0" w:color="auto"/>
                <w:left w:val="none" w:sz="0" w:space="0" w:color="auto"/>
                <w:bottom w:val="none" w:sz="0" w:space="0" w:color="auto"/>
                <w:right w:val="none" w:sz="0" w:space="0" w:color="auto"/>
              </w:divBdr>
            </w:div>
            <w:div w:id="1384257982">
              <w:marLeft w:val="0"/>
              <w:marRight w:val="0"/>
              <w:marTop w:val="0"/>
              <w:marBottom w:val="0"/>
              <w:divBdr>
                <w:top w:val="none" w:sz="0" w:space="0" w:color="auto"/>
                <w:left w:val="none" w:sz="0" w:space="0" w:color="auto"/>
                <w:bottom w:val="none" w:sz="0" w:space="0" w:color="auto"/>
                <w:right w:val="none" w:sz="0" w:space="0" w:color="auto"/>
              </w:divBdr>
            </w:div>
            <w:div w:id="360710805">
              <w:marLeft w:val="0"/>
              <w:marRight w:val="0"/>
              <w:marTop w:val="0"/>
              <w:marBottom w:val="0"/>
              <w:divBdr>
                <w:top w:val="none" w:sz="0" w:space="0" w:color="auto"/>
                <w:left w:val="none" w:sz="0" w:space="0" w:color="auto"/>
                <w:bottom w:val="none" w:sz="0" w:space="0" w:color="auto"/>
                <w:right w:val="none" w:sz="0" w:space="0" w:color="auto"/>
              </w:divBdr>
            </w:div>
            <w:div w:id="284966171">
              <w:marLeft w:val="0"/>
              <w:marRight w:val="0"/>
              <w:marTop w:val="0"/>
              <w:marBottom w:val="0"/>
              <w:divBdr>
                <w:top w:val="none" w:sz="0" w:space="0" w:color="auto"/>
                <w:left w:val="none" w:sz="0" w:space="0" w:color="auto"/>
                <w:bottom w:val="none" w:sz="0" w:space="0" w:color="auto"/>
                <w:right w:val="none" w:sz="0" w:space="0" w:color="auto"/>
              </w:divBdr>
            </w:div>
            <w:div w:id="1597251392">
              <w:marLeft w:val="0"/>
              <w:marRight w:val="0"/>
              <w:marTop w:val="0"/>
              <w:marBottom w:val="0"/>
              <w:divBdr>
                <w:top w:val="none" w:sz="0" w:space="0" w:color="auto"/>
                <w:left w:val="none" w:sz="0" w:space="0" w:color="auto"/>
                <w:bottom w:val="none" w:sz="0" w:space="0" w:color="auto"/>
                <w:right w:val="none" w:sz="0" w:space="0" w:color="auto"/>
              </w:divBdr>
            </w:div>
            <w:div w:id="1620338787">
              <w:marLeft w:val="0"/>
              <w:marRight w:val="0"/>
              <w:marTop w:val="0"/>
              <w:marBottom w:val="0"/>
              <w:divBdr>
                <w:top w:val="none" w:sz="0" w:space="0" w:color="auto"/>
                <w:left w:val="none" w:sz="0" w:space="0" w:color="auto"/>
                <w:bottom w:val="none" w:sz="0" w:space="0" w:color="auto"/>
                <w:right w:val="none" w:sz="0" w:space="0" w:color="auto"/>
              </w:divBdr>
            </w:div>
            <w:div w:id="897285264">
              <w:marLeft w:val="0"/>
              <w:marRight w:val="0"/>
              <w:marTop w:val="0"/>
              <w:marBottom w:val="0"/>
              <w:divBdr>
                <w:top w:val="none" w:sz="0" w:space="0" w:color="auto"/>
                <w:left w:val="none" w:sz="0" w:space="0" w:color="auto"/>
                <w:bottom w:val="none" w:sz="0" w:space="0" w:color="auto"/>
                <w:right w:val="none" w:sz="0" w:space="0" w:color="auto"/>
              </w:divBdr>
            </w:div>
            <w:div w:id="1573006337">
              <w:marLeft w:val="0"/>
              <w:marRight w:val="0"/>
              <w:marTop w:val="0"/>
              <w:marBottom w:val="0"/>
              <w:divBdr>
                <w:top w:val="none" w:sz="0" w:space="0" w:color="auto"/>
                <w:left w:val="none" w:sz="0" w:space="0" w:color="auto"/>
                <w:bottom w:val="none" w:sz="0" w:space="0" w:color="auto"/>
                <w:right w:val="none" w:sz="0" w:space="0" w:color="auto"/>
              </w:divBdr>
            </w:div>
            <w:div w:id="1074358485">
              <w:marLeft w:val="0"/>
              <w:marRight w:val="0"/>
              <w:marTop w:val="0"/>
              <w:marBottom w:val="0"/>
              <w:divBdr>
                <w:top w:val="none" w:sz="0" w:space="0" w:color="auto"/>
                <w:left w:val="none" w:sz="0" w:space="0" w:color="auto"/>
                <w:bottom w:val="none" w:sz="0" w:space="0" w:color="auto"/>
                <w:right w:val="none" w:sz="0" w:space="0" w:color="auto"/>
              </w:divBdr>
            </w:div>
            <w:div w:id="1626236850">
              <w:marLeft w:val="0"/>
              <w:marRight w:val="0"/>
              <w:marTop w:val="0"/>
              <w:marBottom w:val="0"/>
              <w:divBdr>
                <w:top w:val="none" w:sz="0" w:space="0" w:color="auto"/>
                <w:left w:val="none" w:sz="0" w:space="0" w:color="auto"/>
                <w:bottom w:val="none" w:sz="0" w:space="0" w:color="auto"/>
                <w:right w:val="none" w:sz="0" w:space="0" w:color="auto"/>
              </w:divBdr>
            </w:div>
            <w:div w:id="1138104587">
              <w:marLeft w:val="0"/>
              <w:marRight w:val="0"/>
              <w:marTop w:val="0"/>
              <w:marBottom w:val="0"/>
              <w:divBdr>
                <w:top w:val="none" w:sz="0" w:space="0" w:color="auto"/>
                <w:left w:val="none" w:sz="0" w:space="0" w:color="auto"/>
                <w:bottom w:val="none" w:sz="0" w:space="0" w:color="auto"/>
                <w:right w:val="none" w:sz="0" w:space="0" w:color="auto"/>
              </w:divBdr>
            </w:div>
            <w:div w:id="1118183025">
              <w:marLeft w:val="0"/>
              <w:marRight w:val="0"/>
              <w:marTop w:val="0"/>
              <w:marBottom w:val="0"/>
              <w:divBdr>
                <w:top w:val="none" w:sz="0" w:space="0" w:color="auto"/>
                <w:left w:val="none" w:sz="0" w:space="0" w:color="auto"/>
                <w:bottom w:val="none" w:sz="0" w:space="0" w:color="auto"/>
                <w:right w:val="none" w:sz="0" w:space="0" w:color="auto"/>
              </w:divBdr>
            </w:div>
            <w:div w:id="1676179604">
              <w:marLeft w:val="0"/>
              <w:marRight w:val="0"/>
              <w:marTop w:val="0"/>
              <w:marBottom w:val="0"/>
              <w:divBdr>
                <w:top w:val="none" w:sz="0" w:space="0" w:color="auto"/>
                <w:left w:val="none" w:sz="0" w:space="0" w:color="auto"/>
                <w:bottom w:val="none" w:sz="0" w:space="0" w:color="auto"/>
                <w:right w:val="none" w:sz="0" w:space="0" w:color="auto"/>
              </w:divBdr>
            </w:div>
            <w:div w:id="1627156641">
              <w:marLeft w:val="0"/>
              <w:marRight w:val="0"/>
              <w:marTop w:val="0"/>
              <w:marBottom w:val="0"/>
              <w:divBdr>
                <w:top w:val="none" w:sz="0" w:space="0" w:color="auto"/>
                <w:left w:val="none" w:sz="0" w:space="0" w:color="auto"/>
                <w:bottom w:val="none" w:sz="0" w:space="0" w:color="auto"/>
                <w:right w:val="none" w:sz="0" w:space="0" w:color="auto"/>
              </w:divBdr>
            </w:div>
            <w:div w:id="1977684262">
              <w:marLeft w:val="0"/>
              <w:marRight w:val="0"/>
              <w:marTop w:val="0"/>
              <w:marBottom w:val="0"/>
              <w:divBdr>
                <w:top w:val="none" w:sz="0" w:space="0" w:color="auto"/>
                <w:left w:val="none" w:sz="0" w:space="0" w:color="auto"/>
                <w:bottom w:val="none" w:sz="0" w:space="0" w:color="auto"/>
                <w:right w:val="none" w:sz="0" w:space="0" w:color="auto"/>
              </w:divBdr>
            </w:div>
            <w:div w:id="1895195899">
              <w:marLeft w:val="0"/>
              <w:marRight w:val="0"/>
              <w:marTop w:val="0"/>
              <w:marBottom w:val="0"/>
              <w:divBdr>
                <w:top w:val="none" w:sz="0" w:space="0" w:color="auto"/>
                <w:left w:val="none" w:sz="0" w:space="0" w:color="auto"/>
                <w:bottom w:val="none" w:sz="0" w:space="0" w:color="auto"/>
                <w:right w:val="none" w:sz="0" w:space="0" w:color="auto"/>
              </w:divBdr>
            </w:div>
            <w:div w:id="192036977">
              <w:marLeft w:val="0"/>
              <w:marRight w:val="0"/>
              <w:marTop w:val="0"/>
              <w:marBottom w:val="0"/>
              <w:divBdr>
                <w:top w:val="none" w:sz="0" w:space="0" w:color="auto"/>
                <w:left w:val="none" w:sz="0" w:space="0" w:color="auto"/>
                <w:bottom w:val="none" w:sz="0" w:space="0" w:color="auto"/>
                <w:right w:val="none" w:sz="0" w:space="0" w:color="auto"/>
              </w:divBdr>
            </w:div>
            <w:div w:id="1243225707">
              <w:marLeft w:val="0"/>
              <w:marRight w:val="0"/>
              <w:marTop w:val="0"/>
              <w:marBottom w:val="0"/>
              <w:divBdr>
                <w:top w:val="none" w:sz="0" w:space="0" w:color="auto"/>
                <w:left w:val="none" w:sz="0" w:space="0" w:color="auto"/>
                <w:bottom w:val="none" w:sz="0" w:space="0" w:color="auto"/>
                <w:right w:val="none" w:sz="0" w:space="0" w:color="auto"/>
              </w:divBdr>
            </w:div>
            <w:div w:id="273902531">
              <w:marLeft w:val="0"/>
              <w:marRight w:val="0"/>
              <w:marTop w:val="0"/>
              <w:marBottom w:val="0"/>
              <w:divBdr>
                <w:top w:val="none" w:sz="0" w:space="0" w:color="auto"/>
                <w:left w:val="none" w:sz="0" w:space="0" w:color="auto"/>
                <w:bottom w:val="none" w:sz="0" w:space="0" w:color="auto"/>
                <w:right w:val="none" w:sz="0" w:space="0" w:color="auto"/>
              </w:divBdr>
            </w:div>
            <w:div w:id="829057442">
              <w:marLeft w:val="0"/>
              <w:marRight w:val="0"/>
              <w:marTop w:val="0"/>
              <w:marBottom w:val="0"/>
              <w:divBdr>
                <w:top w:val="none" w:sz="0" w:space="0" w:color="auto"/>
                <w:left w:val="none" w:sz="0" w:space="0" w:color="auto"/>
                <w:bottom w:val="none" w:sz="0" w:space="0" w:color="auto"/>
                <w:right w:val="none" w:sz="0" w:space="0" w:color="auto"/>
              </w:divBdr>
            </w:div>
            <w:div w:id="367610118">
              <w:marLeft w:val="0"/>
              <w:marRight w:val="0"/>
              <w:marTop w:val="0"/>
              <w:marBottom w:val="0"/>
              <w:divBdr>
                <w:top w:val="none" w:sz="0" w:space="0" w:color="auto"/>
                <w:left w:val="none" w:sz="0" w:space="0" w:color="auto"/>
                <w:bottom w:val="none" w:sz="0" w:space="0" w:color="auto"/>
                <w:right w:val="none" w:sz="0" w:space="0" w:color="auto"/>
              </w:divBdr>
            </w:div>
            <w:div w:id="2039232131">
              <w:marLeft w:val="0"/>
              <w:marRight w:val="0"/>
              <w:marTop w:val="0"/>
              <w:marBottom w:val="0"/>
              <w:divBdr>
                <w:top w:val="none" w:sz="0" w:space="0" w:color="auto"/>
                <w:left w:val="none" w:sz="0" w:space="0" w:color="auto"/>
                <w:bottom w:val="none" w:sz="0" w:space="0" w:color="auto"/>
                <w:right w:val="none" w:sz="0" w:space="0" w:color="auto"/>
              </w:divBdr>
            </w:div>
            <w:div w:id="1252281103">
              <w:marLeft w:val="0"/>
              <w:marRight w:val="0"/>
              <w:marTop w:val="0"/>
              <w:marBottom w:val="0"/>
              <w:divBdr>
                <w:top w:val="none" w:sz="0" w:space="0" w:color="auto"/>
                <w:left w:val="none" w:sz="0" w:space="0" w:color="auto"/>
                <w:bottom w:val="none" w:sz="0" w:space="0" w:color="auto"/>
                <w:right w:val="none" w:sz="0" w:space="0" w:color="auto"/>
              </w:divBdr>
            </w:div>
            <w:div w:id="370493054">
              <w:marLeft w:val="0"/>
              <w:marRight w:val="0"/>
              <w:marTop w:val="0"/>
              <w:marBottom w:val="0"/>
              <w:divBdr>
                <w:top w:val="none" w:sz="0" w:space="0" w:color="auto"/>
                <w:left w:val="none" w:sz="0" w:space="0" w:color="auto"/>
                <w:bottom w:val="none" w:sz="0" w:space="0" w:color="auto"/>
                <w:right w:val="none" w:sz="0" w:space="0" w:color="auto"/>
              </w:divBdr>
            </w:div>
            <w:div w:id="2118596985">
              <w:marLeft w:val="0"/>
              <w:marRight w:val="0"/>
              <w:marTop w:val="0"/>
              <w:marBottom w:val="0"/>
              <w:divBdr>
                <w:top w:val="none" w:sz="0" w:space="0" w:color="auto"/>
                <w:left w:val="none" w:sz="0" w:space="0" w:color="auto"/>
                <w:bottom w:val="none" w:sz="0" w:space="0" w:color="auto"/>
                <w:right w:val="none" w:sz="0" w:space="0" w:color="auto"/>
              </w:divBdr>
            </w:div>
            <w:div w:id="1615599174">
              <w:marLeft w:val="0"/>
              <w:marRight w:val="0"/>
              <w:marTop w:val="0"/>
              <w:marBottom w:val="0"/>
              <w:divBdr>
                <w:top w:val="none" w:sz="0" w:space="0" w:color="auto"/>
                <w:left w:val="none" w:sz="0" w:space="0" w:color="auto"/>
                <w:bottom w:val="none" w:sz="0" w:space="0" w:color="auto"/>
                <w:right w:val="none" w:sz="0" w:space="0" w:color="auto"/>
              </w:divBdr>
            </w:div>
            <w:div w:id="2057116238">
              <w:marLeft w:val="0"/>
              <w:marRight w:val="0"/>
              <w:marTop w:val="0"/>
              <w:marBottom w:val="0"/>
              <w:divBdr>
                <w:top w:val="none" w:sz="0" w:space="0" w:color="auto"/>
                <w:left w:val="none" w:sz="0" w:space="0" w:color="auto"/>
                <w:bottom w:val="none" w:sz="0" w:space="0" w:color="auto"/>
                <w:right w:val="none" w:sz="0" w:space="0" w:color="auto"/>
              </w:divBdr>
            </w:div>
            <w:div w:id="639917389">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 w:id="807014518">
              <w:marLeft w:val="0"/>
              <w:marRight w:val="0"/>
              <w:marTop w:val="0"/>
              <w:marBottom w:val="0"/>
              <w:divBdr>
                <w:top w:val="none" w:sz="0" w:space="0" w:color="auto"/>
                <w:left w:val="none" w:sz="0" w:space="0" w:color="auto"/>
                <w:bottom w:val="none" w:sz="0" w:space="0" w:color="auto"/>
                <w:right w:val="none" w:sz="0" w:space="0" w:color="auto"/>
              </w:divBdr>
            </w:div>
            <w:div w:id="132066578">
              <w:marLeft w:val="0"/>
              <w:marRight w:val="0"/>
              <w:marTop w:val="0"/>
              <w:marBottom w:val="0"/>
              <w:divBdr>
                <w:top w:val="none" w:sz="0" w:space="0" w:color="auto"/>
                <w:left w:val="none" w:sz="0" w:space="0" w:color="auto"/>
                <w:bottom w:val="none" w:sz="0" w:space="0" w:color="auto"/>
                <w:right w:val="none" w:sz="0" w:space="0" w:color="auto"/>
              </w:divBdr>
            </w:div>
            <w:div w:id="455101786">
              <w:marLeft w:val="0"/>
              <w:marRight w:val="0"/>
              <w:marTop w:val="0"/>
              <w:marBottom w:val="0"/>
              <w:divBdr>
                <w:top w:val="none" w:sz="0" w:space="0" w:color="auto"/>
                <w:left w:val="none" w:sz="0" w:space="0" w:color="auto"/>
                <w:bottom w:val="none" w:sz="0" w:space="0" w:color="auto"/>
                <w:right w:val="none" w:sz="0" w:space="0" w:color="auto"/>
              </w:divBdr>
            </w:div>
            <w:div w:id="502278675">
              <w:marLeft w:val="0"/>
              <w:marRight w:val="0"/>
              <w:marTop w:val="0"/>
              <w:marBottom w:val="0"/>
              <w:divBdr>
                <w:top w:val="none" w:sz="0" w:space="0" w:color="auto"/>
                <w:left w:val="none" w:sz="0" w:space="0" w:color="auto"/>
                <w:bottom w:val="none" w:sz="0" w:space="0" w:color="auto"/>
                <w:right w:val="none" w:sz="0" w:space="0" w:color="auto"/>
              </w:divBdr>
            </w:div>
            <w:div w:id="911081986">
              <w:marLeft w:val="0"/>
              <w:marRight w:val="0"/>
              <w:marTop w:val="0"/>
              <w:marBottom w:val="0"/>
              <w:divBdr>
                <w:top w:val="none" w:sz="0" w:space="0" w:color="auto"/>
                <w:left w:val="none" w:sz="0" w:space="0" w:color="auto"/>
                <w:bottom w:val="none" w:sz="0" w:space="0" w:color="auto"/>
                <w:right w:val="none" w:sz="0" w:space="0" w:color="auto"/>
              </w:divBdr>
            </w:div>
            <w:div w:id="351491939">
              <w:marLeft w:val="0"/>
              <w:marRight w:val="0"/>
              <w:marTop w:val="0"/>
              <w:marBottom w:val="0"/>
              <w:divBdr>
                <w:top w:val="none" w:sz="0" w:space="0" w:color="auto"/>
                <w:left w:val="none" w:sz="0" w:space="0" w:color="auto"/>
                <w:bottom w:val="none" w:sz="0" w:space="0" w:color="auto"/>
                <w:right w:val="none" w:sz="0" w:space="0" w:color="auto"/>
              </w:divBdr>
            </w:div>
            <w:div w:id="458306834">
              <w:marLeft w:val="0"/>
              <w:marRight w:val="0"/>
              <w:marTop w:val="0"/>
              <w:marBottom w:val="0"/>
              <w:divBdr>
                <w:top w:val="none" w:sz="0" w:space="0" w:color="auto"/>
                <w:left w:val="none" w:sz="0" w:space="0" w:color="auto"/>
                <w:bottom w:val="none" w:sz="0" w:space="0" w:color="auto"/>
                <w:right w:val="none" w:sz="0" w:space="0" w:color="auto"/>
              </w:divBdr>
            </w:div>
            <w:div w:id="72893494">
              <w:marLeft w:val="0"/>
              <w:marRight w:val="0"/>
              <w:marTop w:val="0"/>
              <w:marBottom w:val="0"/>
              <w:divBdr>
                <w:top w:val="none" w:sz="0" w:space="0" w:color="auto"/>
                <w:left w:val="none" w:sz="0" w:space="0" w:color="auto"/>
                <w:bottom w:val="none" w:sz="0" w:space="0" w:color="auto"/>
                <w:right w:val="none" w:sz="0" w:space="0" w:color="auto"/>
              </w:divBdr>
            </w:div>
            <w:div w:id="1748186486">
              <w:marLeft w:val="0"/>
              <w:marRight w:val="0"/>
              <w:marTop w:val="0"/>
              <w:marBottom w:val="0"/>
              <w:divBdr>
                <w:top w:val="none" w:sz="0" w:space="0" w:color="auto"/>
                <w:left w:val="none" w:sz="0" w:space="0" w:color="auto"/>
                <w:bottom w:val="none" w:sz="0" w:space="0" w:color="auto"/>
                <w:right w:val="none" w:sz="0" w:space="0" w:color="auto"/>
              </w:divBdr>
            </w:div>
            <w:div w:id="236861127">
              <w:marLeft w:val="0"/>
              <w:marRight w:val="0"/>
              <w:marTop w:val="0"/>
              <w:marBottom w:val="0"/>
              <w:divBdr>
                <w:top w:val="none" w:sz="0" w:space="0" w:color="auto"/>
                <w:left w:val="none" w:sz="0" w:space="0" w:color="auto"/>
                <w:bottom w:val="none" w:sz="0" w:space="0" w:color="auto"/>
                <w:right w:val="none" w:sz="0" w:space="0" w:color="auto"/>
              </w:divBdr>
            </w:div>
            <w:div w:id="2074231295">
              <w:marLeft w:val="0"/>
              <w:marRight w:val="0"/>
              <w:marTop w:val="0"/>
              <w:marBottom w:val="0"/>
              <w:divBdr>
                <w:top w:val="none" w:sz="0" w:space="0" w:color="auto"/>
                <w:left w:val="none" w:sz="0" w:space="0" w:color="auto"/>
                <w:bottom w:val="none" w:sz="0" w:space="0" w:color="auto"/>
                <w:right w:val="none" w:sz="0" w:space="0" w:color="auto"/>
              </w:divBdr>
            </w:div>
            <w:div w:id="1845584134">
              <w:marLeft w:val="0"/>
              <w:marRight w:val="0"/>
              <w:marTop w:val="0"/>
              <w:marBottom w:val="0"/>
              <w:divBdr>
                <w:top w:val="none" w:sz="0" w:space="0" w:color="auto"/>
                <w:left w:val="none" w:sz="0" w:space="0" w:color="auto"/>
                <w:bottom w:val="none" w:sz="0" w:space="0" w:color="auto"/>
                <w:right w:val="none" w:sz="0" w:space="0" w:color="auto"/>
              </w:divBdr>
            </w:div>
            <w:div w:id="1069769147">
              <w:marLeft w:val="0"/>
              <w:marRight w:val="0"/>
              <w:marTop w:val="0"/>
              <w:marBottom w:val="0"/>
              <w:divBdr>
                <w:top w:val="none" w:sz="0" w:space="0" w:color="auto"/>
                <w:left w:val="none" w:sz="0" w:space="0" w:color="auto"/>
                <w:bottom w:val="none" w:sz="0" w:space="0" w:color="auto"/>
                <w:right w:val="none" w:sz="0" w:space="0" w:color="auto"/>
              </w:divBdr>
            </w:div>
            <w:div w:id="1638100685">
              <w:marLeft w:val="0"/>
              <w:marRight w:val="0"/>
              <w:marTop w:val="0"/>
              <w:marBottom w:val="0"/>
              <w:divBdr>
                <w:top w:val="none" w:sz="0" w:space="0" w:color="auto"/>
                <w:left w:val="none" w:sz="0" w:space="0" w:color="auto"/>
                <w:bottom w:val="none" w:sz="0" w:space="0" w:color="auto"/>
                <w:right w:val="none" w:sz="0" w:space="0" w:color="auto"/>
              </w:divBdr>
            </w:div>
            <w:div w:id="1676570126">
              <w:marLeft w:val="0"/>
              <w:marRight w:val="0"/>
              <w:marTop w:val="0"/>
              <w:marBottom w:val="0"/>
              <w:divBdr>
                <w:top w:val="none" w:sz="0" w:space="0" w:color="auto"/>
                <w:left w:val="none" w:sz="0" w:space="0" w:color="auto"/>
                <w:bottom w:val="none" w:sz="0" w:space="0" w:color="auto"/>
                <w:right w:val="none" w:sz="0" w:space="0" w:color="auto"/>
              </w:divBdr>
            </w:div>
            <w:div w:id="807237761">
              <w:marLeft w:val="0"/>
              <w:marRight w:val="0"/>
              <w:marTop w:val="0"/>
              <w:marBottom w:val="0"/>
              <w:divBdr>
                <w:top w:val="none" w:sz="0" w:space="0" w:color="auto"/>
                <w:left w:val="none" w:sz="0" w:space="0" w:color="auto"/>
                <w:bottom w:val="none" w:sz="0" w:space="0" w:color="auto"/>
                <w:right w:val="none" w:sz="0" w:space="0" w:color="auto"/>
              </w:divBdr>
            </w:div>
            <w:div w:id="470289727">
              <w:marLeft w:val="0"/>
              <w:marRight w:val="0"/>
              <w:marTop w:val="0"/>
              <w:marBottom w:val="0"/>
              <w:divBdr>
                <w:top w:val="none" w:sz="0" w:space="0" w:color="auto"/>
                <w:left w:val="none" w:sz="0" w:space="0" w:color="auto"/>
                <w:bottom w:val="none" w:sz="0" w:space="0" w:color="auto"/>
                <w:right w:val="none" w:sz="0" w:space="0" w:color="auto"/>
              </w:divBdr>
            </w:div>
            <w:div w:id="1153176718">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71198117">
              <w:marLeft w:val="0"/>
              <w:marRight w:val="0"/>
              <w:marTop w:val="0"/>
              <w:marBottom w:val="0"/>
              <w:divBdr>
                <w:top w:val="none" w:sz="0" w:space="0" w:color="auto"/>
                <w:left w:val="none" w:sz="0" w:space="0" w:color="auto"/>
                <w:bottom w:val="none" w:sz="0" w:space="0" w:color="auto"/>
                <w:right w:val="none" w:sz="0" w:space="0" w:color="auto"/>
              </w:divBdr>
            </w:div>
            <w:div w:id="408234816">
              <w:marLeft w:val="0"/>
              <w:marRight w:val="0"/>
              <w:marTop w:val="0"/>
              <w:marBottom w:val="0"/>
              <w:divBdr>
                <w:top w:val="none" w:sz="0" w:space="0" w:color="auto"/>
                <w:left w:val="none" w:sz="0" w:space="0" w:color="auto"/>
                <w:bottom w:val="none" w:sz="0" w:space="0" w:color="auto"/>
                <w:right w:val="none" w:sz="0" w:space="0" w:color="auto"/>
              </w:divBdr>
            </w:div>
            <w:div w:id="1177773864">
              <w:marLeft w:val="0"/>
              <w:marRight w:val="0"/>
              <w:marTop w:val="0"/>
              <w:marBottom w:val="0"/>
              <w:divBdr>
                <w:top w:val="none" w:sz="0" w:space="0" w:color="auto"/>
                <w:left w:val="none" w:sz="0" w:space="0" w:color="auto"/>
                <w:bottom w:val="none" w:sz="0" w:space="0" w:color="auto"/>
                <w:right w:val="none" w:sz="0" w:space="0" w:color="auto"/>
              </w:divBdr>
            </w:div>
            <w:div w:id="29303730">
              <w:marLeft w:val="0"/>
              <w:marRight w:val="0"/>
              <w:marTop w:val="0"/>
              <w:marBottom w:val="0"/>
              <w:divBdr>
                <w:top w:val="none" w:sz="0" w:space="0" w:color="auto"/>
                <w:left w:val="none" w:sz="0" w:space="0" w:color="auto"/>
                <w:bottom w:val="none" w:sz="0" w:space="0" w:color="auto"/>
                <w:right w:val="none" w:sz="0" w:space="0" w:color="auto"/>
              </w:divBdr>
            </w:div>
            <w:div w:id="1809862650">
              <w:marLeft w:val="0"/>
              <w:marRight w:val="0"/>
              <w:marTop w:val="0"/>
              <w:marBottom w:val="0"/>
              <w:divBdr>
                <w:top w:val="none" w:sz="0" w:space="0" w:color="auto"/>
                <w:left w:val="none" w:sz="0" w:space="0" w:color="auto"/>
                <w:bottom w:val="none" w:sz="0" w:space="0" w:color="auto"/>
                <w:right w:val="none" w:sz="0" w:space="0" w:color="auto"/>
              </w:divBdr>
            </w:div>
            <w:div w:id="1296368341">
              <w:marLeft w:val="0"/>
              <w:marRight w:val="0"/>
              <w:marTop w:val="0"/>
              <w:marBottom w:val="0"/>
              <w:divBdr>
                <w:top w:val="none" w:sz="0" w:space="0" w:color="auto"/>
                <w:left w:val="none" w:sz="0" w:space="0" w:color="auto"/>
                <w:bottom w:val="none" w:sz="0" w:space="0" w:color="auto"/>
                <w:right w:val="none" w:sz="0" w:space="0" w:color="auto"/>
              </w:divBdr>
            </w:div>
            <w:div w:id="859515876">
              <w:marLeft w:val="0"/>
              <w:marRight w:val="0"/>
              <w:marTop w:val="0"/>
              <w:marBottom w:val="0"/>
              <w:divBdr>
                <w:top w:val="none" w:sz="0" w:space="0" w:color="auto"/>
                <w:left w:val="none" w:sz="0" w:space="0" w:color="auto"/>
                <w:bottom w:val="none" w:sz="0" w:space="0" w:color="auto"/>
                <w:right w:val="none" w:sz="0" w:space="0" w:color="auto"/>
              </w:divBdr>
            </w:div>
            <w:div w:id="1842504515">
              <w:marLeft w:val="0"/>
              <w:marRight w:val="0"/>
              <w:marTop w:val="0"/>
              <w:marBottom w:val="0"/>
              <w:divBdr>
                <w:top w:val="none" w:sz="0" w:space="0" w:color="auto"/>
                <w:left w:val="none" w:sz="0" w:space="0" w:color="auto"/>
                <w:bottom w:val="none" w:sz="0" w:space="0" w:color="auto"/>
                <w:right w:val="none" w:sz="0" w:space="0" w:color="auto"/>
              </w:divBdr>
            </w:div>
            <w:div w:id="774667996">
              <w:marLeft w:val="0"/>
              <w:marRight w:val="0"/>
              <w:marTop w:val="0"/>
              <w:marBottom w:val="0"/>
              <w:divBdr>
                <w:top w:val="none" w:sz="0" w:space="0" w:color="auto"/>
                <w:left w:val="none" w:sz="0" w:space="0" w:color="auto"/>
                <w:bottom w:val="none" w:sz="0" w:space="0" w:color="auto"/>
                <w:right w:val="none" w:sz="0" w:space="0" w:color="auto"/>
              </w:divBdr>
            </w:div>
            <w:div w:id="1911117070">
              <w:marLeft w:val="0"/>
              <w:marRight w:val="0"/>
              <w:marTop w:val="0"/>
              <w:marBottom w:val="0"/>
              <w:divBdr>
                <w:top w:val="none" w:sz="0" w:space="0" w:color="auto"/>
                <w:left w:val="none" w:sz="0" w:space="0" w:color="auto"/>
                <w:bottom w:val="none" w:sz="0" w:space="0" w:color="auto"/>
                <w:right w:val="none" w:sz="0" w:space="0" w:color="auto"/>
              </w:divBdr>
            </w:div>
            <w:div w:id="594943509">
              <w:marLeft w:val="0"/>
              <w:marRight w:val="0"/>
              <w:marTop w:val="0"/>
              <w:marBottom w:val="0"/>
              <w:divBdr>
                <w:top w:val="none" w:sz="0" w:space="0" w:color="auto"/>
                <w:left w:val="none" w:sz="0" w:space="0" w:color="auto"/>
                <w:bottom w:val="none" w:sz="0" w:space="0" w:color="auto"/>
                <w:right w:val="none" w:sz="0" w:space="0" w:color="auto"/>
              </w:divBdr>
            </w:div>
            <w:div w:id="376046284">
              <w:marLeft w:val="0"/>
              <w:marRight w:val="0"/>
              <w:marTop w:val="0"/>
              <w:marBottom w:val="0"/>
              <w:divBdr>
                <w:top w:val="none" w:sz="0" w:space="0" w:color="auto"/>
                <w:left w:val="none" w:sz="0" w:space="0" w:color="auto"/>
                <w:bottom w:val="none" w:sz="0" w:space="0" w:color="auto"/>
                <w:right w:val="none" w:sz="0" w:space="0" w:color="auto"/>
              </w:divBdr>
            </w:div>
            <w:div w:id="1461531305">
              <w:marLeft w:val="0"/>
              <w:marRight w:val="0"/>
              <w:marTop w:val="0"/>
              <w:marBottom w:val="0"/>
              <w:divBdr>
                <w:top w:val="none" w:sz="0" w:space="0" w:color="auto"/>
                <w:left w:val="none" w:sz="0" w:space="0" w:color="auto"/>
                <w:bottom w:val="none" w:sz="0" w:space="0" w:color="auto"/>
                <w:right w:val="none" w:sz="0" w:space="0" w:color="auto"/>
              </w:divBdr>
            </w:div>
            <w:div w:id="653727558">
              <w:marLeft w:val="0"/>
              <w:marRight w:val="0"/>
              <w:marTop w:val="0"/>
              <w:marBottom w:val="0"/>
              <w:divBdr>
                <w:top w:val="none" w:sz="0" w:space="0" w:color="auto"/>
                <w:left w:val="none" w:sz="0" w:space="0" w:color="auto"/>
                <w:bottom w:val="none" w:sz="0" w:space="0" w:color="auto"/>
                <w:right w:val="none" w:sz="0" w:space="0" w:color="auto"/>
              </w:divBdr>
            </w:div>
            <w:div w:id="1648782438">
              <w:marLeft w:val="0"/>
              <w:marRight w:val="0"/>
              <w:marTop w:val="0"/>
              <w:marBottom w:val="0"/>
              <w:divBdr>
                <w:top w:val="none" w:sz="0" w:space="0" w:color="auto"/>
                <w:left w:val="none" w:sz="0" w:space="0" w:color="auto"/>
                <w:bottom w:val="none" w:sz="0" w:space="0" w:color="auto"/>
                <w:right w:val="none" w:sz="0" w:space="0" w:color="auto"/>
              </w:divBdr>
            </w:div>
            <w:div w:id="629635183">
              <w:marLeft w:val="0"/>
              <w:marRight w:val="0"/>
              <w:marTop w:val="0"/>
              <w:marBottom w:val="0"/>
              <w:divBdr>
                <w:top w:val="none" w:sz="0" w:space="0" w:color="auto"/>
                <w:left w:val="none" w:sz="0" w:space="0" w:color="auto"/>
                <w:bottom w:val="none" w:sz="0" w:space="0" w:color="auto"/>
                <w:right w:val="none" w:sz="0" w:space="0" w:color="auto"/>
              </w:divBdr>
            </w:div>
            <w:div w:id="1809742415">
              <w:marLeft w:val="0"/>
              <w:marRight w:val="0"/>
              <w:marTop w:val="0"/>
              <w:marBottom w:val="0"/>
              <w:divBdr>
                <w:top w:val="none" w:sz="0" w:space="0" w:color="auto"/>
                <w:left w:val="none" w:sz="0" w:space="0" w:color="auto"/>
                <w:bottom w:val="none" w:sz="0" w:space="0" w:color="auto"/>
                <w:right w:val="none" w:sz="0" w:space="0" w:color="auto"/>
              </w:divBdr>
            </w:div>
            <w:div w:id="1313945827">
              <w:marLeft w:val="0"/>
              <w:marRight w:val="0"/>
              <w:marTop w:val="0"/>
              <w:marBottom w:val="0"/>
              <w:divBdr>
                <w:top w:val="none" w:sz="0" w:space="0" w:color="auto"/>
                <w:left w:val="none" w:sz="0" w:space="0" w:color="auto"/>
                <w:bottom w:val="none" w:sz="0" w:space="0" w:color="auto"/>
                <w:right w:val="none" w:sz="0" w:space="0" w:color="auto"/>
              </w:divBdr>
            </w:div>
            <w:div w:id="2106538119">
              <w:marLeft w:val="0"/>
              <w:marRight w:val="0"/>
              <w:marTop w:val="0"/>
              <w:marBottom w:val="0"/>
              <w:divBdr>
                <w:top w:val="none" w:sz="0" w:space="0" w:color="auto"/>
                <w:left w:val="none" w:sz="0" w:space="0" w:color="auto"/>
                <w:bottom w:val="none" w:sz="0" w:space="0" w:color="auto"/>
                <w:right w:val="none" w:sz="0" w:space="0" w:color="auto"/>
              </w:divBdr>
            </w:div>
            <w:div w:id="419376839">
              <w:marLeft w:val="0"/>
              <w:marRight w:val="0"/>
              <w:marTop w:val="0"/>
              <w:marBottom w:val="0"/>
              <w:divBdr>
                <w:top w:val="none" w:sz="0" w:space="0" w:color="auto"/>
                <w:left w:val="none" w:sz="0" w:space="0" w:color="auto"/>
                <w:bottom w:val="none" w:sz="0" w:space="0" w:color="auto"/>
                <w:right w:val="none" w:sz="0" w:space="0" w:color="auto"/>
              </w:divBdr>
            </w:div>
            <w:div w:id="460927743">
              <w:marLeft w:val="0"/>
              <w:marRight w:val="0"/>
              <w:marTop w:val="0"/>
              <w:marBottom w:val="0"/>
              <w:divBdr>
                <w:top w:val="none" w:sz="0" w:space="0" w:color="auto"/>
                <w:left w:val="none" w:sz="0" w:space="0" w:color="auto"/>
                <w:bottom w:val="none" w:sz="0" w:space="0" w:color="auto"/>
                <w:right w:val="none" w:sz="0" w:space="0" w:color="auto"/>
              </w:divBdr>
            </w:div>
            <w:div w:id="81680909">
              <w:marLeft w:val="0"/>
              <w:marRight w:val="0"/>
              <w:marTop w:val="0"/>
              <w:marBottom w:val="0"/>
              <w:divBdr>
                <w:top w:val="none" w:sz="0" w:space="0" w:color="auto"/>
                <w:left w:val="none" w:sz="0" w:space="0" w:color="auto"/>
                <w:bottom w:val="none" w:sz="0" w:space="0" w:color="auto"/>
                <w:right w:val="none" w:sz="0" w:space="0" w:color="auto"/>
              </w:divBdr>
            </w:div>
            <w:div w:id="1384018939">
              <w:marLeft w:val="0"/>
              <w:marRight w:val="0"/>
              <w:marTop w:val="0"/>
              <w:marBottom w:val="0"/>
              <w:divBdr>
                <w:top w:val="none" w:sz="0" w:space="0" w:color="auto"/>
                <w:left w:val="none" w:sz="0" w:space="0" w:color="auto"/>
                <w:bottom w:val="none" w:sz="0" w:space="0" w:color="auto"/>
                <w:right w:val="none" w:sz="0" w:space="0" w:color="auto"/>
              </w:divBdr>
            </w:div>
            <w:div w:id="380788650">
              <w:marLeft w:val="0"/>
              <w:marRight w:val="0"/>
              <w:marTop w:val="0"/>
              <w:marBottom w:val="0"/>
              <w:divBdr>
                <w:top w:val="none" w:sz="0" w:space="0" w:color="auto"/>
                <w:left w:val="none" w:sz="0" w:space="0" w:color="auto"/>
                <w:bottom w:val="none" w:sz="0" w:space="0" w:color="auto"/>
                <w:right w:val="none" w:sz="0" w:space="0" w:color="auto"/>
              </w:divBdr>
            </w:div>
            <w:div w:id="314377057">
              <w:marLeft w:val="0"/>
              <w:marRight w:val="0"/>
              <w:marTop w:val="0"/>
              <w:marBottom w:val="0"/>
              <w:divBdr>
                <w:top w:val="none" w:sz="0" w:space="0" w:color="auto"/>
                <w:left w:val="none" w:sz="0" w:space="0" w:color="auto"/>
                <w:bottom w:val="none" w:sz="0" w:space="0" w:color="auto"/>
                <w:right w:val="none" w:sz="0" w:space="0" w:color="auto"/>
              </w:divBdr>
            </w:div>
            <w:div w:id="547372882">
              <w:marLeft w:val="0"/>
              <w:marRight w:val="0"/>
              <w:marTop w:val="0"/>
              <w:marBottom w:val="0"/>
              <w:divBdr>
                <w:top w:val="none" w:sz="0" w:space="0" w:color="auto"/>
                <w:left w:val="none" w:sz="0" w:space="0" w:color="auto"/>
                <w:bottom w:val="none" w:sz="0" w:space="0" w:color="auto"/>
                <w:right w:val="none" w:sz="0" w:space="0" w:color="auto"/>
              </w:divBdr>
            </w:div>
            <w:div w:id="1479032918">
              <w:marLeft w:val="0"/>
              <w:marRight w:val="0"/>
              <w:marTop w:val="0"/>
              <w:marBottom w:val="0"/>
              <w:divBdr>
                <w:top w:val="none" w:sz="0" w:space="0" w:color="auto"/>
                <w:left w:val="none" w:sz="0" w:space="0" w:color="auto"/>
                <w:bottom w:val="none" w:sz="0" w:space="0" w:color="auto"/>
                <w:right w:val="none" w:sz="0" w:space="0" w:color="auto"/>
              </w:divBdr>
            </w:div>
            <w:div w:id="1303730547">
              <w:marLeft w:val="0"/>
              <w:marRight w:val="0"/>
              <w:marTop w:val="0"/>
              <w:marBottom w:val="0"/>
              <w:divBdr>
                <w:top w:val="none" w:sz="0" w:space="0" w:color="auto"/>
                <w:left w:val="none" w:sz="0" w:space="0" w:color="auto"/>
                <w:bottom w:val="none" w:sz="0" w:space="0" w:color="auto"/>
                <w:right w:val="none" w:sz="0" w:space="0" w:color="auto"/>
              </w:divBdr>
            </w:div>
            <w:div w:id="906917876">
              <w:marLeft w:val="0"/>
              <w:marRight w:val="0"/>
              <w:marTop w:val="0"/>
              <w:marBottom w:val="0"/>
              <w:divBdr>
                <w:top w:val="none" w:sz="0" w:space="0" w:color="auto"/>
                <w:left w:val="none" w:sz="0" w:space="0" w:color="auto"/>
                <w:bottom w:val="none" w:sz="0" w:space="0" w:color="auto"/>
                <w:right w:val="none" w:sz="0" w:space="0" w:color="auto"/>
              </w:divBdr>
            </w:div>
            <w:div w:id="1806965459">
              <w:marLeft w:val="0"/>
              <w:marRight w:val="0"/>
              <w:marTop w:val="0"/>
              <w:marBottom w:val="0"/>
              <w:divBdr>
                <w:top w:val="none" w:sz="0" w:space="0" w:color="auto"/>
                <w:left w:val="none" w:sz="0" w:space="0" w:color="auto"/>
                <w:bottom w:val="none" w:sz="0" w:space="0" w:color="auto"/>
                <w:right w:val="none" w:sz="0" w:space="0" w:color="auto"/>
              </w:divBdr>
            </w:div>
            <w:div w:id="742602888">
              <w:marLeft w:val="0"/>
              <w:marRight w:val="0"/>
              <w:marTop w:val="0"/>
              <w:marBottom w:val="0"/>
              <w:divBdr>
                <w:top w:val="none" w:sz="0" w:space="0" w:color="auto"/>
                <w:left w:val="none" w:sz="0" w:space="0" w:color="auto"/>
                <w:bottom w:val="none" w:sz="0" w:space="0" w:color="auto"/>
                <w:right w:val="none" w:sz="0" w:space="0" w:color="auto"/>
              </w:divBdr>
            </w:div>
            <w:div w:id="1258902661">
              <w:marLeft w:val="0"/>
              <w:marRight w:val="0"/>
              <w:marTop w:val="0"/>
              <w:marBottom w:val="0"/>
              <w:divBdr>
                <w:top w:val="none" w:sz="0" w:space="0" w:color="auto"/>
                <w:left w:val="none" w:sz="0" w:space="0" w:color="auto"/>
                <w:bottom w:val="none" w:sz="0" w:space="0" w:color="auto"/>
                <w:right w:val="none" w:sz="0" w:space="0" w:color="auto"/>
              </w:divBdr>
            </w:div>
            <w:div w:id="204877203">
              <w:marLeft w:val="0"/>
              <w:marRight w:val="0"/>
              <w:marTop w:val="0"/>
              <w:marBottom w:val="0"/>
              <w:divBdr>
                <w:top w:val="none" w:sz="0" w:space="0" w:color="auto"/>
                <w:left w:val="none" w:sz="0" w:space="0" w:color="auto"/>
                <w:bottom w:val="none" w:sz="0" w:space="0" w:color="auto"/>
                <w:right w:val="none" w:sz="0" w:space="0" w:color="auto"/>
              </w:divBdr>
            </w:div>
            <w:div w:id="1824660561">
              <w:marLeft w:val="0"/>
              <w:marRight w:val="0"/>
              <w:marTop w:val="0"/>
              <w:marBottom w:val="0"/>
              <w:divBdr>
                <w:top w:val="none" w:sz="0" w:space="0" w:color="auto"/>
                <w:left w:val="none" w:sz="0" w:space="0" w:color="auto"/>
                <w:bottom w:val="none" w:sz="0" w:space="0" w:color="auto"/>
                <w:right w:val="none" w:sz="0" w:space="0" w:color="auto"/>
              </w:divBdr>
            </w:div>
            <w:div w:id="1639726465">
              <w:marLeft w:val="0"/>
              <w:marRight w:val="0"/>
              <w:marTop w:val="0"/>
              <w:marBottom w:val="0"/>
              <w:divBdr>
                <w:top w:val="none" w:sz="0" w:space="0" w:color="auto"/>
                <w:left w:val="none" w:sz="0" w:space="0" w:color="auto"/>
                <w:bottom w:val="none" w:sz="0" w:space="0" w:color="auto"/>
                <w:right w:val="none" w:sz="0" w:space="0" w:color="auto"/>
              </w:divBdr>
            </w:div>
            <w:div w:id="301427192">
              <w:marLeft w:val="0"/>
              <w:marRight w:val="0"/>
              <w:marTop w:val="0"/>
              <w:marBottom w:val="0"/>
              <w:divBdr>
                <w:top w:val="none" w:sz="0" w:space="0" w:color="auto"/>
                <w:left w:val="none" w:sz="0" w:space="0" w:color="auto"/>
                <w:bottom w:val="none" w:sz="0" w:space="0" w:color="auto"/>
                <w:right w:val="none" w:sz="0" w:space="0" w:color="auto"/>
              </w:divBdr>
            </w:div>
            <w:div w:id="2134904991">
              <w:marLeft w:val="0"/>
              <w:marRight w:val="0"/>
              <w:marTop w:val="0"/>
              <w:marBottom w:val="0"/>
              <w:divBdr>
                <w:top w:val="none" w:sz="0" w:space="0" w:color="auto"/>
                <w:left w:val="none" w:sz="0" w:space="0" w:color="auto"/>
                <w:bottom w:val="none" w:sz="0" w:space="0" w:color="auto"/>
                <w:right w:val="none" w:sz="0" w:space="0" w:color="auto"/>
              </w:divBdr>
            </w:div>
            <w:div w:id="983852416">
              <w:marLeft w:val="0"/>
              <w:marRight w:val="0"/>
              <w:marTop w:val="0"/>
              <w:marBottom w:val="0"/>
              <w:divBdr>
                <w:top w:val="none" w:sz="0" w:space="0" w:color="auto"/>
                <w:left w:val="none" w:sz="0" w:space="0" w:color="auto"/>
                <w:bottom w:val="none" w:sz="0" w:space="0" w:color="auto"/>
                <w:right w:val="none" w:sz="0" w:space="0" w:color="auto"/>
              </w:divBdr>
            </w:div>
            <w:div w:id="112529402">
              <w:marLeft w:val="0"/>
              <w:marRight w:val="0"/>
              <w:marTop w:val="0"/>
              <w:marBottom w:val="0"/>
              <w:divBdr>
                <w:top w:val="none" w:sz="0" w:space="0" w:color="auto"/>
                <w:left w:val="none" w:sz="0" w:space="0" w:color="auto"/>
                <w:bottom w:val="none" w:sz="0" w:space="0" w:color="auto"/>
                <w:right w:val="none" w:sz="0" w:space="0" w:color="auto"/>
              </w:divBdr>
            </w:div>
            <w:div w:id="1780711080">
              <w:marLeft w:val="0"/>
              <w:marRight w:val="0"/>
              <w:marTop w:val="0"/>
              <w:marBottom w:val="0"/>
              <w:divBdr>
                <w:top w:val="none" w:sz="0" w:space="0" w:color="auto"/>
                <w:left w:val="none" w:sz="0" w:space="0" w:color="auto"/>
                <w:bottom w:val="none" w:sz="0" w:space="0" w:color="auto"/>
                <w:right w:val="none" w:sz="0" w:space="0" w:color="auto"/>
              </w:divBdr>
            </w:div>
            <w:div w:id="400371579">
              <w:marLeft w:val="0"/>
              <w:marRight w:val="0"/>
              <w:marTop w:val="0"/>
              <w:marBottom w:val="0"/>
              <w:divBdr>
                <w:top w:val="none" w:sz="0" w:space="0" w:color="auto"/>
                <w:left w:val="none" w:sz="0" w:space="0" w:color="auto"/>
                <w:bottom w:val="none" w:sz="0" w:space="0" w:color="auto"/>
                <w:right w:val="none" w:sz="0" w:space="0" w:color="auto"/>
              </w:divBdr>
            </w:div>
            <w:div w:id="320935112">
              <w:marLeft w:val="0"/>
              <w:marRight w:val="0"/>
              <w:marTop w:val="0"/>
              <w:marBottom w:val="0"/>
              <w:divBdr>
                <w:top w:val="none" w:sz="0" w:space="0" w:color="auto"/>
                <w:left w:val="none" w:sz="0" w:space="0" w:color="auto"/>
                <w:bottom w:val="none" w:sz="0" w:space="0" w:color="auto"/>
                <w:right w:val="none" w:sz="0" w:space="0" w:color="auto"/>
              </w:divBdr>
            </w:div>
            <w:div w:id="1302347528">
              <w:marLeft w:val="0"/>
              <w:marRight w:val="0"/>
              <w:marTop w:val="0"/>
              <w:marBottom w:val="0"/>
              <w:divBdr>
                <w:top w:val="none" w:sz="0" w:space="0" w:color="auto"/>
                <w:left w:val="none" w:sz="0" w:space="0" w:color="auto"/>
                <w:bottom w:val="none" w:sz="0" w:space="0" w:color="auto"/>
                <w:right w:val="none" w:sz="0" w:space="0" w:color="auto"/>
              </w:divBdr>
            </w:div>
            <w:div w:id="1036083363">
              <w:marLeft w:val="0"/>
              <w:marRight w:val="0"/>
              <w:marTop w:val="0"/>
              <w:marBottom w:val="0"/>
              <w:divBdr>
                <w:top w:val="none" w:sz="0" w:space="0" w:color="auto"/>
                <w:left w:val="none" w:sz="0" w:space="0" w:color="auto"/>
                <w:bottom w:val="none" w:sz="0" w:space="0" w:color="auto"/>
                <w:right w:val="none" w:sz="0" w:space="0" w:color="auto"/>
              </w:divBdr>
            </w:div>
            <w:div w:id="1714764320">
              <w:marLeft w:val="0"/>
              <w:marRight w:val="0"/>
              <w:marTop w:val="0"/>
              <w:marBottom w:val="0"/>
              <w:divBdr>
                <w:top w:val="none" w:sz="0" w:space="0" w:color="auto"/>
                <w:left w:val="none" w:sz="0" w:space="0" w:color="auto"/>
                <w:bottom w:val="none" w:sz="0" w:space="0" w:color="auto"/>
                <w:right w:val="none" w:sz="0" w:space="0" w:color="auto"/>
              </w:divBdr>
            </w:div>
            <w:div w:id="138232383">
              <w:marLeft w:val="0"/>
              <w:marRight w:val="0"/>
              <w:marTop w:val="0"/>
              <w:marBottom w:val="0"/>
              <w:divBdr>
                <w:top w:val="none" w:sz="0" w:space="0" w:color="auto"/>
                <w:left w:val="none" w:sz="0" w:space="0" w:color="auto"/>
                <w:bottom w:val="none" w:sz="0" w:space="0" w:color="auto"/>
                <w:right w:val="none" w:sz="0" w:space="0" w:color="auto"/>
              </w:divBdr>
            </w:div>
            <w:div w:id="360981153">
              <w:marLeft w:val="0"/>
              <w:marRight w:val="0"/>
              <w:marTop w:val="0"/>
              <w:marBottom w:val="0"/>
              <w:divBdr>
                <w:top w:val="none" w:sz="0" w:space="0" w:color="auto"/>
                <w:left w:val="none" w:sz="0" w:space="0" w:color="auto"/>
                <w:bottom w:val="none" w:sz="0" w:space="0" w:color="auto"/>
                <w:right w:val="none" w:sz="0" w:space="0" w:color="auto"/>
              </w:divBdr>
            </w:div>
            <w:div w:id="419720229">
              <w:marLeft w:val="0"/>
              <w:marRight w:val="0"/>
              <w:marTop w:val="0"/>
              <w:marBottom w:val="0"/>
              <w:divBdr>
                <w:top w:val="none" w:sz="0" w:space="0" w:color="auto"/>
                <w:left w:val="none" w:sz="0" w:space="0" w:color="auto"/>
                <w:bottom w:val="none" w:sz="0" w:space="0" w:color="auto"/>
                <w:right w:val="none" w:sz="0" w:space="0" w:color="auto"/>
              </w:divBdr>
            </w:div>
            <w:div w:id="15616512">
              <w:marLeft w:val="0"/>
              <w:marRight w:val="0"/>
              <w:marTop w:val="0"/>
              <w:marBottom w:val="0"/>
              <w:divBdr>
                <w:top w:val="none" w:sz="0" w:space="0" w:color="auto"/>
                <w:left w:val="none" w:sz="0" w:space="0" w:color="auto"/>
                <w:bottom w:val="none" w:sz="0" w:space="0" w:color="auto"/>
                <w:right w:val="none" w:sz="0" w:space="0" w:color="auto"/>
              </w:divBdr>
            </w:div>
            <w:div w:id="2635889">
              <w:marLeft w:val="0"/>
              <w:marRight w:val="0"/>
              <w:marTop w:val="0"/>
              <w:marBottom w:val="0"/>
              <w:divBdr>
                <w:top w:val="none" w:sz="0" w:space="0" w:color="auto"/>
                <w:left w:val="none" w:sz="0" w:space="0" w:color="auto"/>
                <w:bottom w:val="none" w:sz="0" w:space="0" w:color="auto"/>
                <w:right w:val="none" w:sz="0" w:space="0" w:color="auto"/>
              </w:divBdr>
            </w:div>
            <w:div w:id="1792549164">
              <w:marLeft w:val="0"/>
              <w:marRight w:val="0"/>
              <w:marTop w:val="0"/>
              <w:marBottom w:val="0"/>
              <w:divBdr>
                <w:top w:val="none" w:sz="0" w:space="0" w:color="auto"/>
                <w:left w:val="none" w:sz="0" w:space="0" w:color="auto"/>
                <w:bottom w:val="none" w:sz="0" w:space="0" w:color="auto"/>
                <w:right w:val="none" w:sz="0" w:space="0" w:color="auto"/>
              </w:divBdr>
            </w:div>
            <w:div w:id="450363771">
              <w:marLeft w:val="0"/>
              <w:marRight w:val="0"/>
              <w:marTop w:val="0"/>
              <w:marBottom w:val="0"/>
              <w:divBdr>
                <w:top w:val="none" w:sz="0" w:space="0" w:color="auto"/>
                <w:left w:val="none" w:sz="0" w:space="0" w:color="auto"/>
                <w:bottom w:val="none" w:sz="0" w:space="0" w:color="auto"/>
                <w:right w:val="none" w:sz="0" w:space="0" w:color="auto"/>
              </w:divBdr>
            </w:div>
            <w:div w:id="1176191325">
              <w:marLeft w:val="0"/>
              <w:marRight w:val="0"/>
              <w:marTop w:val="0"/>
              <w:marBottom w:val="0"/>
              <w:divBdr>
                <w:top w:val="none" w:sz="0" w:space="0" w:color="auto"/>
                <w:left w:val="none" w:sz="0" w:space="0" w:color="auto"/>
                <w:bottom w:val="none" w:sz="0" w:space="0" w:color="auto"/>
                <w:right w:val="none" w:sz="0" w:space="0" w:color="auto"/>
              </w:divBdr>
            </w:div>
            <w:div w:id="410584736">
              <w:marLeft w:val="0"/>
              <w:marRight w:val="0"/>
              <w:marTop w:val="0"/>
              <w:marBottom w:val="0"/>
              <w:divBdr>
                <w:top w:val="none" w:sz="0" w:space="0" w:color="auto"/>
                <w:left w:val="none" w:sz="0" w:space="0" w:color="auto"/>
                <w:bottom w:val="none" w:sz="0" w:space="0" w:color="auto"/>
                <w:right w:val="none" w:sz="0" w:space="0" w:color="auto"/>
              </w:divBdr>
            </w:div>
            <w:div w:id="827670244">
              <w:marLeft w:val="0"/>
              <w:marRight w:val="0"/>
              <w:marTop w:val="0"/>
              <w:marBottom w:val="0"/>
              <w:divBdr>
                <w:top w:val="none" w:sz="0" w:space="0" w:color="auto"/>
                <w:left w:val="none" w:sz="0" w:space="0" w:color="auto"/>
                <w:bottom w:val="none" w:sz="0" w:space="0" w:color="auto"/>
                <w:right w:val="none" w:sz="0" w:space="0" w:color="auto"/>
              </w:divBdr>
            </w:div>
            <w:div w:id="1219244420">
              <w:marLeft w:val="0"/>
              <w:marRight w:val="0"/>
              <w:marTop w:val="0"/>
              <w:marBottom w:val="0"/>
              <w:divBdr>
                <w:top w:val="none" w:sz="0" w:space="0" w:color="auto"/>
                <w:left w:val="none" w:sz="0" w:space="0" w:color="auto"/>
                <w:bottom w:val="none" w:sz="0" w:space="0" w:color="auto"/>
                <w:right w:val="none" w:sz="0" w:space="0" w:color="auto"/>
              </w:divBdr>
            </w:div>
            <w:div w:id="632441972">
              <w:marLeft w:val="0"/>
              <w:marRight w:val="0"/>
              <w:marTop w:val="0"/>
              <w:marBottom w:val="0"/>
              <w:divBdr>
                <w:top w:val="none" w:sz="0" w:space="0" w:color="auto"/>
                <w:left w:val="none" w:sz="0" w:space="0" w:color="auto"/>
                <w:bottom w:val="none" w:sz="0" w:space="0" w:color="auto"/>
                <w:right w:val="none" w:sz="0" w:space="0" w:color="auto"/>
              </w:divBdr>
            </w:div>
            <w:div w:id="584456448">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26215609">
              <w:marLeft w:val="0"/>
              <w:marRight w:val="0"/>
              <w:marTop w:val="0"/>
              <w:marBottom w:val="0"/>
              <w:divBdr>
                <w:top w:val="none" w:sz="0" w:space="0" w:color="auto"/>
                <w:left w:val="none" w:sz="0" w:space="0" w:color="auto"/>
                <w:bottom w:val="none" w:sz="0" w:space="0" w:color="auto"/>
                <w:right w:val="none" w:sz="0" w:space="0" w:color="auto"/>
              </w:divBdr>
            </w:div>
            <w:div w:id="1253078242">
              <w:marLeft w:val="0"/>
              <w:marRight w:val="0"/>
              <w:marTop w:val="0"/>
              <w:marBottom w:val="0"/>
              <w:divBdr>
                <w:top w:val="none" w:sz="0" w:space="0" w:color="auto"/>
                <w:left w:val="none" w:sz="0" w:space="0" w:color="auto"/>
                <w:bottom w:val="none" w:sz="0" w:space="0" w:color="auto"/>
                <w:right w:val="none" w:sz="0" w:space="0" w:color="auto"/>
              </w:divBdr>
            </w:div>
            <w:div w:id="1026369816">
              <w:marLeft w:val="0"/>
              <w:marRight w:val="0"/>
              <w:marTop w:val="0"/>
              <w:marBottom w:val="0"/>
              <w:divBdr>
                <w:top w:val="none" w:sz="0" w:space="0" w:color="auto"/>
                <w:left w:val="none" w:sz="0" w:space="0" w:color="auto"/>
                <w:bottom w:val="none" w:sz="0" w:space="0" w:color="auto"/>
                <w:right w:val="none" w:sz="0" w:space="0" w:color="auto"/>
              </w:divBdr>
            </w:div>
            <w:div w:id="117838840">
              <w:marLeft w:val="0"/>
              <w:marRight w:val="0"/>
              <w:marTop w:val="0"/>
              <w:marBottom w:val="0"/>
              <w:divBdr>
                <w:top w:val="none" w:sz="0" w:space="0" w:color="auto"/>
                <w:left w:val="none" w:sz="0" w:space="0" w:color="auto"/>
                <w:bottom w:val="none" w:sz="0" w:space="0" w:color="auto"/>
                <w:right w:val="none" w:sz="0" w:space="0" w:color="auto"/>
              </w:divBdr>
            </w:div>
            <w:div w:id="474488775">
              <w:marLeft w:val="0"/>
              <w:marRight w:val="0"/>
              <w:marTop w:val="0"/>
              <w:marBottom w:val="0"/>
              <w:divBdr>
                <w:top w:val="none" w:sz="0" w:space="0" w:color="auto"/>
                <w:left w:val="none" w:sz="0" w:space="0" w:color="auto"/>
                <w:bottom w:val="none" w:sz="0" w:space="0" w:color="auto"/>
                <w:right w:val="none" w:sz="0" w:space="0" w:color="auto"/>
              </w:divBdr>
            </w:div>
            <w:div w:id="874998167">
              <w:marLeft w:val="0"/>
              <w:marRight w:val="0"/>
              <w:marTop w:val="0"/>
              <w:marBottom w:val="0"/>
              <w:divBdr>
                <w:top w:val="none" w:sz="0" w:space="0" w:color="auto"/>
                <w:left w:val="none" w:sz="0" w:space="0" w:color="auto"/>
                <w:bottom w:val="none" w:sz="0" w:space="0" w:color="auto"/>
                <w:right w:val="none" w:sz="0" w:space="0" w:color="auto"/>
              </w:divBdr>
            </w:div>
            <w:div w:id="1989935424">
              <w:marLeft w:val="0"/>
              <w:marRight w:val="0"/>
              <w:marTop w:val="0"/>
              <w:marBottom w:val="0"/>
              <w:divBdr>
                <w:top w:val="none" w:sz="0" w:space="0" w:color="auto"/>
                <w:left w:val="none" w:sz="0" w:space="0" w:color="auto"/>
                <w:bottom w:val="none" w:sz="0" w:space="0" w:color="auto"/>
                <w:right w:val="none" w:sz="0" w:space="0" w:color="auto"/>
              </w:divBdr>
            </w:div>
            <w:div w:id="2133551338">
              <w:marLeft w:val="0"/>
              <w:marRight w:val="0"/>
              <w:marTop w:val="0"/>
              <w:marBottom w:val="0"/>
              <w:divBdr>
                <w:top w:val="none" w:sz="0" w:space="0" w:color="auto"/>
                <w:left w:val="none" w:sz="0" w:space="0" w:color="auto"/>
                <w:bottom w:val="none" w:sz="0" w:space="0" w:color="auto"/>
                <w:right w:val="none" w:sz="0" w:space="0" w:color="auto"/>
              </w:divBdr>
            </w:div>
            <w:div w:id="55863699">
              <w:marLeft w:val="0"/>
              <w:marRight w:val="0"/>
              <w:marTop w:val="0"/>
              <w:marBottom w:val="0"/>
              <w:divBdr>
                <w:top w:val="none" w:sz="0" w:space="0" w:color="auto"/>
                <w:left w:val="none" w:sz="0" w:space="0" w:color="auto"/>
                <w:bottom w:val="none" w:sz="0" w:space="0" w:color="auto"/>
                <w:right w:val="none" w:sz="0" w:space="0" w:color="auto"/>
              </w:divBdr>
            </w:div>
            <w:div w:id="1657025742">
              <w:marLeft w:val="0"/>
              <w:marRight w:val="0"/>
              <w:marTop w:val="0"/>
              <w:marBottom w:val="0"/>
              <w:divBdr>
                <w:top w:val="none" w:sz="0" w:space="0" w:color="auto"/>
                <w:left w:val="none" w:sz="0" w:space="0" w:color="auto"/>
                <w:bottom w:val="none" w:sz="0" w:space="0" w:color="auto"/>
                <w:right w:val="none" w:sz="0" w:space="0" w:color="auto"/>
              </w:divBdr>
            </w:div>
            <w:div w:id="1786778012">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166134096">
              <w:marLeft w:val="0"/>
              <w:marRight w:val="0"/>
              <w:marTop w:val="0"/>
              <w:marBottom w:val="0"/>
              <w:divBdr>
                <w:top w:val="none" w:sz="0" w:space="0" w:color="auto"/>
                <w:left w:val="none" w:sz="0" w:space="0" w:color="auto"/>
                <w:bottom w:val="none" w:sz="0" w:space="0" w:color="auto"/>
                <w:right w:val="none" w:sz="0" w:space="0" w:color="auto"/>
              </w:divBdr>
            </w:div>
            <w:div w:id="1718123302">
              <w:marLeft w:val="0"/>
              <w:marRight w:val="0"/>
              <w:marTop w:val="0"/>
              <w:marBottom w:val="0"/>
              <w:divBdr>
                <w:top w:val="none" w:sz="0" w:space="0" w:color="auto"/>
                <w:left w:val="none" w:sz="0" w:space="0" w:color="auto"/>
                <w:bottom w:val="none" w:sz="0" w:space="0" w:color="auto"/>
                <w:right w:val="none" w:sz="0" w:space="0" w:color="auto"/>
              </w:divBdr>
            </w:div>
            <w:div w:id="346491417">
              <w:marLeft w:val="0"/>
              <w:marRight w:val="0"/>
              <w:marTop w:val="0"/>
              <w:marBottom w:val="0"/>
              <w:divBdr>
                <w:top w:val="none" w:sz="0" w:space="0" w:color="auto"/>
                <w:left w:val="none" w:sz="0" w:space="0" w:color="auto"/>
                <w:bottom w:val="none" w:sz="0" w:space="0" w:color="auto"/>
                <w:right w:val="none" w:sz="0" w:space="0" w:color="auto"/>
              </w:divBdr>
            </w:div>
            <w:div w:id="1669552897">
              <w:marLeft w:val="0"/>
              <w:marRight w:val="0"/>
              <w:marTop w:val="0"/>
              <w:marBottom w:val="0"/>
              <w:divBdr>
                <w:top w:val="none" w:sz="0" w:space="0" w:color="auto"/>
                <w:left w:val="none" w:sz="0" w:space="0" w:color="auto"/>
                <w:bottom w:val="none" w:sz="0" w:space="0" w:color="auto"/>
                <w:right w:val="none" w:sz="0" w:space="0" w:color="auto"/>
              </w:divBdr>
            </w:div>
            <w:div w:id="1294601110">
              <w:marLeft w:val="0"/>
              <w:marRight w:val="0"/>
              <w:marTop w:val="0"/>
              <w:marBottom w:val="0"/>
              <w:divBdr>
                <w:top w:val="none" w:sz="0" w:space="0" w:color="auto"/>
                <w:left w:val="none" w:sz="0" w:space="0" w:color="auto"/>
                <w:bottom w:val="none" w:sz="0" w:space="0" w:color="auto"/>
                <w:right w:val="none" w:sz="0" w:space="0" w:color="auto"/>
              </w:divBdr>
            </w:div>
            <w:div w:id="38283739">
              <w:marLeft w:val="0"/>
              <w:marRight w:val="0"/>
              <w:marTop w:val="0"/>
              <w:marBottom w:val="0"/>
              <w:divBdr>
                <w:top w:val="none" w:sz="0" w:space="0" w:color="auto"/>
                <w:left w:val="none" w:sz="0" w:space="0" w:color="auto"/>
                <w:bottom w:val="none" w:sz="0" w:space="0" w:color="auto"/>
                <w:right w:val="none" w:sz="0" w:space="0" w:color="auto"/>
              </w:divBdr>
            </w:div>
            <w:div w:id="1232034810">
              <w:marLeft w:val="0"/>
              <w:marRight w:val="0"/>
              <w:marTop w:val="0"/>
              <w:marBottom w:val="0"/>
              <w:divBdr>
                <w:top w:val="none" w:sz="0" w:space="0" w:color="auto"/>
                <w:left w:val="none" w:sz="0" w:space="0" w:color="auto"/>
                <w:bottom w:val="none" w:sz="0" w:space="0" w:color="auto"/>
                <w:right w:val="none" w:sz="0" w:space="0" w:color="auto"/>
              </w:divBdr>
            </w:div>
            <w:div w:id="830829990">
              <w:marLeft w:val="0"/>
              <w:marRight w:val="0"/>
              <w:marTop w:val="0"/>
              <w:marBottom w:val="0"/>
              <w:divBdr>
                <w:top w:val="none" w:sz="0" w:space="0" w:color="auto"/>
                <w:left w:val="none" w:sz="0" w:space="0" w:color="auto"/>
                <w:bottom w:val="none" w:sz="0" w:space="0" w:color="auto"/>
                <w:right w:val="none" w:sz="0" w:space="0" w:color="auto"/>
              </w:divBdr>
            </w:div>
            <w:div w:id="108397055">
              <w:marLeft w:val="0"/>
              <w:marRight w:val="0"/>
              <w:marTop w:val="0"/>
              <w:marBottom w:val="0"/>
              <w:divBdr>
                <w:top w:val="none" w:sz="0" w:space="0" w:color="auto"/>
                <w:left w:val="none" w:sz="0" w:space="0" w:color="auto"/>
                <w:bottom w:val="none" w:sz="0" w:space="0" w:color="auto"/>
                <w:right w:val="none" w:sz="0" w:space="0" w:color="auto"/>
              </w:divBdr>
            </w:div>
            <w:div w:id="789592908">
              <w:marLeft w:val="0"/>
              <w:marRight w:val="0"/>
              <w:marTop w:val="0"/>
              <w:marBottom w:val="0"/>
              <w:divBdr>
                <w:top w:val="none" w:sz="0" w:space="0" w:color="auto"/>
                <w:left w:val="none" w:sz="0" w:space="0" w:color="auto"/>
                <w:bottom w:val="none" w:sz="0" w:space="0" w:color="auto"/>
                <w:right w:val="none" w:sz="0" w:space="0" w:color="auto"/>
              </w:divBdr>
            </w:div>
            <w:div w:id="2012295098">
              <w:marLeft w:val="0"/>
              <w:marRight w:val="0"/>
              <w:marTop w:val="0"/>
              <w:marBottom w:val="0"/>
              <w:divBdr>
                <w:top w:val="none" w:sz="0" w:space="0" w:color="auto"/>
                <w:left w:val="none" w:sz="0" w:space="0" w:color="auto"/>
                <w:bottom w:val="none" w:sz="0" w:space="0" w:color="auto"/>
                <w:right w:val="none" w:sz="0" w:space="0" w:color="auto"/>
              </w:divBdr>
            </w:div>
            <w:div w:id="2110857214">
              <w:marLeft w:val="0"/>
              <w:marRight w:val="0"/>
              <w:marTop w:val="0"/>
              <w:marBottom w:val="0"/>
              <w:divBdr>
                <w:top w:val="none" w:sz="0" w:space="0" w:color="auto"/>
                <w:left w:val="none" w:sz="0" w:space="0" w:color="auto"/>
                <w:bottom w:val="none" w:sz="0" w:space="0" w:color="auto"/>
                <w:right w:val="none" w:sz="0" w:space="0" w:color="auto"/>
              </w:divBdr>
            </w:div>
            <w:div w:id="1631982950">
              <w:marLeft w:val="0"/>
              <w:marRight w:val="0"/>
              <w:marTop w:val="0"/>
              <w:marBottom w:val="0"/>
              <w:divBdr>
                <w:top w:val="none" w:sz="0" w:space="0" w:color="auto"/>
                <w:left w:val="none" w:sz="0" w:space="0" w:color="auto"/>
                <w:bottom w:val="none" w:sz="0" w:space="0" w:color="auto"/>
                <w:right w:val="none" w:sz="0" w:space="0" w:color="auto"/>
              </w:divBdr>
            </w:div>
            <w:div w:id="2096320606">
              <w:marLeft w:val="0"/>
              <w:marRight w:val="0"/>
              <w:marTop w:val="0"/>
              <w:marBottom w:val="0"/>
              <w:divBdr>
                <w:top w:val="none" w:sz="0" w:space="0" w:color="auto"/>
                <w:left w:val="none" w:sz="0" w:space="0" w:color="auto"/>
                <w:bottom w:val="none" w:sz="0" w:space="0" w:color="auto"/>
                <w:right w:val="none" w:sz="0" w:space="0" w:color="auto"/>
              </w:divBdr>
            </w:div>
            <w:div w:id="1032681976">
              <w:marLeft w:val="0"/>
              <w:marRight w:val="0"/>
              <w:marTop w:val="0"/>
              <w:marBottom w:val="0"/>
              <w:divBdr>
                <w:top w:val="none" w:sz="0" w:space="0" w:color="auto"/>
                <w:left w:val="none" w:sz="0" w:space="0" w:color="auto"/>
                <w:bottom w:val="none" w:sz="0" w:space="0" w:color="auto"/>
                <w:right w:val="none" w:sz="0" w:space="0" w:color="auto"/>
              </w:divBdr>
            </w:div>
            <w:div w:id="1465394030">
              <w:marLeft w:val="0"/>
              <w:marRight w:val="0"/>
              <w:marTop w:val="0"/>
              <w:marBottom w:val="0"/>
              <w:divBdr>
                <w:top w:val="none" w:sz="0" w:space="0" w:color="auto"/>
                <w:left w:val="none" w:sz="0" w:space="0" w:color="auto"/>
                <w:bottom w:val="none" w:sz="0" w:space="0" w:color="auto"/>
                <w:right w:val="none" w:sz="0" w:space="0" w:color="auto"/>
              </w:divBdr>
            </w:div>
            <w:div w:id="1170635011">
              <w:marLeft w:val="0"/>
              <w:marRight w:val="0"/>
              <w:marTop w:val="0"/>
              <w:marBottom w:val="0"/>
              <w:divBdr>
                <w:top w:val="none" w:sz="0" w:space="0" w:color="auto"/>
                <w:left w:val="none" w:sz="0" w:space="0" w:color="auto"/>
                <w:bottom w:val="none" w:sz="0" w:space="0" w:color="auto"/>
                <w:right w:val="none" w:sz="0" w:space="0" w:color="auto"/>
              </w:divBdr>
            </w:div>
            <w:div w:id="133717681">
              <w:marLeft w:val="0"/>
              <w:marRight w:val="0"/>
              <w:marTop w:val="0"/>
              <w:marBottom w:val="0"/>
              <w:divBdr>
                <w:top w:val="none" w:sz="0" w:space="0" w:color="auto"/>
                <w:left w:val="none" w:sz="0" w:space="0" w:color="auto"/>
                <w:bottom w:val="none" w:sz="0" w:space="0" w:color="auto"/>
                <w:right w:val="none" w:sz="0" w:space="0" w:color="auto"/>
              </w:divBdr>
            </w:div>
            <w:div w:id="13603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969">
      <w:bodyDiv w:val="1"/>
      <w:marLeft w:val="0"/>
      <w:marRight w:val="0"/>
      <w:marTop w:val="0"/>
      <w:marBottom w:val="0"/>
      <w:divBdr>
        <w:top w:val="none" w:sz="0" w:space="0" w:color="auto"/>
        <w:left w:val="none" w:sz="0" w:space="0" w:color="auto"/>
        <w:bottom w:val="none" w:sz="0" w:space="0" w:color="auto"/>
        <w:right w:val="none" w:sz="0" w:space="0" w:color="auto"/>
      </w:divBdr>
      <w:divsChild>
        <w:div w:id="1521896795">
          <w:marLeft w:val="0"/>
          <w:marRight w:val="0"/>
          <w:marTop w:val="0"/>
          <w:marBottom w:val="0"/>
          <w:divBdr>
            <w:top w:val="none" w:sz="0" w:space="0" w:color="auto"/>
            <w:left w:val="none" w:sz="0" w:space="0" w:color="auto"/>
            <w:bottom w:val="none" w:sz="0" w:space="0" w:color="auto"/>
            <w:right w:val="none" w:sz="0" w:space="0" w:color="auto"/>
          </w:divBdr>
          <w:divsChild>
            <w:div w:id="1076585086">
              <w:marLeft w:val="0"/>
              <w:marRight w:val="0"/>
              <w:marTop w:val="0"/>
              <w:marBottom w:val="0"/>
              <w:divBdr>
                <w:top w:val="none" w:sz="0" w:space="0" w:color="auto"/>
                <w:left w:val="none" w:sz="0" w:space="0" w:color="auto"/>
                <w:bottom w:val="none" w:sz="0" w:space="0" w:color="auto"/>
                <w:right w:val="none" w:sz="0" w:space="0" w:color="auto"/>
              </w:divBdr>
            </w:div>
            <w:div w:id="789788263">
              <w:marLeft w:val="0"/>
              <w:marRight w:val="0"/>
              <w:marTop w:val="0"/>
              <w:marBottom w:val="0"/>
              <w:divBdr>
                <w:top w:val="none" w:sz="0" w:space="0" w:color="auto"/>
                <w:left w:val="none" w:sz="0" w:space="0" w:color="auto"/>
                <w:bottom w:val="none" w:sz="0" w:space="0" w:color="auto"/>
                <w:right w:val="none" w:sz="0" w:space="0" w:color="auto"/>
              </w:divBdr>
            </w:div>
            <w:div w:id="517541809">
              <w:marLeft w:val="0"/>
              <w:marRight w:val="0"/>
              <w:marTop w:val="0"/>
              <w:marBottom w:val="0"/>
              <w:divBdr>
                <w:top w:val="none" w:sz="0" w:space="0" w:color="auto"/>
                <w:left w:val="none" w:sz="0" w:space="0" w:color="auto"/>
                <w:bottom w:val="none" w:sz="0" w:space="0" w:color="auto"/>
                <w:right w:val="none" w:sz="0" w:space="0" w:color="auto"/>
              </w:divBdr>
            </w:div>
            <w:div w:id="2037151710">
              <w:marLeft w:val="0"/>
              <w:marRight w:val="0"/>
              <w:marTop w:val="0"/>
              <w:marBottom w:val="0"/>
              <w:divBdr>
                <w:top w:val="none" w:sz="0" w:space="0" w:color="auto"/>
                <w:left w:val="none" w:sz="0" w:space="0" w:color="auto"/>
                <w:bottom w:val="none" w:sz="0" w:space="0" w:color="auto"/>
                <w:right w:val="none" w:sz="0" w:space="0" w:color="auto"/>
              </w:divBdr>
            </w:div>
            <w:div w:id="981344920">
              <w:marLeft w:val="0"/>
              <w:marRight w:val="0"/>
              <w:marTop w:val="0"/>
              <w:marBottom w:val="0"/>
              <w:divBdr>
                <w:top w:val="none" w:sz="0" w:space="0" w:color="auto"/>
                <w:left w:val="none" w:sz="0" w:space="0" w:color="auto"/>
                <w:bottom w:val="none" w:sz="0" w:space="0" w:color="auto"/>
                <w:right w:val="none" w:sz="0" w:space="0" w:color="auto"/>
              </w:divBdr>
            </w:div>
            <w:div w:id="591471085">
              <w:marLeft w:val="0"/>
              <w:marRight w:val="0"/>
              <w:marTop w:val="0"/>
              <w:marBottom w:val="0"/>
              <w:divBdr>
                <w:top w:val="none" w:sz="0" w:space="0" w:color="auto"/>
                <w:left w:val="none" w:sz="0" w:space="0" w:color="auto"/>
                <w:bottom w:val="none" w:sz="0" w:space="0" w:color="auto"/>
                <w:right w:val="none" w:sz="0" w:space="0" w:color="auto"/>
              </w:divBdr>
            </w:div>
            <w:div w:id="272907546">
              <w:marLeft w:val="0"/>
              <w:marRight w:val="0"/>
              <w:marTop w:val="0"/>
              <w:marBottom w:val="0"/>
              <w:divBdr>
                <w:top w:val="none" w:sz="0" w:space="0" w:color="auto"/>
                <w:left w:val="none" w:sz="0" w:space="0" w:color="auto"/>
                <w:bottom w:val="none" w:sz="0" w:space="0" w:color="auto"/>
                <w:right w:val="none" w:sz="0" w:space="0" w:color="auto"/>
              </w:divBdr>
            </w:div>
            <w:div w:id="673872835">
              <w:marLeft w:val="0"/>
              <w:marRight w:val="0"/>
              <w:marTop w:val="0"/>
              <w:marBottom w:val="0"/>
              <w:divBdr>
                <w:top w:val="none" w:sz="0" w:space="0" w:color="auto"/>
                <w:left w:val="none" w:sz="0" w:space="0" w:color="auto"/>
                <w:bottom w:val="none" w:sz="0" w:space="0" w:color="auto"/>
                <w:right w:val="none" w:sz="0" w:space="0" w:color="auto"/>
              </w:divBdr>
            </w:div>
            <w:div w:id="497036011">
              <w:marLeft w:val="0"/>
              <w:marRight w:val="0"/>
              <w:marTop w:val="0"/>
              <w:marBottom w:val="0"/>
              <w:divBdr>
                <w:top w:val="none" w:sz="0" w:space="0" w:color="auto"/>
                <w:left w:val="none" w:sz="0" w:space="0" w:color="auto"/>
                <w:bottom w:val="none" w:sz="0" w:space="0" w:color="auto"/>
                <w:right w:val="none" w:sz="0" w:space="0" w:color="auto"/>
              </w:divBdr>
            </w:div>
            <w:div w:id="472991683">
              <w:marLeft w:val="0"/>
              <w:marRight w:val="0"/>
              <w:marTop w:val="0"/>
              <w:marBottom w:val="0"/>
              <w:divBdr>
                <w:top w:val="none" w:sz="0" w:space="0" w:color="auto"/>
                <w:left w:val="none" w:sz="0" w:space="0" w:color="auto"/>
                <w:bottom w:val="none" w:sz="0" w:space="0" w:color="auto"/>
                <w:right w:val="none" w:sz="0" w:space="0" w:color="auto"/>
              </w:divBdr>
            </w:div>
            <w:div w:id="770861883">
              <w:marLeft w:val="0"/>
              <w:marRight w:val="0"/>
              <w:marTop w:val="0"/>
              <w:marBottom w:val="0"/>
              <w:divBdr>
                <w:top w:val="none" w:sz="0" w:space="0" w:color="auto"/>
                <w:left w:val="none" w:sz="0" w:space="0" w:color="auto"/>
                <w:bottom w:val="none" w:sz="0" w:space="0" w:color="auto"/>
                <w:right w:val="none" w:sz="0" w:space="0" w:color="auto"/>
              </w:divBdr>
            </w:div>
            <w:div w:id="1814592009">
              <w:marLeft w:val="0"/>
              <w:marRight w:val="0"/>
              <w:marTop w:val="0"/>
              <w:marBottom w:val="0"/>
              <w:divBdr>
                <w:top w:val="none" w:sz="0" w:space="0" w:color="auto"/>
                <w:left w:val="none" w:sz="0" w:space="0" w:color="auto"/>
                <w:bottom w:val="none" w:sz="0" w:space="0" w:color="auto"/>
                <w:right w:val="none" w:sz="0" w:space="0" w:color="auto"/>
              </w:divBdr>
            </w:div>
            <w:div w:id="1181310210">
              <w:marLeft w:val="0"/>
              <w:marRight w:val="0"/>
              <w:marTop w:val="0"/>
              <w:marBottom w:val="0"/>
              <w:divBdr>
                <w:top w:val="none" w:sz="0" w:space="0" w:color="auto"/>
                <w:left w:val="none" w:sz="0" w:space="0" w:color="auto"/>
                <w:bottom w:val="none" w:sz="0" w:space="0" w:color="auto"/>
                <w:right w:val="none" w:sz="0" w:space="0" w:color="auto"/>
              </w:divBdr>
            </w:div>
            <w:div w:id="1039629220">
              <w:marLeft w:val="0"/>
              <w:marRight w:val="0"/>
              <w:marTop w:val="0"/>
              <w:marBottom w:val="0"/>
              <w:divBdr>
                <w:top w:val="none" w:sz="0" w:space="0" w:color="auto"/>
                <w:left w:val="none" w:sz="0" w:space="0" w:color="auto"/>
                <w:bottom w:val="none" w:sz="0" w:space="0" w:color="auto"/>
                <w:right w:val="none" w:sz="0" w:space="0" w:color="auto"/>
              </w:divBdr>
            </w:div>
            <w:div w:id="31152560">
              <w:marLeft w:val="0"/>
              <w:marRight w:val="0"/>
              <w:marTop w:val="0"/>
              <w:marBottom w:val="0"/>
              <w:divBdr>
                <w:top w:val="none" w:sz="0" w:space="0" w:color="auto"/>
                <w:left w:val="none" w:sz="0" w:space="0" w:color="auto"/>
                <w:bottom w:val="none" w:sz="0" w:space="0" w:color="auto"/>
                <w:right w:val="none" w:sz="0" w:space="0" w:color="auto"/>
              </w:divBdr>
            </w:div>
            <w:div w:id="1589000002">
              <w:marLeft w:val="0"/>
              <w:marRight w:val="0"/>
              <w:marTop w:val="0"/>
              <w:marBottom w:val="0"/>
              <w:divBdr>
                <w:top w:val="none" w:sz="0" w:space="0" w:color="auto"/>
                <w:left w:val="none" w:sz="0" w:space="0" w:color="auto"/>
                <w:bottom w:val="none" w:sz="0" w:space="0" w:color="auto"/>
                <w:right w:val="none" w:sz="0" w:space="0" w:color="auto"/>
              </w:divBdr>
            </w:div>
            <w:div w:id="149365871">
              <w:marLeft w:val="0"/>
              <w:marRight w:val="0"/>
              <w:marTop w:val="0"/>
              <w:marBottom w:val="0"/>
              <w:divBdr>
                <w:top w:val="none" w:sz="0" w:space="0" w:color="auto"/>
                <w:left w:val="none" w:sz="0" w:space="0" w:color="auto"/>
                <w:bottom w:val="none" w:sz="0" w:space="0" w:color="auto"/>
                <w:right w:val="none" w:sz="0" w:space="0" w:color="auto"/>
              </w:divBdr>
            </w:div>
            <w:div w:id="1279490896">
              <w:marLeft w:val="0"/>
              <w:marRight w:val="0"/>
              <w:marTop w:val="0"/>
              <w:marBottom w:val="0"/>
              <w:divBdr>
                <w:top w:val="none" w:sz="0" w:space="0" w:color="auto"/>
                <w:left w:val="none" w:sz="0" w:space="0" w:color="auto"/>
                <w:bottom w:val="none" w:sz="0" w:space="0" w:color="auto"/>
                <w:right w:val="none" w:sz="0" w:space="0" w:color="auto"/>
              </w:divBdr>
            </w:div>
            <w:div w:id="1247611616">
              <w:marLeft w:val="0"/>
              <w:marRight w:val="0"/>
              <w:marTop w:val="0"/>
              <w:marBottom w:val="0"/>
              <w:divBdr>
                <w:top w:val="none" w:sz="0" w:space="0" w:color="auto"/>
                <w:left w:val="none" w:sz="0" w:space="0" w:color="auto"/>
                <w:bottom w:val="none" w:sz="0" w:space="0" w:color="auto"/>
                <w:right w:val="none" w:sz="0" w:space="0" w:color="auto"/>
              </w:divBdr>
            </w:div>
            <w:div w:id="1144276678">
              <w:marLeft w:val="0"/>
              <w:marRight w:val="0"/>
              <w:marTop w:val="0"/>
              <w:marBottom w:val="0"/>
              <w:divBdr>
                <w:top w:val="none" w:sz="0" w:space="0" w:color="auto"/>
                <w:left w:val="none" w:sz="0" w:space="0" w:color="auto"/>
                <w:bottom w:val="none" w:sz="0" w:space="0" w:color="auto"/>
                <w:right w:val="none" w:sz="0" w:space="0" w:color="auto"/>
              </w:divBdr>
            </w:div>
            <w:div w:id="985741813">
              <w:marLeft w:val="0"/>
              <w:marRight w:val="0"/>
              <w:marTop w:val="0"/>
              <w:marBottom w:val="0"/>
              <w:divBdr>
                <w:top w:val="none" w:sz="0" w:space="0" w:color="auto"/>
                <w:left w:val="none" w:sz="0" w:space="0" w:color="auto"/>
                <w:bottom w:val="none" w:sz="0" w:space="0" w:color="auto"/>
                <w:right w:val="none" w:sz="0" w:space="0" w:color="auto"/>
              </w:divBdr>
            </w:div>
            <w:div w:id="1938515681">
              <w:marLeft w:val="0"/>
              <w:marRight w:val="0"/>
              <w:marTop w:val="0"/>
              <w:marBottom w:val="0"/>
              <w:divBdr>
                <w:top w:val="none" w:sz="0" w:space="0" w:color="auto"/>
                <w:left w:val="none" w:sz="0" w:space="0" w:color="auto"/>
                <w:bottom w:val="none" w:sz="0" w:space="0" w:color="auto"/>
                <w:right w:val="none" w:sz="0" w:space="0" w:color="auto"/>
              </w:divBdr>
            </w:div>
            <w:div w:id="1565872634">
              <w:marLeft w:val="0"/>
              <w:marRight w:val="0"/>
              <w:marTop w:val="0"/>
              <w:marBottom w:val="0"/>
              <w:divBdr>
                <w:top w:val="none" w:sz="0" w:space="0" w:color="auto"/>
                <w:left w:val="none" w:sz="0" w:space="0" w:color="auto"/>
                <w:bottom w:val="none" w:sz="0" w:space="0" w:color="auto"/>
                <w:right w:val="none" w:sz="0" w:space="0" w:color="auto"/>
              </w:divBdr>
            </w:div>
            <w:div w:id="1911034289">
              <w:marLeft w:val="0"/>
              <w:marRight w:val="0"/>
              <w:marTop w:val="0"/>
              <w:marBottom w:val="0"/>
              <w:divBdr>
                <w:top w:val="none" w:sz="0" w:space="0" w:color="auto"/>
                <w:left w:val="none" w:sz="0" w:space="0" w:color="auto"/>
                <w:bottom w:val="none" w:sz="0" w:space="0" w:color="auto"/>
                <w:right w:val="none" w:sz="0" w:space="0" w:color="auto"/>
              </w:divBdr>
            </w:div>
            <w:div w:id="1321232567">
              <w:marLeft w:val="0"/>
              <w:marRight w:val="0"/>
              <w:marTop w:val="0"/>
              <w:marBottom w:val="0"/>
              <w:divBdr>
                <w:top w:val="none" w:sz="0" w:space="0" w:color="auto"/>
                <w:left w:val="none" w:sz="0" w:space="0" w:color="auto"/>
                <w:bottom w:val="none" w:sz="0" w:space="0" w:color="auto"/>
                <w:right w:val="none" w:sz="0" w:space="0" w:color="auto"/>
              </w:divBdr>
            </w:div>
            <w:div w:id="1537424064">
              <w:marLeft w:val="0"/>
              <w:marRight w:val="0"/>
              <w:marTop w:val="0"/>
              <w:marBottom w:val="0"/>
              <w:divBdr>
                <w:top w:val="none" w:sz="0" w:space="0" w:color="auto"/>
                <w:left w:val="none" w:sz="0" w:space="0" w:color="auto"/>
                <w:bottom w:val="none" w:sz="0" w:space="0" w:color="auto"/>
                <w:right w:val="none" w:sz="0" w:space="0" w:color="auto"/>
              </w:divBdr>
            </w:div>
            <w:div w:id="1866091885">
              <w:marLeft w:val="0"/>
              <w:marRight w:val="0"/>
              <w:marTop w:val="0"/>
              <w:marBottom w:val="0"/>
              <w:divBdr>
                <w:top w:val="none" w:sz="0" w:space="0" w:color="auto"/>
                <w:left w:val="none" w:sz="0" w:space="0" w:color="auto"/>
                <w:bottom w:val="none" w:sz="0" w:space="0" w:color="auto"/>
                <w:right w:val="none" w:sz="0" w:space="0" w:color="auto"/>
              </w:divBdr>
            </w:div>
            <w:div w:id="1975328386">
              <w:marLeft w:val="0"/>
              <w:marRight w:val="0"/>
              <w:marTop w:val="0"/>
              <w:marBottom w:val="0"/>
              <w:divBdr>
                <w:top w:val="none" w:sz="0" w:space="0" w:color="auto"/>
                <w:left w:val="none" w:sz="0" w:space="0" w:color="auto"/>
                <w:bottom w:val="none" w:sz="0" w:space="0" w:color="auto"/>
                <w:right w:val="none" w:sz="0" w:space="0" w:color="auto"/>
              </w:divBdr>
            </w:div>
            <w:div w:id="1767657199">
              <w:marLeft w:val="0"/>
              <w:marRight w:val="0"/>
              <w:marTop w:val="0"/>
              <w:marBottom w:val="0"/>
              <w:divBdr>
                <w:top w:val="none" w:sz="0" w:space="0" w:color="auto"/>
                <w:left w:val="none" w:sz="0" w:space="0" w:color="auto"/>
                <w:bottom w:val="none" w:sz="0" w:space="0" w:color="auto"/>
                <w:right w:val="none" w:sz="0" w:space="0" w:color="auto"/>
              </w:divBdr>
            </w:div>
            <w:div w:id="1094282665">
              <w:marLeft w:val="0"/>
              <w:marRight w:val="0"/>
              <w:marTop w:val="0"/>
              <w:marBottom w:val="0"/>
              <w:divBdr>
                <w:top w:val="none" w:sz="0" w:space="0" w:color="auto"/>
                <w:left w:val="none" w:sz="0" w:space="0" w:color="auto"/>
                <w:bottom w:val="none" w:sz="0" w:space="0" w:color="auto"/>
                <w:right w:val="none" w:sz="0" w:space="0" w:color="auto"/>
              </w:divBdr>
            </w:div>
            <w:div w:id="236789731">
              <w:marLeft w:val="0"/>
              <w:marRight w:val="0"/>
              <w:marTop w:val="0"/>
              <w:marBottom w:val="0"/>
              <w:divBdr>
                <w:top w:val="none" w:sz="0" w:space="0" w:color="auto"/>
                <w:left w:val="none" w:sz="0" w:space="0" w:color="auto"/>
                <w:bottom w:val="none" w:sz="0" w:space="0" w:color="auto"/>
                <w:right w:val="none" w:sz="0" w:space="0" w:color="auto"/>
              </w:divBdr>
            </w:div>
            <w:div w:id="1225340122">
              <w:marLeft w:val="0"/>
              <w:marRight w:val="0"/>
              <w:marTop w:val="0"/>
              <w:marBottom w:val="0"/>
              <w:divBdr>
                <w:top w:val="none" w:sz="0" w:space="0" w:color="auto"/>
                <w:left w:val="none" w:sz="0" w:space="0" w:color="auto"/>
                <w:bottom w:val="none" w:sz="0" w:space="0" w:color="auto"/>
                <w:right w:val="none" w:sz="0" w:space="0" w:color="auto"/>
              </w:divBdr>
            </w:div>
            <w:div w:id="533008468">
              <w:marLeft w:val="0"/>
              <w:marRight w:val="0"/>
              <w:marTop w:val="0"/>
              <w:marBottom w:val="0"/>
              <w:divBdr>
                <w:top w:val="none" w:sz="0" w:space="0" w:color="auto"/>
                <w:left w:val="none" w:sz="0" w:space="0" w:color="auto"/>
                <w:bottom w:val="none" w:sz="0" w:space="0" w:color="auto"/>
                <w:right w:val="none" w:sz="0" w:space="0" w:color="auto"/>
              </w:divBdr>
            </w:div>
            <w:div w:id="1913543243">
              <w:marLeft w:val="0"/>
              <w:marRight w:val="0"/>
              <w:marTop w:val="0"/>
              <w:marBottom w:val="0"/>
              <w:divBdr>
                <w:top w:val="none" w:sz="0" w:space="0" w:color="auto"/>
                <w:left w:val="none" w:sz="0" w:space="0" w:color="auto"/>
                <w:bottom w:val="none" w:sz="0" w:space="0" w:color="auto"/>
                <w:right w:val="none" w:sz="0" w:space="0" w:color="auto"/>
              </w:divBdr>
            </w:div>
            <w:div w:id="468010134">
              <w:marLeft w:val="0"/>
              <w:marRight w:val="0"/>
              <w:marTop w:val="0"/>
              <w:marBottom w:val="0"/>
              <w:divBdr>
                <w:top w:val="none" w:sz="0" w:space="0" w:color="auto"/>
                <w:left w:val="none" w:sz="0" w:space="0" w:color="auto"/>
                <w:bottom w:val="none" w:sz="0" w:space="0" w:color="auto"/>
                <w:right w:val="none" w:sz="0" w:space="0" w:color="auto"/>
              </w:divBdr>
            </w:div>
            <w:div w:id="1126702694">
              <w:marLeft w:val="0"/>
              <w:marRight w:val="0"/>
              <w:marTop w:val="0"/>
              <w:marBottom w:val="0"/>
              <w:divBdr>
                <w:top w:val="none" w:sz="0" w:space="0" w:color="auto"/>
                <w:left w:val="none" w:sz="0" w:space="0" w:color="auto"/>
                <w:bottom w:val="none" w:sz="0" w:space="0" w:color="auto"/>
                <w:right w:val="none" w:sz="0" w:space="0" w:color="auto"/>
              </w:divBdr>
            </w:div>
            <w:div w:id="956179033">
              <w:marLeft w:val="0"/>
              <w:marRight w:val="0"/>
              <w:marTop w:val="0"/>
              <w:marBottom w:val="0"/>
              <w:divBdr>
                <w:top w:val="none" w:sz="0" w:space="0" w:color="auto"/>
                <w:left w:val="none" w:sz="0" w:space="0" w:color="auto"/>
                <w:bottom w:val="none" w:sz="0" w:space="0" w:color="auto"/>
                <w:right w:val="none" w:sz="0" w:space="0" w:color="auto"/>
              </w:divBdr>
            </w:div>
            <w:div w:id="976761887">
              <w:marLeft w:val="0"/>
              <w:marRight w:val="0"/>
              <w:marTop w:val="0"/>
              <w:marBottom w:val="0"/>
              <w:divBdr>
                <w:top w:val="none" w:sz="0" w:space="0" w:color="auto"/>
                <w:left w:val="none" w:sz="0" w:space="0" w:color="auto"/>
                <w:bottom w:val="none" w:sz="0" w:space="0" w:color="auto"/>
                <w:right w:val="none" w:sz="0" w:space="0" w:color="auto"/>
              </w:divBdr>
            </w:div>
            <w:div w:id="335035014">
              <w:marLeft w:val="0"/>
              <w:marRight w:val="0"/>
              <w:marTop w:val="0"/>
              <w:marBottom w:val="0"/>
              <w:divBdr>
                <w:top w:val="none" w:sz="0" w:space="0" w:color="auto"/>
                <w:left w:val="none" w:sz="0" w:space="0" w:color="auto"/>
                <w:bottom w:val="none" w:sz="0" w:space="0" w:color="auto"/>
                <w:right w:val="none" w:sz="0" w:space="0" w:color="auto"/>
              </w:divBdr>
            </w:div>
            <w:div w:id="961417915">
              <w:marLeft w:val="0"/>
              <w:marRight w:val="0"/>
              <w:marTop w:val="0"/>
              <w:marBottom w:val="0"/>
              <w:divBdr>
                <w:top w:val="none" w:sz="0" w:space="0" w:color="auto"/>
                <w:left w:val="none" w:sz="0" w:space="0" w:color="auto"/>
                <w:bottom w:val="none" w:sz="0" w:space="0" w:color="auto"/>
                <w:right w:val="none" w:sz="0" w:space="0" w:color="auto"/>
              </w:divBdr>
            </w:div>
            <w:div w:id="566376721">
              <w:marLeft w:val="0"/>
              <w:marRight w:val="0"/>
              <w:marTop w:val="0"/>
              <w:marBottom w:val="0"/>
              <w:divBdr>
                <w:top w:val="none" w:sz="0" w:space="0" w:color="auto"/>
                <w:left w:val="none" w:sz="0" w:space="0" w:color="auto"/>
                <w:bottom w:val="none" w:sz="0" w:space="0" w:color="auto"/>
                <w:right w:val="none" w:sz="0" w:space="0" w:color="auto"/>
              </w:divBdr>
            </w:div>
            <w:div w:id="1231766269">
              <w:marLeft w:val="0"/>
              <w:marRight w:val="0"/>
              <w:marTop w:val="0"/>
              <w:marBottom w:val="0"/>
              <w:divBdr>
                <w:top w:val="none" w:sz="0" w:space="0" w:color="auto"/>
                <w:left w:val="none" w:sz="0" w:space="0" w:color="auto"/>
                <w:bottom w:val="none" w:sz="0" w:space="0" w:color="auto"/>
                <w:right w:val="none" w:sz="0" w:space="0" w:color="auto"/>
              </w:divBdr>
            </w:div>
            <w:div w:id="1877431008">
              <w:marLeft w:val="0"/>
              <w:marRight w:val="0"/>
              <w:marTop w:val="0"/>
              <w:marBottom w:val="0"/>
              <w:divBdr>
                <w:top w:val="none" w:sz="0" w:space="0" w:color="auto"/>
                <w:left w:val="none" w:sz="0" w:space="0" w:color="auto"/>
                <w:bottom w:val="none" w:sz="0" w:space="0" w:color="auto"/>
                <w:right w:val="none" w:sz="0" w:space="0" w:color="auto"/>
              </w:divBdr>
            </w:div>
            <w:div w:id="86926881">
              <w:marLeft w:val="0"/>
              <w:marRight w:val="0"/>
              <w:marTop w:val="0"/>
              <w:marBottom w:val="0"/>
              <w:divBdr>
                <w:top w:val="none" w:sz="0" w:space="0" w:color="auto"/>
                <w:left w:val="none" w:sz="0" w:space="0" w:color="auto"/>
                <w:bottom w:val="none" w:sz="0" w:space="0" w:color="auto"/>
                <w:right w:val="none" w:sz="0" w:space="0" w:color="auto"/>
              </w:divBdr>
            </w:div>
            <w:div w:id="818618276">
              <w:marLeft w:val="0"/>
              <w:marRight w:val="0"/>
              <w:marTop w:val="0"/>
              <w:marBottom w:val="0"/>
              <w:divBdr>
                <w:top w:val="none" w:sz="0" w:space="0" w:color="auto"/>
                <w:left w:val="none" w:sz="0" w:space="0" w:color="auto"/>
                <w:bottom w:val="none" w:sz="0" w:space="0" w:color="auto"/>
                <w:right w:val="none" w:sz="0" w:space="0" w:color="auto"/>
              </w:divBdr>
            </w:div>
            <w:div w:id="1557157325">
              <w:marLeft w:val="0"/>
              <w:marRight w:val="0"/>
              <w:marTop w:val="0"/>
              <w:marBottom w:val="0"/>
              <w:divBdr>
                <w:top w:val="none" w:sz="0" w:space="0" w:color="auto"/>
                <w:left w:val="none" w:sz="0" w:space="0" w:color="auto"/>
                <w:bottom w:val="none" w:sz="0" w:space="0" w:color="auto"/>
                <w:right w:val="none" w:sz="0" w:space="0" w:color="auto"/>
              </w:divBdr>
            </w:div>
            <w:div w:id="1112019740">
              <w:marLeft w:val="0"/>
              <w:marRight w:val="0"/>
              <w:marTop w:val="0"/>
              <w:marBottom w:val="0"/>
              <w:divBdr>
                <w:top w:val="none" w:sz="0" w:space="0" w:color="auto"/>
                <w:left w:val="none" w:sz="0" w:space="0" w:color="auto"/>
                <w:bottom w:val="none" w:sz="0" w:space="0" w:color="auto"/>
                <w:right w:val="none" w:sz="0" w:space="0" w:color="auto"/>
              </w:divBdr>
            </w:div>
            <w:div w:id="600842534">
              <w:marLeft w:val="0"/>
              <w:marRight w:val="0"/>
              <w:marTop w:val="0"/>
              <w:marBottom w:val="0"/>
              <w:divBdr>
                <w:top w:val="none" w:sz="0" w:space="0" w:color="auto"/>
                <w:left w:val="none" w:sz="0" w:space="0" w:color="auto"/>
                <w:bottom w:val="none" w:sz="0" w:space="0" w:color="auto"/>
                <w:right w:val="none" w:sz="0" w:space="0" w:color="auto"/>
              </w:divBdr>
            </w:div>
            <w:div w:id="1187866553">
              <w:marLeft w:val="0"/>
              <w:marRight w:val="0"/>
              <w:marTop w:val="0"/>
              <w:marBottom w:val="0"/>
              <w:divBdr>
                <w:top w:val="none" w:sz="0" w:space="0" w:color="auto"/>
                <w:left w:val="none" w:sz="0" w:space="0" w:color="auto"/>
                <w:bottom w:val="none" w:sz="0" w:space="0" w:color="auto"/>
                <w:right w:val="none" w:sz="0" w:space="0" w:color="auto"/>
              </w:divBdr>
            </w:div>
            <w:div w:id="1301032706">
              <w:marLeft w:val="0"/>
              <w:marRight w:val="0"/>
              <w:marTop w:val="0"/>
              <w:marBottom w:val="0"/>
              <w:divBdr>
                <w:top w:val="none" w:sz="0" w:space="0" w:color="auto"/>
                <w:left w:val="none" w:sz="0" w:space="0" w:color="auto"/>
                <w:bottom w:val="none" w:sz="0" w:space="0" w:color="auto"/>
                <w:right w:val="none" w:sz="0" w:space="0" w:color="auto"/>
              </w:divBdr>
            </w:div>
            <w:div w:id="2045592823">
              <w:marLeft w:val="0"/>
              <w:marRight w:val="0"/>
              <w:marTop w:val="0"/>
              <w:marBottom w:val="0"/>
              <w:divBdr>
                <w:top w:val="none" w:sz="0" w:space="0" w:color="auto"/>
                <w:left w:val="none" w:sz="0" w:space="0" w:color="auto"/>
                <w:bottom w:val="none" w:sz="0" w:space="0" w:color="auto"/>
                <w:right w:val="none" w:sz="0" w:space="0" w:color="auto"/>
              </w:divBdr>
            </w:div>
            <w:div w:id="1346052780">
              <w:marLeft w:val="0"/>
              <w:marRight w:val="0"/>
              <w:marTop w:val="0"/>
              <w:marBottom w:val="0"/>
              <w:divBdr>
                <w:top w:val="none" w:sz="0" w:space="0" w:color="auto"/>
                <w:left w:val="none" w:sz="0" w:space="0" w:color="auto"/>
                <w:bottom w:val="none" w:sz="0" w:space="0" w:color="auto"/>
                <w:right w:val="none" w:sz="0" w:space="0" w:color="auto"/>
              </w:divBdr>
            </w:div>
            <w:div w:id="1153058436">
              <w:marLeft w:val="0"/>
              <w:marRight w:val="0"/>
              <w:marTop w:val="0"/>
              <w:marBottom w:val="0"/>
              <w:divBdr>
                <w:top w:val="none" w:sz="0" w:space="0" w:color="auto"/>
                <w:left w:val="none" w:sz="0" w:space="0" w:color="auto"/>
                <w:bottom w:val="none" w:sz="0" w:space="0" w:color="auto"/>
                <w:right w:val="none" w:sz="0" w:space="0" w:color="auto"/>
              </w:divBdr>
            </w:div>
            <w:div w:id="1372416093">
              <w:marLeft w:val="0"/>
              <w:marRight w:val="0"/>
              <w:marTop w:val="0"/>
              <w:marBottom w:val="0"/>
              <w:divBdr>
                <w:top w:val="none" w:sz="0" w:space="0" w:color="auto"/>
                <w:left w:val="none" w:sz="0" w:space="0" w:color="auto"/>
                <w:bottom w:val="none" w:sz="0" w:space="0" w:color="auto"/>
                <w:right w:val="none" w:sz="0" w:space="0" w:color="auto"/>
              </w:divBdr>
            </w:div>
            <w:div w:id="1529636342">
              <w:marLeft w:val="0"/>
              <w:marRight w:val="0"/>
              <w:marTop w:val="0"/>
              <w:marBottom w:val="0"/>
              <w:divBdr>
                <w:top w:val="none" w:sz="0" w:space="0" w:color="auto"/>
                <w:left w:val="none" w:sz="0" w:space="0" w:color="auto"/>
                <w:bottom w:val="none" w:sz="0" w:space="0" w:color="auto"/>
                <w:right w:val="none" w:sz="0" w:space="0" w:color="auto"/>
              </w:divBdr>
            </w:div>
            <w:div w:id="677193774">
              <w:marLeft w:val="0"/>
              <w:marRight w:val="0"/>
              <w:marTop w:val="0"/>
              <w:marBottom w:val="0"/>
              <w:divBdr>
                <w:top w:val="none" w:sz="0" w:space="0" w:color="auto"/>
                <w:left w:val="none" w:sz="0" w:space="0" w:color="auto"/>
                <w:bottom w:val="none" w:sz="0" w:space="0" w:color="auto"/>
                <w:right w:val="none" w:sz="0" w:space="0" w:color="auto"/>
              </w:divBdr>
            </w:div>
            <w:div w:id="2066171725">
              <w:marLeft w:val="0"/>
              <w:marRight w:val="0"/>
              <w:marTop w:val="0"/>
              <w:marBottom w:val="0"/>
              <w:divBdr>
                <w:top w:val="none" w:sz="0" w:space="0" w:color="auto"/>
                <w:left w:val="none" w:sz="0" w:space="0" w:color="auto"/>
                <w:bottom w:val="none" w:sz="0" w:space="0" w:color="auto"/>
                <w:right w:val="none" w:sz="0" w:space="0" w:color="auto"/>
              </w:divBdr>
            </w:div>
            <w:div w:id="2012834275">
              <w:marLeft w:val="0"/>
              <w:marRight w:val="0"/>
              <w:marTop w:val="0"/>
              <w:marBottom w:val="0"/>
              <w:divBdr>
                <w:top w:val="none" w:sz="0" w:space="0" w:color="auto"/>
                <w:left w:val="none" w:sz="0" w:space="0" w:color="auto"/>
                <w:bottom w:val="none" w:sz="0" w:space="0" w:color="auto"/>
                <w:right w:val="none" w:sz="0" w:space="0" w:color="auto"/>
              </w:divBdr>
            </w:div>
            <w:div w:id="1587685704">
              <w:marLeft w:val="0"/>
              <w:marRight w:val="0"/>
              <w:marTop w:val="0"/>
              <w:marBottom w:val="0"/>
              <w:divBdr>
                <w:top w:val="none" w:sz="0" w:space="0" w:color="auto"/>
                <w:left w:val="none" w:sz="0" w:space="0" w:color="auto"/>
                <w:bottom w:val="none" w:sz="0" w:space="0" w:color="auto"/>
                <w:right w:val="none" w:sz="0" w:space="0" w:color="auto"/>
              </w:divBdr>
            </w:div>
            <w:div w:id="1313413173">
              <w:marLeft w:val="0"/>
              <w:marRight w:val="0"/>
              <w:marTop w:val="0"/>
              <w:marBottom w:val="0"/>
              <w:divBdr>
                <w:top w:val="none" w:sz="0" w:space="0" w:color="auto"/>
                <w:left w:val="none" w:sz="0" w:space="0" w:color="auto"/>
                <w:bottom w:val="none" w:sz="0" w:space="0" w:color="auto"/>
                <w:right w:val="none" w:sz="0" w:space="0" w:color="auto"/>
              </w:divBdr>
            </w:div>
            <w:div w:id="1123839417">
              <w:marLeft w:val="0"/>
              <w:marRight w:val="0"/>
              <w:marTop w:val="0"/>
              <w:marBottom w:val="0"/>
              <w:divBdr>
                <w:top w:val="none" w:sz="0" w:space="0" w:color="auto"/>
                <w:left w:val="none" w:sz="0" w:space="0" w:color="auto"/>
                <w:bottom w:val="none" w:sz="0" w:space="0" w:color="auto"/>
                <w:right w:val="none" w:sz="0" w:space="0" w:color="auto"/>
              </w:divBdr>
            </w:div>
            <w:div w:id="38748947">
              <w:marLeft w:val="0"/>
              <w:marRight w:val="0"/>
              <w:marTop w:val="0"/>
              <w:marBottom w:val="0"/>
              <w:divBdr>
                <w:top w:val="none" w:sz="0" w:space="0" w:color="auto"/>
                <w:left w:val="none" w:sz="0" w:space="0" w:color="auto"/>
                <w:bottom w:val="none" w:sz="0" w:space="0" w:color="auto"/>
                <w:right w:val="none" w:sz="0" w:space="0" w:color="auto"/>
              </w:divBdr>
            </w:div>
            <w:div w:id="1530921717">
              <w:marLeft w:val="0"/>
              <w:marRight w:val="0"/>
              <w:marTop w:val="0"/>
              <w:marBottom w:val="0"/>
              <w:divBdr>
                <w:top w:val="none" w:sz="0" w:space="0" w:color="auto"/>
                <w:left w:val="none" w:sz="0" w:space="0" w:color="auto"/>
                <w:bottom w:val="none" w:sz="0" w:space="0" w:color="auto"/>
                <w:right w:val="none" w:sz="0" w:space="0" w:color="auto"/>
              </w:divBdr>
            </w:div>
            <w:div w:id="188077894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815495660">
              <w:marLeft w:val="0"/>
              <w:marRight w:val="0"/>
              <w:marTop w:val="0"/>
              <w:marBottom w:val="0"/>
              <w:divBdr>
                <w:top w:val="none" w:sz="0" w:space="0" w:color="auto"/>
                <w:left w:val="none" w:sz="0" w:space="0" w:color="auto"/>
                <w:bottom w:val="none" w:sz="0" w:space="0" w:color="auto"/>
                <w:right w:val="none" w:sz="0" w:space="0" w:color="auto"/>
              </w:divBdr>
            </w:div>
            <w:div w:id="40521037">
              <w:marLeft w:val="0"/>
              <w:marRight w:val="0"/>
              <w:marTop w:val="0"/>
              <w:marBottom w:val="0"/>
              <w:divBdr>
                <w:top w:val="none" w:sz="0" w:space="0" w:color="auto"/>
                <w:left w:val="none" w:sz="0" w:space="0" w:color="auto"/>
                <w:bottom w:val="none" w:sz="0" w:space="0" w:color="auto"/>
                <w:right w:val="none" w:sz="0" w:space="0" w:color="auto"/>
              </w:divBdr>
            </w:div>
            <w:div w:id="280845616">
              <w:marLeft w:val="0"/>
              <w:marRight w:val="0"/>
              <w:marTop w:val="0"/>
              <w:marBottom w:val="0"/>
              <w:divBdr>
                <w:top w:val="none" w:sz="0" w:space="0" w:color="auto"/>
                <w:left w:val="none" w:sz="0" w:space="0" w:color="auto"/>
                <w:bottom w:val="none" w:sz="0" w:space="0" w:color="auto"/>
                <w:right w:val="none" w:sz="0" w:space="0" w:color="auto"/>
              </w:divBdr>
            </w:div>
            <w:div w:id="696196105">
              <w:marLeft w:val="0"/>
              <w:marRight w:val="0"/>
              <w:marTop w:val="0"/>
              <w:marBottom w:val="0"/>
              <w:divBdr>
                <w:top w:val="none" w:sz="0" w:space="0" w:color="auto"/>
                <w:left w:val="none" w:sz="0" w:space="0" w:color="auto"/>
                <w:bottom w:val="none" w:sz="0" w:space="0" w:color="auto"/>
                <w:right w:val="none" w:sz="0" w:space="0" w:color="auto"/>
              </w:divBdr>
            </w:div>
            <w:div w:id="652804137">
              <w:marLeft w:val="0"/>
              <w:marRight w:val="0"/>
              <w:marTop w:val="0"/>
              <w:marBottom w:val="0"/>
              <w:divBdr>
                <w:top w:val="none" w:sz="0" w:space="0" w:color="auto"/>
                <w:left w:val="none" w:sz="0" w:space="0" w:color="auto"/>
                <w:bottom w:val="none" w:sz="0" w:space="0" w:color="auto"/>
                <w:right w:val="none" w:sz="0" w:space="0" w:color="auto"/>
              </w:divBdr>
            </w:div>
            <w:div w:id="820730806">
              <w:marLeft w:val="0"/>
              <w:marRight w:val="0"/>
              <w:marTop w:val="0"/>
              <w:marBottom w:val="0"/>
              <w:divBdr>
                <w:top w:val="none" w:sz="0" w:space="0" w:color="auto"/>
                <w:left w:val="none" w:sz="0" w:space="0" w:color="auto"/>
                <w:bottom w:val="none" w:sz="0" w:space="0" w:color="auto"/>
                <w:right w:val="none" w:sz="0" w:space="0" w:color="auto"/>
              </w:divBdr>
            </w:div>
            <w:div w:id="1804031992">
              <w:marLeft w:val="0"/>
              <w:marRight w:val="0"/>
              <w:marTop w:val="0"/>
              <w:marBottom w:val="0"/>
              <w:divBdr>
                <w:top w:val="none" w:sz="0" w:space="0" w:color="auto"/>
                <w:left w:val="none" w:sz="0" w:space="0" w:color="auto"/>
                <w:bottom w:val="none" w:sz="0" w:space="0" w:color="auto"/>
                <w:right w:val="none" w:sz="0" w:space="0" w:color="auto"/>
              </w:divBdr>
            </w:div>
            <w:div w:id="1469010321">
              <w:marLeft w:val="0"/>
              <w:marRight w:val="0"/>
              <w:marTop w:val="0"/>
              <w:marBottom w:val="0"/>
              <w:divBdr>
                <w:top w:val="none" w:sz="0" w:space="0" w:color="auto"/>
                <w:left w:val="none" w:sz="0" w:space="0" w:color="auto"/>
                <w:bottom w:val="none" w:sz="0" w:space="0" w:color="auto"/>
                <w:right w:val="none" w:sz="0" w:space="0" w:color="auto"/>
              </w:divBdr>
            </w:div>
            <w:div w:id="1312828940">
              <w:marLeft w:val="0"/>
              <w:marRight w:val="0"/>
              <w:marTop w:val="0"/>
              <w:marBottom w:val="0"/>
              <w:divBdr>
                <w:top w:val="none" w:sz="0" w:space="0" w:color="auto"/>
                <w:left w:val="none" w:sz="0" w:space="0" w:color="auto"/>
                <w:bottom w:val="none" w:sz="0" w:space="0" w:color="auto"/>
                <w:right w:val="none" w:sz="0" w:space="0" w:color="auto"/>
              </w:divBdr>
            </w:div>
            <w:div w:id="479541062">
              <w:marLeft w:val="0"/>
              <w:marRight w:val="0"/>
              <w:marTop w:val="0"/>
              <w:marBottom w:val="0"/>
              <w:divBdr>
                <w:top w:val="none" w:sz="0" w:space="0" w:color="auto"/>
                <w:left w:val="none" w:sz="0" w:space="0" w:color="auto"/>
                <w:bottom w:val="none" w:sz="0" w:space="0" w:color="auto"/>
                <w:right w:val="none" w:sz="0" w:space="0" w:color="auto"/>
              </w:divBdr>
            </w:div>
            <w:div w:id="172307090">
              <w:marLeft w:val="0"/>
              <w:marRight w:val="0"/>
              <w:marTop w:val="0"/>
              <w:marBottom w:val="0"/>
              <w:divBdr>
                <w:top w:val="none" w:sz="0" w:space="0" w:color="auto"/>
                <w:left w:val="none" w:sz="0" w:space="0" w:color="auto"/>
                <w:bottom w:val="none" w:sz="0" w:space="0" w:color="auto"/>
                <w:right w:val="none" w:sz="0" w:space="0" w:color="auto"/>
              </w:divBdr>
            </w:div>
            <w:div w:id="889805309">
              <w:marLeft w:val="0"/>
              <w:marRight w:val="0"/>
              <w:marTop w:val="0"/>
              <w:marBottom w:val="0"/>
              <w:divBdr>
                <w:top w:val="none" w:sz="0" w:space="0" w:color="auto"/>
                <w:left w:val="none" w:sz="0" w:space="0" w:color="auto"/>
                <w:bottom w:val="none" w:sz="0" w:space="0" w:color="auto"/>
                <w:right w:val="none" w:sz="0" w:space="0" w:color="auto"/>
              </w:divBdr>
            </w:div>
            <w:div w:id="1705524706">
              <w:marLeft w:val="0"/>
              <w:marRight w:val="0"/>
              <w:marTop w:val="0"/>
              <w:marBottom w:val="0"/>
              <w:divBdr>
                <w:top w:val="none" w:sz="0" w:space="0" w:color="auto"/>
                <w:left w:val="none" w:sz="0" w:space="0" w:color="auto"/>
                <w:bottom w:val="none" w:sz="0" w:space="0" w:color="auto"/>
                <w:right w:val="none" w:sz="0" w:space="0" w:color="auto"/>
              </w:divBdr>
            </w:div>
            <w:div w:id="339700013">
              <w:marLeft w:val="0"/>
              <w:marRight w:val="0"/>
              <w:marTop w:val="0"/>
              <w:marBottom w:val="0"/>
              <w:divBdr>
                <w:top w:val="none" w:sz="0" w:space="0" w:color="auto"/>
                <w:left w:val="none" w:sz="0" w:space="0" w:color="auto"/>
                <w:bottom w:val="none" w:sz="0" w:space="0" w:color="auto"/>
                <w:right w:val="none" w:sz="0" w:space="0" w:color="auto"/>
              </w:divBdr>
            </w:div>
            <w:div w:id="308242586">
              <w:marLeft w:val="0"/>
              <w:marRight w:val="0"/>
              <w:marTop w:val="0"/>
              <w:marBottom w:val="0"/>
              <w:divBdr>
                <w:top w:val="none" w:sz="0" w:space="0" w:color="auto"/>
                <w:left w:val="none" w:sz="0" w:space="0" w:color="auto"/>
                <w:bottom w:val="none" w:sz="0" w:space="0" w:color="auto"/>
                <w:right w:val="none" w:sz="0" w:space="0" w:color="auto"/>
              </w:divBdr>
            </w:div>
            <w:div w:id="191380567">
              <w:marLeft w:val="0"/>
              <w:marRight w:val="0"/>
              <w:marTop w:val="0"/>
              <w:marBottom w:val="0"/>
              <w:divBdr>
                <w:top w:val="none" w:sz="0" w:space="0" w:color="auto"/>
                <w:left w:val="none" w:sz="0" w:space="0" w:color="auto"/>
                <w:bottom w:val="none" w:sz="0" w:space="0" w:color="auto"/>
                <w:right w:val="none" w:sz="0" w:space="0" w:color="auto"/>
              </w:divBdr>
            </w:div>
            <w:div w:id="1712800944">
              <w:marLeft w:val="0"/>
              <w:marRight w:val="0"/>
              <w:marTop w:val="0"/>
              <w:marBottom w:val="0"/>
              <w:divBdr>
                <w:top w:val="none" w:sz="0" w:space="0" w:color="auto"/>
                <w:left w:val="none" w:sz="0" w:space="0" w:color="auto"/>
                <w:bottom w:val="none" w:sz="0" w:space="0" w:color="auto"/>
                <w:right w:val="none" w:sz="0" w:space="0" w:color="auto"/>
              </w:divBdr>
            </w:div>
            <w:div w:id="996110649">
              <w:marLeft w:val="0"/>
              <w:marRight w:val="0"/>
              <w:marTop w:val="0"/>
              <w:marBottom w:val="0"/>
              <w:divBdr>
                <w:top w:val="none" w:sz="0" w:space="0" w:color="auto"/>
                <w:left w:val="none" w:sz="0" w:space="0" w:color="auto"/>
                <w:bottom w:val="none" w:sz="0" w:space="0" w:color="auto"/>
                <w:right w:val="none" w:sz="0" w:space="0" w:color="auto"/>
              </w:divBdr>
            </w:div>
            <w:div w:id="1358921652">
              <w:marLeft w:val="0"/>
              <w:marRight w:val="0"/>
              <w:marTop w:val="0"/>
              <w:marBottom w:val="0"/>
              <w:divBdr>
                <w:top w:val="none" w:sz="0" w:space="0" w:color="auto"/>
                <w:left w:val="none" w:sz="0" w:space="0" w:color="auto"/>
                <w:bottom w:val="none" w:sz="0" w:space="0" w:color="auto"/>
                <w:right w:val="none" w:sz="0" w:space="0" w:color="auto"/>
              </w:divBdr>
            </w:div>
            <w:div w:id="1305308045">
              <w:marLeft w:val="0"/>
              <w:marRight w:val="0"/>
              <w:marTop w:val="0"/>
              <w:marBottom w:val="0"/>
              <w:divBdr>
                <w:top w:val="none" w:sz="0" w:space="0" w:color="auto"/>
                <w:left w:val="none" w:sz="0" w:space="0" w:color="auto"/>
                <w:bottom w:val="none" w:sz="0" w:space="0" w:color="auto"/>
                <w:right w:val="none" w:sz="0" w:space="0" w:color="auto"/>
              </w:divBdr>
            </w:div>
            <w:div w:id="454177114">
              <w:marLeft w:val="0"/>
              <w:marRight w:val="0"/>
              <w:marTop w:val="0"/>
              <w:marBottom w:val="0"/>
              <w:divBdr>
                <w:top w:val="none" w:sz="0" w:space="0" w:color="auto"/>
                <w:left w:val="none" w:sz="0" w:space="0" w:color="auto"/>
                <w:bottom w:val="none" w:sz="0" w:space="0" w:color="auto"/>
                <w:right w:val="none" w:sz="0" w:space="0" w:color="auto"/>
              </w:divBdr>
            </w:div>
            <w:div w:id="1404596294">
              <w:marLeft w:val="0"/>
              <w:marRight w:val="0"/>
              <w:marTop w:val="0"/>
              <w:marBottom w:val="0"/>
              <w:divBdr>
                <w:top w:val="none" w:sz="0" w:space="0" w:color="auto"/>
                <w:left w:val="none" w:sz="0" w:space="0" w:color="auto"/>
                <w:bottom w:val="none" w:sz="0" w:space="0" w:color="auto"/>
                <w:right w:val="none" w:sz="0" w:space="0" w:color="auto"/>
              </w:divBdr>
            </w:div>
            <w:div w:id="1614744150">
              <w:marLeft w:val="0"/>
              <w:marRight w:val="0"/>
              <w:marTop w:val="0"/>
              <w:marBottom w:val="0"/>
              <w:divBdr>
                <w:top w:val="none" w:sz="0" w:space="0" w:color="auto"/>
                <w:left w:val="none" w:sz="0" w:space="0" w:color="auto"/>
                <w:bottom w:val="none" w:sz="0" w:space="0" w:color="auto"/>
                <w:right w:val="none" w:sz="0" w:space="0" w:color="auto"/>
              </w:divBdr>
            </w:div>
            <w:div w:id="325985336">
              <w:marLeft w:val="0"/>
              <w:marRight w:val="0"/>
              <w:marTop w:val="0"/>
              <w:marBottom w:val="0"/>
              <w:divBdr>
                <w:top w:val="none" w:sz="0" w:space="0" w:color="auto"/>
                <w:left w:val="none" w:sz="0" w:space="0" w:color="auto"/>
                <w:bottom w:val="none" w:sz="0" w:space="0" w:color="auto"/>
                <w:right w:val="none" w:sz="0" w:space="0" w:color="auto"/>
              </w:divBdr>
            </w:div>
            <w:div w:id="146167775">
              <w:marLeft w:val="0"/>
              <w:marRight w:val="0"/>
              <w:marTop w:val="0"/>
              <w:marBottom w:val="0"/>
              <w:divBdr>
                <w:top w:val="none" w:sz="0" w:space="0" w:color="auto"/>
                <w:left w:val="none" w:sz="0" w:space="0" w:color="auto"/>
                <w:bottom w:val="none" w:sz="0" w:space="0" w:color="auto"/>
                <w:right w:val="none" w:sz="0" w:space="0" w:color="auto"/>
              </w:divBdr>
            </w:div>
            <w:div w:id="827213769">
              <w:marLeft w:val="0"/>
              <w:marRight w:val="0"/>
              <w:marTop w:val="0"/>
              <w:marBottom w:val="0"/>
              <w:divBdr>
                <w:top w:val="none" w:sz="0" w:space="0" w:color="auto"/>
                <w:left w:val="none" w:sz="0" w:space="0" w:color="auto"/>
                <w:bottom w:val="none" w:sz="0" w:space="0" w:color="auto"/>
                <w:right w:val="none" w:sz="0" w:space="0" w:color="auto"/>
              </w:divBdr>
            </w:div>
            <w:div w:id="353307513">
              <w:marLeft w:val="0"/>
              <w:marRight w:val="0"/>
              <w:marTop w:val="0"/>
              <w:marBottom w:val="0"/>
              <w:divBdr>
                <w:top w:val="none" w:sz="0" w:space="0" w:color="auto"/>
                <w:left w:val="none" w:sz="0" w:space="0" w:color="auto"/>
                <w:bottom w:val="none" w:sz="0" w:space="0" w:color="auto"/>
                <w:right w:val="none" w:sz="0" w:space="0" w:color="auto"/>
              </w:divBdr>
            </w:div>
            <w:div w:id="859007398">
              <w:marLeft w:val="0"/>
              <w:marRight w:val="0"/>
              <w:marTop w:val="0"/>
              <w:marBottom w:val="0"/>
              <w:divBdr>
                <w:top w:val="none" w:sz="0" w:space="0" w:color="auto"/>
                <w:left w:val="none" w:sz="0" w:space="0" w:color="auto"/>
                <w:bottom w:val="none" w:sz="0" w:space="0" w:color="auto"/>
                <w:right w:val="none" w:sz="0" w:space="0" w:color="auto"/>
              </w:divBdr>
            </w:div>
            <w:div w:id="722674200">
              <w:marLeft w:val="0"/>
              <w:marRight w:val="0"/>
              <w:marTop w:val="0"/>
              <w:marBottom w:val="0"/>
              <w:divBdr>
                <w:top w:val="none" w:sz="0" w:space="0" w:color="auto"/>
                <w:left w:val="none" w:sz="0" w:space="0" w:color="auto"/>
                <w:bottom w:val="none" w:sz="0" w:space="0" w:color="auto"/>
                <w:right w:val="none" w:sz="0" w:space="0" w:color="auto"/>
              </w:divBdr>
            </w:div>
            <w:div w:id="22245491">
              <w:marLeft w:val="0"/>
              <w:marRight w:val="0"/>
              <w:marTop w:val="0"/>
              <w:marBottom w:val="0"/>
              <w:divBdr>
                <w:top w:val="none" w:sz="0" w:space="0" w:color="auto"/>
                <w:left w:val="none" w:sz="0" w:space="0" w:color="auto"/>
                <w:bottom w:val="none" w:sz="0" w:space="0" w:color="auto"/>
                <w:right w:val="none" w:sz="0" w:space="0" w:color="auto"/>
              </w:divBdr>
            </w:div>
            <w:div w:id="42415538">
              <w:marLeft w:val="0"/>
              <w:marRight w:val="0"/>
              <w:marTop w:val="0"/>
              <w:marBottom w:val="0"/>
              <w:divBdr>
                <w:top w:val="none" w:sz="0" w:space="0" w:color="auto"/>
                <w:left w:val="none" w:sz="0" w:space="0" w:color="auto"/>
                <w:bottom w:val="none" w:sz="0" w:space="0" w:color="auto"/>
                <w:right w:val="none" w:sz="0" w:space="0" w:color="auto"/>
              </w:divBdr>
            </w:div>
            <w:div w:id="2076194494">
              <w:marLeft w:val="0"/>
              <w:marRight w:val="0"/>
              <w:marTop w:val="0"/>
              <w:marBottom w:val="0"/>
              <w:divBdr>
                <w:top w:val="none" w:sz="0" w:space="0" w:color="auto"/>
                <w:left w:val="none" w:sz="0" w:space="0" w:color="auto"/>
                <w:bottom w:val="none" w:sz="0" w:space="0" w:color="auto"/>
                <w:right w:val="none" w:sz="0" w:space="0" w:color="auto"/>
              </w:divBdr>
            </w:div>
            <w:div w:id="1100179816">
              <w:marLeft w:val="0"/>
              <w:marRight w:val="0"/>
              <w:marTop w:val="0"/>
              <w:marBottom w:val="0"/>
              <w:divBdr>
                <w:top w:val="none" w:sz="0" w:space="0" w:color="auto"/>
                <w:left w:val="none" w:sz="0" w:space="0" w:color="auto"/>
                <w:bottom w:val="none" w:sz="0" w:space="0" w:color="auto"/>
                <w:right w:val="none" w:sz="0" w:space="0" w:color="auto"/>
              </w:divBdr>
            </w:div>
            <w:div w:id="1746225901">
              <w:marLeft w:val="0"/>
              <w:marRight w:val="0"/>
              <w:marTop w:val="0"/>
              <w:marBottom w:val="0"/>
              <w:divBdr>
                <w:top w:val="none" w:sz="0" w:space="0" w:color="auto"/>
                <w:left w:val="none" w:sz="0" w:space="0" w:color="auto"/>
                <w:bottom w:val="none" w:sz="0" w:space="0" w:color="auto"/>
                <w:right w:val="none" w:sz="0" w:space="0" w:color="auto"/>
              </w:divBdr>
            </w:div>
            <w:div w:id="40056234">
              <w:marLeft w:val="0"/>
              <w:marRight w:val="0"/>
              <w:marTop w:val="0"/>
              <w:marBottom w:val="0"/>
              <w:divBdr>
                <w:top w:val="none" w:sz="0" w:space="0" w:color="auto"/>
                <w:left w:val="none" w:sz="0" w:space="0" w:color="auto"/>
                <w:bottom w:val="none" w:sz="0" w:space="0" w:color="auto"/>
                <w:right w:val="none" w:sz="0" w:space="0" w:color="auto"/>
              </w:divBdr>
            </w:div>
            <w:div w:id="1435247723">
              <w:marLeft w:val="0"/>
              <w:marRight w:val="0"/>
              <w:marTop w:val="0"/>
              <w:marBottom w:val="0"/>
              <w:divBdr>
                <w:top w:val="none" w:sz="0" w:space="0" w:color="auto"/>
                <w:left w:val="none" w:sz="0" w:space="0" w:color="auto"/>
                <w:bottom w:val="none" w:sz="0" w:space="0" w:color="auto"/>
                <w:right w:val="none" w:sz="0" w:space="0" w:color="auto"/>
              </w:divBdr>
            </w:div>
            <w:div w:id="968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95">
      <w:bodyDiv w:val="1"/>
      <w:marLeft w:val="0"/>
      <w:marRight w:val="0"/>
      <w:marTop w:val="0"/>
      <w:marBottom w:val="0"/>
      <w:divBdr>
        <w:top w:val="none" w:sz="0" w:space="0" w:color="auto"/>
        <w:left w:val="none" w:sz="0" w:space="0" w:color="auto"/>
        <w:bottom w:val="none" w:sz="0" w:space="0" w:color="auto"/>
        <w:right w:val="none" w:sz="0" w:space="0" w:color="auto"/>
      </w:divBdr>
      <w:divsChild>
        <w:div w:id="1777410546">
          <w:marLeft w:val="0"/>
          <w:marRight w:val="0"/>
          <w:marTop w:val="0"/>
          <w:marBottom w:val="0"/>
          <w:divBdr>
            <w:top w:val="none" w:sz="0" w:space="0" w:color="auto"/>
            <w:left w:val="none" w:sz="0" w:space="0" w:color="auto"/>
            <w:bottom w:val="none" w:sz="0" w:space="0" w:color="auto"/>
            <w:right w:val="none" w:sz="0" w:space="0" w:color="auto"/>
          </w:divBdr>
          <w:divsChild>
            <w:div w:id="1488978719">
              <w:marLeft w:val="0"/>
              <w:marRight w:val="0"/>
              <w:marTop w:val="0"/>
              <w:marBottom w:val="0"/>
              <w:divBdr>
                <w:top w:val="none" w:sz="0" w:space="0" w:color="auto"/>
                <w:left w:val="none" w:sz="0" w:space="0" w:color="auto"/>
                <w:bottom w:val="none" w:sz="0" w:space="0" w:color="auto"/>
                <w:right w:val="none" w:sz="0" w:space="0" w:color="auto"/>
              </w:divBdr>
            </w:div>
            <w:div w:id="936133600">
              <w:marLeft w:val="0"/>
              <w:marRight w:val="0"/>
              <w:marTop w:val="0"/>
              <w:marBottom w:val="0"/>
              <w:divBdr>
                <w:top w:val="none" w:sz="0" w:space="0" w:color="auto"/>
                <w:left w:val="none" w:sz="0" w:space="0" w:color="auto"/>
                <w:bottom w:val="none" w:sz="0" w:space="0" w:color="auto"/>
                <w:right w:val="none" w:sz="0" w:space="0" w:color="auto"/>
              </w:divBdr>
            </w:div>
            <w:div w:id="22830496">
              <w:marLeft w:val="0"/>
              <w:marRight w:val="0"/>
              <w:marTop w:val="0"/>
              <w:marBottom w:val="0"/>
              <w:divBdr>
                <w:top w:val="none" w:sz="0" w:space="0" w:color="auto"/>
                <w:left w:val="none" w:sz="0" w:space="0" w:color="auto"/>
                <w:bottom w:val="none" w:sz="0" w:space="0" w:color="auto"/>
                <w:right w:val="none" w:sz="0" w:space="0" w:color="auto"/>
              </w:divBdr>
            </w:div>
            <w:div w:id="1594626986">
              <w:marLeft w:val="0"/>
              <w:marRight w:val="0"/>
              <w:marTop w:val="0"/>
              <w:marBottom w:val="0"/>
              <w:divBdr>
                <w:top w:val="none" w:sz="0" w:space="0" w:color="auto"/>
                <w:left w:val="none" w:sz="0" w:space="0" w:color="auto"/>
                <w:bottom w:val="none" w:sz="0" w:space="0" w:color="auto"/>
                <w:right w:val="none" w:sz="0" w:space="0" w:color="auto"/>
              </w:divBdr>
            </w:div>
            <w:div w:id="1613586316">
              <w:marLeft w:val="0"/>
              <w:marRight w:val="0"/>
              <w:marTop w:val="0"/>
              <w:marBottom w:val="0"/>
              <w:divBdr>
                <w:top w:val="none" w:sz="0" w:space="0" w:color="auto"/>
                <w:left w:val="none" w:sz="0" w:space="0" w:color="auto"/>
                <w:bottom w:val="none" w:sz="0" w:space="0" w:color="auto"/>
                <w:right w:val="none" w:sz="0" w:space="0" w:color="auto"/>
              </w:divBdr>
            </w:div>
            <w:div w:id="474178871">
              <w:marLeft w:val="0"/>
              <w:marRight w:val="0"/>
              <w:marTop w:val="0"/>
              <w:marBottom w:val="0"/>
              <w:divBdr>
                <w:top w:val="none" w:sz="0" w:space="0" w:color="auto"/>
                <w:left w:val="none" w:sz="0" w:space="0" w:color="auto"/>
                <w:bottom w:val="none" w:sz="0" w:space="0" w:color="auto"/>
                <w:right w:val="none" w:sz="0" w:space="0" w:color="auto"/>
              </w:divBdr>
            </w:div>
            <w:div w:id="211355885">
              <w:marLeft w:val="0"/>
              <w:marRight w:val="0"/>
              <w:marTop w:val="0"/>
              <w:marBottom w:val="0"/>
              <w:divBdr>
                <w:top w:val="none" w:sz="0" w:space="0" w:color="auto"/>
                <w:left w:val="none" w:sz="0" w:space="0" w:color="auto"/>
                <w:bottom w:val="none" w:sz="0" w:space="0" w:color="auto"/>
                <w:right w:val="none" w:sz="0" w:space="0" w:color="auto"/>
              </w:divBdr>
            </w:div>
            <w:div w:id="120618590">
              <w:marLeft w:val="0"/>
              <w:marRight w:val="0"/>
              <w:marTop w:val="0"/>
              <w:marBottom w:val="0"/>
              <w:divBdr>
                <w:top w:val="none" w:sz="0" w:space="0" w:color="auto"/>
                <w:left w:val="none" w:sz="0" w:space="0" w:color="auto"/>
                <w:bottom w:val="none" w:sz="0" w:space="0" w:color="auto"/>
                <w:right w:val="none" w:sz="0" w:space="0" w:color="auto"/>
              </w:divBdr>
            </w:div>
            <w:div w:id="79954740">
              <w:marLeft w:val="0"/>
              <w:marRight w:val="0"/>
              <w:marTop w:val="0"/>
              <w:marBottom w:val="0"/>
              <w:divBdr>
                <w:top w:val="none" w:sz="0" w:space="0" w:color="auto"/>
                <w:left w:val="none" w:sz="0" w:space="0" w:color="auto"/>
                <w:bottom w:val="none" w:sz="0" w:space="0" w:color="auto"/>
                <w:right w:val="none" w:sz="0" w:space="0" w:color="auto"/>
              </w:divBdr>
            </w:div>
            <w:div w:id="1960259413">
              <w:marLeft w:val="0"/>
              <w:marRight w:val="0"/>
              <w:marTop w:val="0"/>
              <w:marBottom w:val="0"/>
              <w:divBdr>
                <w:top w:val="none" w:sz="0" w:space="0" w:color="auto"/>
                <w:left w:val="none" w:sz="0" w:space="0" w:color="auto"/>
                <w:bottom w:val="none" w:sz="0" w:space="0" w:color="auto"/>
                <w:right w:val="none" w:sz="0" w:space="0" w:color="auto"/>
              </w:divBdr>
            </w:div>
            <w:div w:id="1423794207">
              <w:marLeft w:val="0"/>
              <w:marRight w:val="0"/>
              <w:marTop w:val="0"/>
              <w:marBottom w:val="0"/>
              <w:divBdr>
                <w:top w:val="none" w:sz="0" w:space="0" w:color="auto"/>
                <w:left w:val="none" w:sz="0" w:space="0" w:color="auto"/>
                <w:bottom w:val="none" w:sz="0" w:space="0" w:color="auto"/>
                <w:right w:val="none" w:sz="0" w:space="0" w:color="auto"/>
              </w:divBdr>
            </w:div>
            <w:div w:id="667830243">
              <w:marLeft w:val="0"/>
              <w:marRight w:val="0"/>
              <w:marTop w:val="0"/>
              <w:marBottom w:val="0"/>
              <w:divBdr>
                <w:top w:val="none" w:sz="0" w:space="0" w:color="auto"/>
                <w:left w:val="none" w:sz="0" w:space="0" w:color="auto"/>
                <w:bottom w:val="none" w:sz="0" w:space="0" w:color="auto"/>
                <w:right w:val="none" w:sz="0" w:space="0" w:color="auto"/>
              </w:divBdr>
            </w:div>
            <w:div w:id="1998802529">
              <w:marLeft w:val="0"/>
              <w:marRight w:val="0"/>
              <w:marTop w:val="0"/>
              <w:marBottom w:val="0"/>
              <w:divBdr>
                <w:top w:val="none" w:sz="0" w:space="0" w:color="auto"/>
                <w:left w:val="none" w:sz="0" w:space="0" w:color="auto"/>
                <w:bottom w:val="none" w:sz="0" w:space="0" w:color="auto"/>
                <w:right w:val="none" w:sz="0" w:space="0" w:color="auto"/>
              </w:divBdr>
            </w:div>
            <w:div w:id="1942179276">
              <w:marLeft w:val="0"/>
              <w:marRight w:val="0"/>
              <w:marTop w:val="0"/>
              <w:marBottom w:val="0"/>
              <w:divBdr>
                <w:top w:val="none" w:sz="0" w:space="0" w:color="auto"/>
                <w:left w:val="none" w:sz="0" w:space="0" w:color="auto"/>
                <w:bottom w:val="none" w:sz="0" w:space="0" w:color="auto"/>
                <w:right w:val="none" w:sz="0" w:space="0" w:color="auto"/>
              </w:divBdr>
            </w:div>
            <w:div w:id="936643554">
              <w:marLeft w:val="0"/>
              <w:marRight w:val="0"/>
              <w:marTop w:val="0"/>
              <w:marBottom w:val="0"/>
              <w:divBdr>
                <w:top w:val="none" w:sz="0" w:space="0" w:color="auto"/>
                <w:left w:val="none" w:sz="0" w:space="0" w:color="auto"/>
                <w:bottom w:val="none" w:sz="0" w:space="0" w:color="auto"/>
                <w:right w:val="none" w:sz="0" w:space="0" w:color="auto"/>
              </w:divBdr>
            </w:div>
            <w:div w:id="1526556751">
              <w:marLeft w:val="0"/>
              <w:marRight w:val="0"/>
              <w:marTop w:val="0"/>
              <w:marBottom w:val="0"/>
              <w:divBdr>
                <w:top w:val="none" w:sz="0" w:space="0" w:color="auto"/>
                <w:left w:val="none" w:sz="0" w:space="0" w:color="auto"/>
                <w:bottom w:val="none" w:sz="0" w:space="0" w:color="auto"/>
                <w:right w:val="none" w:sz="0" w:space="0" w:color="auto"/>
              </w:divBdr>
            </w:div>
            <w:div w:id="919755861">
              <w:marLeft w:val="0"/>
              <w:marRight w:val="0"/>
              <w:marTop w:val="0"/>
              <w:marBottom w:val="0"/>
              <w:divBdr>
                <w:top w:val="none" w:sz="0" w:space="0" w:color="auto"/>
                <w:left w:val="none" w:sz="0" w:space="0" w:color="auto"/>
                <w:bottom w:val="none" w:sz="0" w:space="0" w:color="auto"/>
                <w:right w:val="none" w:sz="0" w:space="0" w:color="auto"/>
              </w:divBdr>
            </w:div>
            <w:div w:id="1252347701">
              <w:marLeft w:val="0"/>
              <w:marRight w:val="0"/>
              <w:marTop w:val="0"/>
              <w:marBottom w:val="0"/>
              <w:divBdr>
                <w:top w:val="none" w:sz="0" w:space="0" w:color="auto"/>
                <w:left w:val="none" w:sz="0" w:space="0" w:color="auto"/>
                <w:bottom w:val="none" w:sz="0" w:space="0" w:color="auto"/>
                <w:right w:val="none" w:sz="0" w:space="0" w:color="auto"/>
              </w:divBdr>
            </w:div>
            <w:div w:id="1247034298">
              <w:marLeft w:val="0"/>
              <w:marRight w:val="0"/>
              <w:marTop w:val="0"/>
              <w:marBottom w:val="0"/>
              <w:divBdr>
                <w:top w:val="none" w:sz="0" w:space="0" w:color="auto"/>
                <w:left w:val="none" w:sz="0" w:space="0" w:color="auto"/>
                <w:bottom w:val="none" w:sz="0" w:space="0" w:color="auto"/>
                <w:right w:val="none" w:sz="0" w:space="0" w:color="auto"/>
              </w:divBdr>
            </w:div>
            <w:div w:id="1480615474">
              <w:marLeft w:val="0"/>
              <w:marRight w:val="0"/>
              <w:marTop w:val="0"/>
              <w:marBottom w:val="0"/>
              <w:divBdr>
                <w:top w:val="none" w:sz="0" w:space="0" w:color="auto"/>
                <w:left w:val="none" w:sz="0" w:space="0" w:color="auto"/>
                <w:bottom w:val="none" w:sz="0" w:space="0" w:color="auto"/>
                <w:right w:val="none" w:sz="0" w:space="0" w:color="auto"/>
              </w:divBdr>
            </w:div>
            <w:div w:id="1088649298">
              <w:marLeft w:val="0"/>
              <w:marRight w:val="0"/>
              <w:marTop w:val="0"/>
              <w:marBottom w:val="0"/>
              <w:divBdr>
                <w:top w:val="none" w:sz="0" w:space="0" w:color="auto"/>
                <w:left w:val="none" w:sz="0" w:space="0" w:color="auto"/>
                <w:bottom w:val="none" w:sz="0" w:space="0" w:color="auto"/>
                <w:right w:val="none" w:sz="0" w:space="0" w:color="auto"/>
              </w:divBdr>
            </w:div>
            <w:div w:id="111484636">
              <w:marLeft w:val="0"/>
              <w:marRight w:val="0"/>
              <w:marTop w:val="0"/>
              <w:marBottom w:val="0"/>
              <w:divBdr>
                <w:top w:val="none" w:sz="0" w:space="0" w:color="auto"/>
                <w:left w:val="none" w:sz="0" w:space="0" w:color="auto"/>
                <w:bottom w:val="none" w:sz="0" w:space="0" w:color="auto"/>
                <w:right w:val="none" w:sz="0" w:space="0" w:color="auto"/>
              </w:divBdr>
            </w:div>
            <w:div w:id="1940143276">
              <w:marLeft w:val="0"/>
              <w:marRight w:val="0"/>
              <w:marTop w:val="0"/>
              <w:marBottom w:val="0"/>
              <w:divBdr>
                <w:top w:val="none" w:sz="0" w:space="0" w:color="auto"/>
                <w:left w:val="none" w:sz="0" w:space="0" w:color="auto"/>
                <w:bottom w:val="none" w:sz="0" w:space="0" w:color="auto"/>
                <w:right w:val="none" w:sz="0" w:space="0" w:color="auto"/>
              </w:divBdr>
            </w:div>
            <w:div w:id="941061915">
              <w:marLeft w:val="0"/>
              <w:marRight w:val="0"/>
              <w:marTop w:val="0"/>
              <w:marBottom w:val="0"/>
              <w:divBdr>
                <w:top w:val="none" w:sz="0" w:space="0" w:color="auto"/>
                <w:left w:val="none" w:sz="0" w:space="0" w:color="auto"/>
                <w:bottom w:val="none" w:sz="0" w:space="0" w:color="auto"/>
                <w:right w:val="none" w:sz="0" w:space="0" w:color="auto"/>
              </w:divBdr>
            </w:div>
            <w:div w:id="2077581064">
              <w:marLeft w:val="0"/>
              <w:marRight w:val="0"/>
              <w:marTop w:val="0"/>
              <w:marBottom w:val="0"/>
              <w:divBdr>
                <w:top w:val="none" w:sz="0" w:space="0" w:color="auto"/>
                <w:left w:val="none" w:sz="0" w:space="0" w:color="auto"/>
                <w:bottom w:val="none" w:sz="0" w:space="0" w:color="auto"/>
                <w:right w:val="none" w:sz="0" w:space="0" w:color="auto"/>
              </w:divBdr>
            </w:div>
            <w:div w:id="1260792207">
              <w:marLeft w:val="0"/>
              <w:marRight w:val="0"/>
              <w:marTop w:val="0"/>
              <w:marBottom w:val="0"/>
              <w:divBdr>
                <w:top w:val="none" w:sz="0" w:space="0" w:color="auto"/>
                <w:left w:val="none" w:sz="0" w:space="0" w:color="auto"/>
                <w:bottom w:val="none" w:sz="0" w:space="0" w:color="auto"/>
                <w:right w:val="none" w:sz="0" w:space="0" w:color="auto"/>
              </w:divBdr>
            </w:div>
            <w:div w:id="1897862500">
              <w:marLeft w:val="0"/>
              <w:marRight w:val="0"/>
              <w:marTop w:val="0"/>
              <w:marBottom w:val="0"/>
              <w:divBdr>
                <w:top w:val="none" w:sz="0" w:space="0" w:color="auto"/>
                <w:left w:val="none" w:sz="0" w:space="0" w:color="auto"/>
                <w:bottom w:val="none" w:sz="0" w:space="0" w:color="auto"/>
                <w:right w:val="none" w:sz="0" w:space="0" w:color="auto"/>
              </w:divBdr>
            </w:div>
            <w:div w:id="495263999">
              <w:marLeft w:val="0"/>
              <w:marRight w:val="0"/>
              <w:marTop w:val="0"/>
              <w:marBottom w:val="0"/>
              <w:divBdr>
                <w:top w:val="none" w:sz="0" w:space="0" w:color="auto"/>
                <w:left w:val="none" w:sz="0" w:space="0" w:color="auto"/>
                <w:bottom w:val="none" w:sz="0" w:space="0" w:color="auto"/>
                <w:right w:val="none" w:sz="0" w:space="0" w:color="auto"/>
              </w:divBdr>
            </w:div>
            <w:div w:id="1520269186">
              <w:marLeft w:val="0"/>
              <w:marRight w:val="0"/>
              <w:marTop w:val="0"/>
              <w:marBottom w:val="0"/>
              <w:divBdr>
                <w:top w:val="none" w:sz="0" w:space="0" w:color="auto"/>
                <w:left w:val="none" w:sz="0" w:space="0" w:color="auto"/>
                <w:bottom w:val="none" w:sz="0" w:space="0" w:color="auto"/>
                <w:right w:val="none" w:sz="0" w:space="0" w:color="auto"/>
              </w:divBdr>
            </w:div>
            <w:div w:id="1829200805">
              <w:marLeft w:val="0"/>
              <w:marRight w:val="0"/>
              <w:marTop w:val="0"/>
              <w:marBottom w:val="0"/>
              <w:divBdr>
                <w:top w:val="none" w:sz="0" w:space="0" w:color="auto"/>
                <w:left w:val="none" w:sz="0" w:space="0" w:color="auto"/>
                <w:bottom w:val="none" w:sz="0" w:space="0" w:color="auto"/>
                <w:right w:val="none" w:sz="0" w:space="0" w:color="auto"/>
              </w:divBdr>
            </w:div>
            <w:div w:id="1638795581">
              <w:marLeft w:val="0"/>
              <w:marRight w:val="0"/>
              <w:marTop w:val="0"/>
              <w:marBottom w:val="0"/>
              <w:divBdr>
                <w:top w:val="none" w:sz="0" w:space="0" w:color="auto"/>
                <w:left w:val="none" w:sz="0" w:space="0" w:color="auto"/>
                <w:bottom w:val="none" w:sz="0" w:space="0" w:color="auto"/>
                <w:right w:val="none" w:sz="0" w:space="0" w:color="auto"/>
              </w:divBdr>
            </w:div>
            <w:div w:id="1920870870">
              <w:marLeft w:val="0"/>
              <w:marRight w:val="0"/>
              <w:marTop w:val="0"/>
              <w:marBottom w:val="0"/>
              <w:divBdr>
                <w:top w:val="none" w:sz="0" w:space="0" w:color="auto"/>
                <w:left w:val="none" w:sz="0" w:space="0" w:color="auto"/>
                <w:bottom w:val="none" w:sz="0" w:space="0" w:color="auto"/>
                <w:right w:val="none" w:sz="0" w:space="0" w:color="auto"/>
              </w:divBdr>
            </w:div>
            <w:div w:id="2100175099">
              <w:marLeft w:val="0"/>
              <w:marRight w:val="0"/>
              <w:marTop w:val="0"/>
              <w:marBottom w:val="0"/>
              <w:divBdr>
                <w:top w:val="none" w:sz="0" w:space="0" w:color="auto"/>
                <w:left w:val="none" w:sz="0" w:space="0" w:color="auto"/>
                <w:bottom w:val="none" w:sz="0" w:space="0" w:color="auto"/>
                <w:right w:val="none" w:sz="0" w:space="0" w:color="auto"/>
              </w:divBdr>
            </w:div>
            <w:div w:id="1262027627">
              <w:marLeft w:val="0"/>
              <w:marRight w:val="0"/>
              <w:marTop w:val="0"/>
              <w:marBottom w:val="0"/>
              <w:divBdr>
                <w:top w:val="none" w:sz="0" w:space="0" w:color="auto"/>
                <w:left w:val="none" w:sz="0" w:space="0" w:color="auto"/>
                <w:bottom w:val="none" w:sz="0" w:space="0" w:color="auto"/>
                <w:right w:val="none" w:sz="0" w:space="0" w:color="auto"/>
              </w:divBdr>
            </w:div>
            <w:div w:id="682126283">
              <w:marLeft w:val="0"/>
              <w:marRight w:val="0"/>
              <w:marTop w:val="0"/>
              <w:marBottom w:val="0"/>
              <w:divBdr>
                <w:top w:val="none" w:sz="0" w:space="0" w:color="auto"/>
                <w:left w:val="none" w:sz="0" w:space="0" w:color="auto"/>
                <w:bottom w:val="none" w:sz="0" w:space="0" w:color="auto"/>
                <w:right w:val="none" w:sz="0" w:space="0" w:color="auto"/>
              </w:divBdr>
            </w:div>
            <w:div w:id="1624339297">
              <w:marLeft w:val="0"/>
              <w:marRight w:val="0"/>
              <w:marTop w:val="0"/>
              <w:marBottom w:val="0"/>
              <w:divBdr>
                <w:top w:val="none" w:sz="0" w:space="0" w:color="auto"/>
                <w:left w:val="none" w:sz="0" w:space="0" w:color="auto"/>
                <w:bottom w:val="none" w:sz="0" w:space="0" w:color="auto"/>
                <w:right w:val="none" w:sz="0" w:space="0" w:color="auto"/>
              </w:divBdr>
            </w:div>
            <w:div w:id="1818913667">
              <w:marLeft w:val="0"/>
              <w:marRight w:val="0"/>
              <w:marTop w:val="0"/>
              <w:marBottom w:val="0"/>
              <w:divBdr>
                <w:top w:val="none" w:sz="0" w:space="0" w:color="auto"/>
                <w:left w:val="none" w:sz="0" w:space="0" w:color="auto"/>
                <w:bottom w:val="none" w:sz="0" w:space="0" w:color="auto"/>
                <w:right w:val="none" w:sz="0" w:space="0" w:color="auto"/>
              </w:divBdr>
            </w:div>
            <w:div w:id="402214938">
              <w:marLeft w:val="0"/>
              <w:marRight w:val="0"/>
              <w:marTop w:val="0"/>
              <w:marBottom w:val="0"/>
              <w:divBdr>
                <w:top w:val="none" w:sz="0" w:space="0" w:color="auto"/>
                <w:left w:val="none" w:sz="0" w:space="0" w:color="auto"/>
                <w:bottom w:val="none" w:sz="0" w:space="0" w:color="auto"/>
                <w:right w:val="none" w:sz="0" w:space="0" w:color="auto"/>
              </w:divBdr>
            </w:div>
            <w:div w:id="206719659">
              <w:marLeft w:val="0"/>
              <w:marRight w:val="0"/>
              <w:marTop w:val="0"/>
              <w:marBottom w:val="0"/>
              <w:divBdr>
                <w:top w:val="none" w:sz="0" w:space="0" w:color="auto"/>
                <w:left w:val="none" w:sz="0" w:space="0" w:color="auto"/>
                <w:bottom w:val="none" w:sz="0" w:space="0" w:color="auto"/>
                <w:right w:val="none" w:sz="0" w:space="0" w:color="auto"/>
              </w:divBdr>
            </w:div>
            <w:div w:id="736974071">
              <w:marLeft w:val="0"/>
              <w:marRight w:val="0"/>
              <w:marTop w:val="0"/>
              <w:marBottom w:val="0"/>
              <w:divBdr>
                <w:top w:val="none" w:sz="0" w:space="0" w:color="auto"/>
                <w:left w:val="none" w:sz="0" w:space="0" w:color="auto"/>
                <w:bottom w:val="none" w:sz="0" w:space="0" w:color="auto"/>
                <w:right w:val="none" w:sz="0" w:space="0" w:color="auto"/>
              </w:divBdr>
            </w:div>
            <w:div w:id="826163923">
              <w:marLeft w:val="0"/>
              <w:marRight w:val="0"/>
              <w:marTop w:val="0"/>
              <w:marBottom w:val="0"/>
              <w:divBdr>
                <w:top w:val="none" w:sz="0" w:space="0" w:color="auto"/>
                <w:left w:val="none" w:sz="0" w:space="0" w:color="auto"/>
                <w:bottom w:val="none" w:sz="0" w:space="0" w:color="auto"/>
                <w:right w:val="none" w:sz="0" w:space="0" w:color="auto"/>
              </w:divBdr>
            </w:div>
            <w:div w:id="785151016">
              <w:marLeft w:val="0"/>
              <w:marRight w:val="0"/>
              <w:marTop w:val="0"/>
              <w:marBottom w:val="0"/>
              <w:divBdr>
                <w:top w:val="none" w:sz="0" w:space="0" w:color="auto"/>
                <w:left w:val="none" w:sz="0" w:space="0" w:color="auto"/>
                <w:bottom w:val="none" w:sz="0" w:space="0" w:color="auto"/>
                <w:right w:val="none" w:sz="0" w:space="0" w:color="auto"/>
              </w:divBdr>
            </w:div>
            <w:div w:id="1080296621">
              <w:marLeft w:val="0"/>
              <w:marRight w:val="0"/>
              <w:marTop w:val="0"/>
              <w:marBottom w:val="0"/>
              <w:divBdr>
                <w:top w:val="none" w:sz="0" w:space="0" w:color="auto"/>
                <w:left w:val="none" w:sz="0" w:space="0" w:color="auto"/>
                <w:bottom w:val="none" w:sz="0" w:space="0" w:color="auto"/>
                <w:right w:val="none" w:sz="0" w:space="0" w:color="auto"/>
              </w:divBdr>
            </w:div>
            <w:div w:id="1891918520">
              <w:marLeft w:val="0"/>
              <w:marRight w:val="0"/>
              <w:marTop w:val="0"/>
              <w:marBottom w:val="0"/>
              <w:divBdr>
                <w:top w:val="none" w:sz="0" w:space="0" w:color="auto"/>
                <w:left w:val="none" w:sz="0" w:space="0" w:color="auto"/>
                <w:bottom w:val="none" w:sz="0" w:space="0" w:color="auto"/>
                <w:right w:val="none" w:sz="0" w:space="0" w:color="auto"/>
              </w:divBdr>
            </w:div>
            <w:div w:id="1067194175">
              <w:marLeft w:val="0"/>
              <w:marRight w:val="0"/>
              <w:marTop w:val="0"/>
              <w:marBottom w:val="0"/>
              <w:divBdr>
                <w:top w:val="none" w:sz="0" w:space="0" w:color="auto"/>
                <w:left w:val="none" w:sz="0" w:space="0" w:color="auto"/>
                <w:bottom w:val="none" w:sz="0" w:space="0" w:color="auto"/>
                <w:right w:val="none" w:sz="0" w:space="0" w:color="auto"/>
              </w:divBdr>
            </w:div>
            <w:div w:id="1827279098">
              <w:marLeft w:val="0"/>
              <w:marRight w:val="0"/>
              <w:marTop w:val="0"/>
              <w:marBottom w:val="0"/>
              <w:divBdr>
                <w:top w:val="none" w:sz="0" w:space="0" w:color="auto"/>
                <w:left w:val="none" w:sz="0" w:space="0" w:color="auto"/>
                <w:bottom w:val="none" w:sz="0" w:space="0" w:color="auto"/>
                <w:right w:val="none" w:sz="0" w:space="0" w:color="auto"/>
              </w:divBdr>
            </w:div>
            <w:div w:id="1641380514">
              <w:marLeft w:val="0"/>
              <w:marRight w:val="0"/>
              <w:marTop w:val="0"/>
              <w:marBottom w:val="0"/>
              <w:divBdr>
                <w:top w:val="none" w:sz="0" w:space="0" w:color="auto"/>
                <w:left w:val="none" w:sz="0" w:space="0" w:color="auto"/>
                <w:bottom w:val="none" w:sz="0" w:space="0" w:color="auto"/>
                <w:right w:val="none" w:sz="0" w:space="0" w:color="auto"/>
              </w:divBdr>
            </w:div>
            <w:div w:id="1442920081">
              <w:marLeft w:val="0"/>
              <w:marRight w:val="0"/>
              <w:marTop w:val="0"/>
              <w:marBottom w:val="0"/>
              <w:divBdr>
                <w:top w:val="none" w:sz="0" w:space="0" w:color="auto"/>
                <w:left w:val="none" w:sz="0" w:space="0" w:color="auto"/>
                <w:bottom w:val="none" w:sz="0" w:space="0" w:color="auto"/>
                <w:right w:val="none" w:sz="0" w:space="0" w:color="auto"/>
              </w:divBdr>
            </w:div>
            <w:div w:id="1582906783">
              <w:marLeft w:val="0"/>
              <w:marRight w:val="0"/>
              <w:marTop w:val="0"/>
              <w:marBottom w:val="0"/>
              <w:divBdr>
                <w:top w:val="none" w:sz="0" w:space="0" w:color="auto"/>
                <w:left w:val="none" w:sz="0" w:space="0" w:color="auto"/>
                <w:bottom w:val="none" w:sz="0" w:space="0" w:color="auto"/>
                <w:right w:val="none" w:sz="0" w:space="0" w:color="auto"/>
              </w:divBdr>
            </w:div>
            <w:div w:id="167721921">
              <w:marLeft w:val="0"/>
              <w:marRight w:val="0"/>
              <w:marTop w:val="0"/>
              <w:marBottom w:val="0"/>
              <w:divBdr>
                <w:top w:val="none" w:sz="0" w:space="0" w:color="auto"/>
                <w:left w:val="none" w:sz="0" w:space="0" w:color="auto"/>
                <w:bottom w:val="none" w:sz="0" w:space="0" w:color="auto"/>
                <w:right w:val="none" w:sz="0" w:space="0" w:color="auto"/>
              </w:divBdr>
            </w:div>
            <w:div w:id="1928147201">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044211996">
              <w:marLeft w:val="0"/>
              <w:marRight w:val="0"/>
              <w:marTop w:val="0"/>
              <w:marBottom w:val="0"/>
              <w:divBdr>
                <w:top w:val="none" w:sz="0" w:space="0" w:color="auto"/>
                <w:left w:val="none" w:sz="0" w:space="0" w:color="auto"/>
                <w:bottom w:val="none" w:sz="0" w:space="0" w:color="auto"/>
                <w:right w:val="none" w:sz="0" w:space="0" w:color="auto"/>
              </w:divBdr>
            </w:div>
            <w:div w:id="1608923771">
              <w:marLeft w:val="0"/>
              <w:marRight w:val="0"/>
              <w:marTop w:val="0"/>
              <w:marBottom w:val="0"/>
              <w:divBdr>
                <w:top w:val="none" w:sz="0" w:space="0" w:color="auto"/>
                <w:left w:val="none" w:sz="0" w:space="0" w:color="auto"/>
                <w:bottom w:val="none" w:sz="0" w:space="0" w:color="auto"/>
                <w:right w:val="none" w:sz="0" w:space="0" w:color="auto"/>
              </w:divBdr>
            </w:div>
            <w:div w:id="757362321">
              <w:marLeft w:val="0"/>
              <w:marRight w:val="0"/>
              <w:marTop w:val="0"/>
              <w:marBottom w:val="0"/>
              <w:divBdr>
                <w:top w:val="none" w:sz="0" w:space="0" w:color="auto"/>
                <w:left w:val="none" w:sz="0" w:space="0" w:color="auto"/>
                <w:bottom w:val="none" w:sz="0" w:space="0" w:color="auto"/>
                <w:right w:val="none" w:sz="0" w:space="0" w:color="auto"/>
              </w:divBdr>
            </w:div>
            <w:div w:id="1825899782">
              <w:marLeft w:val="0"/>
              <w:marRight w:val="0"/>
              <w:marTop w:val="0"/>
              <w:marBottom w:val="0"/>
              <w:divBdr>
                <w:top w:val="none" w:sz="0" w:space="0" w:color="auto"/>
                <w:left w:val="none" w:sz="0" w:space="0" w:color="auto"/>
                <w:bottom w:val="none" w:sz="0" w:space="0" w:color="auto"/>
                <w:right w:val="none" w:sz="0" w:space="0" w:color="auto"/>
              </w:divBdr>
            </w:div>
            <w:div w:id="1255237889">
              <w:marLeft w:val="0"/>
              <w:marRight w:val="0"/>
              <w:marTop w:val="0"/>
              <w:marBottom w:val="0"/>
              <w:divBdr>
                <w:top w:val="none" w:sz="0" w:space="0" w:color="auto"/>
                <w:left w:val="none" w:sz="0" w:space="0" w:color="auto"/>
                <w:bottom w:val="none" w:sz="0" w:space="0" w:color="auto"/>
                <w:right w:val="none" w:sz="0" w:space="0" w:color="auto"/>
              </w:divBdr>
            </w:div>
            <w:div w:id="1963340567">
              <w:marLeft w:val="0"/>
              <w:marRight w:val="0"/>
              <w:marTop w:val="0"/>
              <w:marBottom w:val="0"/>
              <w:divBdr>
                <w:top w:val="none" w:sz="0" w:space="0" w:color="auto"/>
                <w:left w:val="none" w:sz="0" w:space="0" w:color="auto"/>
                <w:bottom w:val="none" w:sz="0" w:space="0" w:color="auto"/>
                <w:right w:val="none" w:sz="0" w:space="0" w:color="auto"/>
              </w:divBdr>
            </w:div>
            <w:div w:id="305161079">
              <w:marLeft w:val="0"/>
              <w:marRight w:val="0"/>
              <w:marTop w:val="0"/>
              <w:marBottom w:val="0"/>
              <w:divBdr>
                <w:top w:val="none" w:sz="0" w:space="0" w:color="auto"/>
                <w:left w:val="none" w:sz="0" w:space="0" w:color="auto"/>
                <w:bottom w:val="none" w:sz="0" w:space="0" w:color="auto"/>
                <w:right w:val="none" w:sz="0" w:space="0" w:color="auto"/>
              </w:divBdr>
            </w:div>
            <w:div w:id="1664774083">
              <w:marLeft w:val="0"/>
              <w:marRight w:val="0"/>
              <w:marTop w:val="0"/>
              <w:marBottom w:val="0"/>
              <w:divBdr>
                <w:top w:val="none" w:sz="0" w:space="0" w:color="auto"/>
                <w:left w:val="none" w:sz="0" w:space="0" w:color="auto"/>
                <w:bottom w:val="none" w:sz="0" w:space="0" w:color="auto"/>
                <w:right w:val="none" w:sz="0" w:space="0" w:color="auto"/>
              </w:divBdr>
            </w:div>
            <w:div w:id="934020386">
              <w:marLeft w:val="0"/>
              <w:marRight w:val="0"/>
              <w:marTop w:val="0"/>
              <w:marBottom w:val="0"/>
              <w:divBdr>
                <w:top w:val="none" w:sz="0" w:space="0" w:color="auto"/>
                <w:left w:val="none" w:sz="0" w:space="0" w:color="auto"/>
                <w:bottom w:val="none" w:sz="0" w:space="0" w:color="auto"/>
                <w:right w:val="none" w:sz="0" w:space="0" w:color="auto"/>
              </w:divBdr>
            </w:div>
            <w:div w:id="16398372">
              <w:marLeft w:val="0"/>
              <w:marRight w:val="0"/>
              <w:marTop w:val="0"/>
              <w:marBottom w:val="0"/>
              <w:divBdr>
                <w:top w:val="none" w:sz="0" w:space="0" w:color="auto"/>
                <w:left w:val="none" w:sz="0" w:space="0" w:color="auto"/>
                <w:bottom w:val="none" w:sz="0" w:space="0" w:color="auto"/>
                <w:right w:val="none" w:sz="0" w:space="0" w:color="auto"/>
              </w:divBdr>
            </w:div>
            <w:div w:id="1294479493">
              <w:marLeft w:val="0"/>
              <w:marRight w:val="0"/>
              <w:marTop w:val="0"/>
              <w:marBottom w:val="0"/>
              <w:divBdr>
                <w:top w:val="none" w:sz="0" w:space="0" w:color="auto"/>
                <w:left w:val="none" w:sz="0" w:space="0" w:color="auto"/>
                <w:bottom w:val="none" w:sz="0" w:space="0" w:color="auto"/>
                <w:right w:val="none" w:sz="0" w:space="0" w:color="auto"/>
              </w:divBdr>
            </w:div>
            <w:div w:id="1718625291">
              <w:marLeft w:val="0"/>
              <w:marRight w:val="0"/>
              <w:marTop w:val="0"/>
              <w:marBottom w:val="0"/>
              <w:divBdr>
                <w:top w:val="none" w:sz="0" w:space="0" w:color="auto"/>
                <w:left w:val="none" w:sz="0" w:space="0" w:color="auto"/>
                <w:bottom w:val="none" w:sz="0" w:space="0" w:color="auto"/>
                <w:right w:val="none" w:sz="0" w:space="0" w:color="auto"/>
              </w:divBdr>
            </w:div>
            <w:div w:id="1119833866">
              <w:marLeft w:val="0"/>
              <w:marRight w:val="0"/>
              <w:marTop w:val="0"/>
              <w:marBottom w:val="0"/>
              <w:divBdr>
                <w:top w:val="none" w:sz="0" w:space="0" w:color="auto"/>
                <w:left w:val="none" w:sz="0" w:space="0" w:color="auto"/>
                <w:bottom w:val="none" w:sz="0" w:space="0" w:color="auto"/>
                <w:right w:val="none" w:sz="0" w:space="0" w:color="auto"/>
              </w:divBdr>
            </w:div>
            <w:div w:id="1595476545">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565724836">
              <w:marLeft w:val="0"/>
              <w:marRight w:val="0"/>
              <w:marTop w:val="0"/>
              <w:marBottom w:val="0"/>
              <w:divBdr>
                <w:top w:val="none" w:sz="0" w:space="0" w:color="auto"/>
                <w:left w:val="none" w:sz="0" w:space="0" w:color="auto"/>
                <w:bottom w:val="none" w:sz="0" w:space="0" w:color="auto"/>
                <w:right w:val="none" w:sz="0" w:space="0" w:color="auto"/>
              </w:divBdr>
            </w:div>
            <w:div w:id="50273443">
              <w:marLeft w:val="0"/>
              <w:marRight w:val="0"/>
              <w:marTop w:val="0"/>
              <w:marBottom w:val="0"/>
              <w:divBdr>
                <w:top w:val="none" w:sz="0" w:space="0" w:color="auto"/>
                <w:left w:val="none" w:sz="0" w:space="0" w:color="auto"/>
                <w:bottom w:val="none" w:sz="0" w:space="0" w:color="auto"/>
                <w:right w:val="none" w:sz="0" w:space="0" w:color="auto"/>
              </w:divBdr>
            </w:div>
            <w:div w:id="836653859">
              <w:marLeft w:val="0"/>
              <w:marRight w:val="0"/>
              <w:marTop w:val="0"/>
              <w:marBottom w:val="0"/>
              <w:divBdr>
                <w:top w:val="none" w:sz="0" w:space="0" w:color="auto"/>
                <w:left w:val="none" w:sz="0" w:space="0" w:color="auto"/>
                <w:bottom w:val="none" w:sz="0" w:space="0" w:color="auto"/>
                <w:right w:val="none" w:sz="0" w:space="0" w:color="auto"/>
              </w:divBdr>
            </w:div>
            <w:div w:id="163782449">
              <w:marLeft w:val="0"/>
              <w:marRight w:val="0"/>
              <w:marTop w:val="0"/>
              <w:marBottom w:val="0"/>
              <w:divBdr>
                <w:top w:val="none" w:sz="0" w:space="0" w:color="auto"/>
                <w:left w:val="none" w:sz="0" w:space="0" w:color="auto"/>
                <w:bottom w:val="none" w:sz="0" w:space="0" w:color="auto"/>
                <w:right w:val="none" w:sz="0" w:space="0" w:color="auto"/>
              </w:divBdr>
            </w:div>
            <w:div w:id="734352429">
              <w:marLeft w:val="0"/>
              <w:marRight w:val="0"/>
              <w:marTop w:val="0"/>
              <w:marBottom w:val="0"/>
              <w:divBdr>
                <w:top w:val="none" w:sz="0" w:space="0" w:color="auto"/>
                <w:left w:val="none" w:sz="0" w:space="0" w:color="auto"/>
                <w:bottom w:val="none" w:sz="0" w:space="0" w:color="auto"/>
                <w:right w:val="none" w:sz="0" w:space="0" w:color="auto"/>
              </w:divBdr>
            </w:div>
            <w:div w:id="1957373991">
              <w:marLeft w:val="0"/>
              <w:marRight w:val="0"/>
              <w:marTop w:val="0"/>
              <w:marBottom w:val="0"/>
              <w:divBdr>
                <w:top w:val="none" w:sz="0" w:space="0" w:color="auto"/>
                <w:left w:val="none" w:sz="0" w:space="0" w:color="auto"/>
                <w:bottom w:val="none" w:sz="0" w:space="0" w:color="auto"/>
                <w:right w:val="none" w:sz="0" w:space="0" w:color="auto"/>
              </w:divBdr>
            </w:div>
            <w:div w:id="1713463233">
              <w:marLeft w:val="0"/>
              <w:marRight w:val="0"/>
              <w:marTop w:val="0"/>
              <w:marBottom w:val="0"/>
              <w:divBdr>
                <w:top w:val="none" w:sz="0" w:space="0" w:color="auto"/>
                <w:left w:val="none" w:sz="0" w:space="0" w:color="auto"/>
                <w:bottom w:val="none" w:sz="0" w:space="0" w:color="auto"/>
                <w:right w:val="none" w:sz="0" w:space="0" w:color="auto"/>
              </w:divBdr>
            </w:div>
            <w:div w:id="601687879">
              <w:marLeft w:val="0"/>
              <w:marRight w:val="0"/>
              <w:marTop w:val="0"/>
              <w:marBottom w:val="0"/>
              <w:divBdr>
                <w:top w:val="none" w:sz="0" w:space="0" w:color="auto"/>
                <w:left w:val="none" w:sz="0" w:space="0" w:color="auto"/>
                <w:bottom w:val="none" w:sz="0" w:space="0" w:color="auto"/>
                <w:right w:val="none" w:sz="0" w:space="0" w:color="auto"/>
              </w:divBdr>
            </w:div>
            <w:div w:id="921984883">
              <w:marLeft w:val="0"/>
              <w:marRight w:val="0"/>
              <w:marTop w:val="0"/>
              <w:marBottom w:val="0"/>
              <w:divBdr>
                <w:top w:val="none" w:sz="0" w:space="0" w:color="auto"/>
                <w:left w:val="none" w:sz="0" w:space="0" w:color="auto"/>
                <w:bottom w:val="none" w:sz="0" w:space="0" w:color="auto"/>
                <w:right w:val="none" w:sz="0" w:space="0" w:color="auto"/>
              </w:divBdr>
            </w:div>
            <w:div w:id="1859198080">
              <w:marLeft w:val="0"/>
              <w:marRight w:val="0"/>
              <w:marTop w:val="0"/>
              <w:marBottom w:val="0"/>
              <w:divBdr>
                <w:top w:val="none" w:sz="0" w:space="0" w:color="auto"/>
                <w:left w:val="none" w:sz="0" w:space="0" w:color="auto"/>
                <w:bottom w:val="none" w:sz="0" w:space="0" w:color="auto"/>
                <w:right w:val="none" w:sz="0" w:space="0" w:color="auto"/>
              </w:divBdr>
            </w:div>
            <w:div w:id="1973435308">
              <w:marLeft w:val="0"/>
              <w:marRight w:val="0"/>
              <w:marTop w:val="0"/>
              <w:marBottom w:val="0"/>
              <w:divBdr>
                <w:top w:val="none" w:sz="0" w:space="0" w:color="auto"/>
                <w:left w:val="none" w:sz="0" w:space="0" w:color="auto"/>
                <w:bottom w:val="none" w:sz="0" w:space="0" w:color="auto"/>
                <w:right w:val="none" w:sz="0" w:space="0" w:color="auto"/>
              </w:divBdr>
            </w:div>
            <w:div w:id="1114321616">
              <w:marLeft w:val="0"/>
              <w:marRight w:val="0"/>
              <w:marTop w:val="0"/>
              <w:marBottom w:val="0"/>
              <w:divBdr>
                <w:top w:val="none" w:sz="0" w:space="0" w:color="auto"/>
                <w:left w:val="none" w:sz="0" w:space="0" w:color="auto"/>
                <w:bottom w:val="none" w:sz="0" w:space="0" w:color="auto"/>
                <w:right w:val="none" w:sz="0" w:space="0" w:color="auto"/>
              </w:divBdr>
            </w:div>
            <w:div w:id="1516075729">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126241311">
              <w:marLeft w:val="0"/>
              <w:marRight w:val="0"/>
              <w:marTop w:val="0"/>
              <w:marBottom w:val="0"/>
              <w:divBdr>
                <w:top w:val="none" w:sz="0" w:space="0" w:color="auto"/>
                <w:left w:val="none" w:sz="0" w:space="0" w:color="auto"/>
                <w:bottom w:val="none" w:sz="0" w:space="0" w:color="auto"/>
                <w:right w:val="none" w:sz="0" w:space="0" w:color="auto"/>
              </w:divBdr>
            </w:div>
            <w:div w:id="659889760">
              <w:marLeft w:val="0"/>
              <w:marRight w:val="0"/>
              <w:marTop w:val="0"/>
              <w:marBottom w:val="0"/>
              <w:divBdr>
                <w:top w:val="none" w:sz="0" w:space="0" w:color="auto"/>
                <w:left w:val="none" w:sz="0" w:space="0" w:color="auto"/>
                <w:bottom w:val="none" w:sz="0" w:space="0" w:color="auto"/>
                <w:right w:val="none" w:sz="0" w:space="0" w:color="auto"/>
              </w:divBdr>
            </w:div>
            <w:div w:id="1579291675">
              <w:marLeft w:val="0"/>
              <w:marRight w:val="0"/>
              <w:marTop w:val="0"/>
              <w:marBottom w:val="0"/>
              <w:divBdr>
                <w:top w:val="none" w:sz="0" w:space="0" w:color="auto"/>
                <w:left w:val="none" w:sz="0" w:space="0" w:color="auto"/>
                <w:bottom w:val="none" w:sz="0" w:space="0" w:color="auto"/>
                <w:right w:val="none" w:sz="0" w:space="0" w:color="auto"/>
              </w:divBdr>
            </w:div>
            <w:div w:id="1630472970">
              <w:marLeft w:val="0"/>
              <w:marRight w:val="0"/>
              <w:marTop w:val="0"/>
              <w:marBottom w:val="0"/>
              <w:divBdr>
                <w:top w:val="none" w:sz="0" w:space="0" w:color="auto"/>
                <w:left w:val="none" w:sz="0" w:space="0" w:color="auto"/>
                <w:bottom w:val="none" w:sz="0" w:space="0" w:color="auto"/>
                <w:right w:val="none" w:sz="0" w:space="0" w:color="auto"/>
              </w:divBdr>
            </w:div>
            <w:div w:id="419640157">
              <w:marLeft w:val="0"/>
              <w:marRight w:val="0"/>
              <w:marTop w:val="0"/>
              <w:marBottom w:val="0"/>
              <w:divBdr>
                <w:top w:val="none" w:sz="0" w:space="0" w:color="auto"/>
                <w:left w:val="none" w:sz="0" w:space="0" w:color="auto"/>
                <w:bottom w:val="none" w:sz="0" w:space="0" w:color="auto"/>
                <w:right w:val="none" w:sz="0" w:space="0" w:color="auto"/>
              </w:divBdr>
            </w:div>
            <w:div w:id="543251769">
              <w:marLeft w:val="0"/>
              <w:marRight w:val="0"/>
              <w:marTop w:val="0"/>
              <w:marBottom w:val="0"/>
              <w:divBdr>
                <w:top w:val="none" w:sz="0" w:space="0" w:color="auto"/>
                <w:left w:val="none" w:sz="0" w:space="0" w:color="auto"/>
                <w:bottom w:val="none" w:sz="0" w:space="0" w:color="auto"/>
                <w:right w:val="none" w:sz="0" w:space="0" w:color="auto"/>
              </w:divBdr>
            </w:div>
            <w:div w:id="1848860710">
              <w:marLeft w:val="0"/>
              <w:marRight w:val="0"/>
              <w:marTop w:val="0"/>
              <w:marBottom w:val="0"/>
              <w:divBdr>
                <w:top w:val="none" w:sz="0" w:space="0" w:color="auto"/>
                <w:left w:val="none" w:sz="0" w:space="0" w:color="auto"/>
                <w:bottom w:val="none" w:sz="0" w:space="0" w:color="auto"/>
                <w:right w:val="none" w:sz="0" w:space="0" w:color="auto"/>
              </w:divBdr>
            </w:div>
            <w:div w:id="1164318252">
              <w:marLeft w:val="0"/>
              <w:marRight w:val="0"/>
              <w:marTop w:val="0"/>
              <w:marBottom w:val="0"/>
              <w:divBdr>
                <w:top w:val="none" w:sz="0" w:space="0" w:color="auto"/>
                <w:left w:val="none" w:sz="0" w:space="0" w:color="auto"/>
                <w:bottom w:val="none" w:sz="0" w:space="0" w:color="auto"/>
                <w:right w:val="none" w:sz="0" w:space="0" w:color="auto"/>
              </w:divBdr>
            </w:div>
            <w:div w:id="466583118">
              <w:marLeft w:val="0"/>
              <w:marRight w:val="0"/>
              <w:marTop w:val="0"/>
              <w:marBottom w:val="0"/>
              <w:divBdr>
                <w:top w:val="none" w:sz="0" w:space="0" w:color="auto"/>
                <w:left w:val="none" w:sz="0" w:space="0" w:color="auto"/>
                <w:bottom w:val="none" w:sz="0" w:space="0" w:color="auto"/>
                <w:right w:val="none" w:sz="0" w:space="0" w:color="auto"/>
              </w:divBdr>
            </w:div>
            <w:div w:id="609629387">
              <w:marLeft w:val="0"/>
              <w:marRight w:val="0"/>
              <w:marTop w:val="0"/>
              <w:marBottom w:val="0"/>
              <w:divBdr>
                <w:top w:val="none" w:sz="0" w:space="0" w:color="auto"/>
                <w:left w:val="none" w:sz="0" w:space="0" w:color="auto"/>
                <w:bottom w:val="none" w:sz="0" w:space="0" w:color="auto"/>
                <w:right w:val="none" w:sz="0" w:space="0" w:color="auto"/>
              </w:divBdr>
            </w:div>
            <w:div w:id="1474908049">
              <w:marLeft w:val="0"/>
              <w:marRight w:val="0"/>
              <w:marTop w:val="0"/>
              <w:marBottom w:val="0"/>
              <w:divBdr>
                <w:top w:val="none" w:sz="0" w:space="0" w:color="auto"/>
                <w:left w:val="none" w:sz="0" w:space="0" w:color="auto"/>
                <w:bottom w:val="none" w:sz="0" w:space="0" w:color="auto"/>
                <w:right w:val="none" w:sz="0" w:space="0" w:color="auto"/>
              </w:divBdr>
            </w:div>
            <w:div w:id="189150571">
              <w:marLeft w:val="0"/>
              <w:marRight w:val="0"/>
              <w:marTop w:val="0"/>
              <w:marBottom w:val="0"/>
              <w:divBdr>
                <w:top w:val="none" w:sz="0" w:space="0" w:color="auto"/>
                <w:left w:val="none" w:sz="0" w:space="0" w:color="auto"/>
                <w:bottom w:val="none" w:sz="0" w:space="0" w:color="auto"/>
                <w:right w:val="none" w:sz="0" w:space="0" w:color="auto"/>
              </w:divBdr>
            </w:div>
            <w:div w:id="1720133555">
              <w:marLeft w:val="0"/>
              <w:marRight w:val="0"/>
              <w:marTop w:val="0"/>
              <w:marBottom w:val="0"/>
              <w:divBdr>
                <w:top w:val="none" w:sz="0" w:space="0" w:color="auto"/>
                <w:left w:val="none" w:sz="0" w:space="0" w:color="auto"/>
                <w:bottom w:val="none" w:sz="0" w:space="0" w:color="auto"/>
                <w:right w:val="none" w:sz="0" w:space="0" w:color="auto"/>
              </w:divBdr>
            </w:div>
            <w:div w:id="460731379">
              <w:marLeft w:val="0"/>
              <w:marRight w:val="0"/>
              <w:marTop w:val="0"/>
              <w:marBottom w:val="0"/>
              <w:divBdr>
                <w:top w:val="none" w:sz="0" w:space="0" w:color="auto"/>
                <w:left w:val="none" w:sz="0" w:space="0" w:color="auto"/>
                <w:bottom w:val="none" w:sz="0" w:space="0" w:color="auto"/>
                <w:right w:val="none" w:sz="0" w:space="0" w:color="auto"/>
              </w:divBdr>
            </w:div>
            <w:div w:id="312754167">
              <w:marLeft w:val="0"/>
              <w:marRight w:val="0"/>
              <w:marTop w:val="0"/>
              <w:marBottom w:val="0"/>
              <w:divBdr>
                <w:top w:val="none" w:sz="0" w:space="0" w:color="auto"/>
                <w:left w:val="none" w:sz="0" w:space="0" w:color="auto"/>
                <w:bottom w:val="none" w:sz="0" w:space="0" w:color="auto"/>
                <w:right w:val="none" w:sz="0" w:space="0" w:color="auto"/>
              </w:divBdr>
            </w:div>
            <w:div w:id="319045306">
              <w:marLeft w:val="0"/>
              <w:marRight w:val="0"/>
              <w:marTop w:val="0"/>
              <w:marBottom w:val="0"/>
              <w:divBdr>
                <w:top w:val="none" w:sz="0" w:space="0" w:color="auto"/>
                <w:left w:val="none" w:sz="0" w:space="0" w:color="auto"/>
                <w:bottom w:val="none" w:sz="0" w:space="0" w:color="auto"/>
                <w:right w:val="none" w:sz="0" w:space="0" w:color="auto"/>
              </w:divBdr>
            </w:div>
            <w:div w:id="50230997">
              <w:marLeft w:val="0"/>
              <w:marRight w:val="0"/>
              <w:marTop w:val="0"/>
              <w:marBottom w:val="0"/>
              <w:divBdr>
                <w:top w:val="none" w:sz="0" w:space="0" w:color="auto"/>
                <w:left w:val="none" w:sz="0" w:space="0" w:color="auto"/>
                <w:bottom w:val="none" w:sz="0" w:space="0" w:color="auto"/>
                <w:right w:val="none" w:sz="0" w:space="0" w:color="auto"/>
              </w:divBdr>
            </w:div>
            <w:div w:id="1698390881">
              <w:marLeft w:val="0"/>
              <w:marRight w:val="0"/>
              <w:marTop w:val="0"/>
              <w:marBottom w:val="0"/>
              <w:divBdr>
                <w:top w:val="none" w:sz="0" w:space="0" w:color="auto"/>
                <w:left w:val="none" w:sz="0" w:space="0" w:color="auto"/>
                <w:bottom w:val="none" w:sz="0" w:space="0" w:color="auto"/>
                <w:right w:val="none" w:sz="0" w:space="0" w:color="auto"/>
              </w:divBdr>
            </w:div>
            <w:div w:id="859585008">
              <w:marLeft w:val="0"/>
              <w:marRight w:val="0"/>
              <w:marTop w:val="0"/>
              <w:marBottom w:val="0"/>
              <w:divBdr>
                <w:top w:val="none" w:sz="0" w:space="0" w:color="auto"/>
                <w:left w:val="none" w:sz="0" w:space="0" w:color="auto"/>
                <w:bottom w:val="none" w:sz="0" w:space="0" w:color="auto"/>
                <w:right w:val="none" w:sz="0" w:space="0" w:color="auto"/>
              </w:divBdr>
            </w:div>
            <w:div w:id="1171213873">
              <w:marLeft w:val="0"/>
              <w:marRight w:val="0"/>
              <w:marTop w:val="0"/>
              <w:marBottom w:val="0"/>
              <w:divBdr>
                <w:top w:val="none" w:sz="0" w:space="0" w:color="auto"/>
                <w:left w:val="none" w:sz="0" w:space="0" w:color="auto"/>
                <w:bottom w:val="none" w:sz="0" w:space="0" w:color="auto"/>
                <w:right w:val="none" w:sz="0" w:space="0" w:color="auto"/>
              </w:divBdr>
            </w:div>
            <w:div w:id="997001370">
              <w:marLeft w:val="0"/>
              <w:marRight w:val="0"/>
              <w:marTop w:val="0"/>
              <w:marBottom w:val="0"/>
              <w:divBdr>
                <w:top w:val="none" w:sz="0" w:space="0" w:color="auto"/>
                <w:left w:val="none" w:sz="0" w:space="0" w:color="auto"/>
                <w:bottom w:val="none" w:sz="0" w:space="0" w:color="auto"/>
                <w:right w:val="none" w:sz="0" w:space="0" w:color="auto"/>
              </w:divBdr>
            </w:div>
            <w:div w:id="2141460423">
              <w:marLeft w:val="0"/>
              <w:marRight w:val="0"/>
              <w:marTop w:val="0"/>
              <w:marBottom w:val="0"/>
              <w:divBdr>
                <w:top w:val="none" w:sz="0" w:space="0" w:color="auto"/>
                <w:left w:val="none" w:sz="0" w:space="0" w:color="auto"/>
                <w:bottom w:val="none" w:sz="0" w:space="0" w:color="auto"/>
                <w:right w:val="none" w:sz="0" w:space="0" w:color="auto"/>
              </w:divBdr>
            </w:div>
            <w:div w:id="768309275">
              <w:marLeft w:val="0"/>
              <w:marRight w:val="0"/>
              <w:marTop w:val="0"/>
              <w:marBottom w:val="0"/>
              <w:divBdr>
                <w:top w:val="none" w:sz="0" w:space="0" w:color="auto"/>
                <w:left w:val="none" w:sz="0" w:space="0" w:color="auto"/>
                <w:bottom w:val="none" w:sz="0" w:space="0" w:color="auto"/>
                <w:right w:val="none" w:sz="0" w:space="0" w:color="auto"/>
              </w:divBdr>
            </w:div>
            <w:div w:id="1607544509">
              <w:marLeft w:val="0"/>
              <w:marRight w:val="0"/>
              <w:marTop w:val="0"/>
              <w:marBottom w:val="0"/>
              <w:divBdr>
                <w:top w:val="none" w:sz="0" w:space="0" w:color="auto"/>
                <w:left w:val="none" w:sz="0" w:space="0" w:color="auto"/>
                <w:bottom w:val="none" w:sz="0" w:space="0" w:color="auto"/>
                <w:right w:val="none" w:sz="0" w:space="0" w:color="auto"/>
              </w:divBdr>
            </w:div>
            <w:div w:id="642199691">
              <w:marLeft w:val="0"/>
              <w:marRight w:val="0"/>
              <w:marTop w:val="0"/>
              <w:marBottom w:val="0"/>
              <w:divBdr>
                <w:top w:val="none" w:sz="0" w:space="0" w:color="auto"/>
                <w:left w:val="none" w:sz="0" w:space="0" w:color="auto"/>
                <w:bottom w:val="none" w:sz="0" w:space="0" w:color="auto"/>
                <w:right w:val="none" w:sz="0" w:space="0" w:color="auto"/>
              </w:divBdr>
            </w:div>
            <w:div w:id="1379549176">
              <w:marLeft w:val="0"/>
              <w:marRight w:val="0"/>
              <w:marTop w:val="0"/>
              <w:marBottom w:val="0"/>
              <w:divBdr>
                <w:top w:val="none" w:sz="0" w:space="0" w:color="auto"/>
                <w:left w:val="none" w:sz="0" w:space="0" w:color="auto"/>
                <w:bottom w:val="none" w:sz="0" w:space="0" w:color="auto"/>
                <w:right w:val="none" w:sz="0" w:space="0" w:color="auto"/>
              </w:divBdr>
            </w:div>
            <w:div w:id="512037918">
              <w:marLeft w:val="0"/>
              <w:marRight w:val="0"/>
              <w:marTop w:val="0"/>
              <w:marBottom w:val="0"/>
              <w:divBdr>
                <w:top w:val="none" w:sz="0" w:space="0" w:color="auto"/>
                <w:left w:val="none" w:sz="0" w:space="0" w:color="auto"/>
                <w:bottom w:val="none" w:sz="0" w:space="0" w:color="auto"/>
                <w:right w:val="none" w:sz="0" w:space="0" w:color="auto"/>
              </w:divBdr>
            </w:div>
            <w:div w:id="1535575062">
              <w:marLeft w:val="0"/>
              <w:marRight w:val="0"/>
              <w:marTop w:val="0"/>
              <w:marBottom w:val="0"/>
              <w:divBdr>
                <w:top w:val="none" w:sz="0" w:space="0" w:color="auto"/>
                <w:left w:val="none" w:sz="0" w:space="0" w:color="auto"/>
                <w:bottom w:val="none" w:sz="0" w:space="0" w:color="auto"/>
                <w:right w:val="none" w:sz="0" w:space="0" w:color="auto"/>
              </w:divBdr>
            </w:div>
            <w:div w:id="1019429761">
              <w:marLeft w:val="0"/>
              <w:marRight w:val="0"/>
              <w:marTop w:val="0"/>
              <w:marBottom w:val="0"/>
              <w:divBdr>
                <w:top w:val="none" w:sz="0" w:space="0" w:color="auto"/>
                <w:left w:val="none" w:sz="0" w:space="0" w:color="auto"/>
                <w:bottom w:val="none" w:sz="0" w:space="0" w:color="auto"/>
                <w:right w:val="none" w:sz="0" w:space="0" w:color="auto"/>
              </w:divBdr>
            </w:div>
            <w:div w:id="900947601">
              <w:marLeft w:val="0"/>
              <w:marRight w:val="0"/>
              <w:marTop w:val="0"/>
              <w:marBottom w:val="0"/>
              <w:divBdr>
                <w:top w:val="none" w:sz="0" w:space="0" w:color="auto"/>
                <w:left w:val="none" w:sz="0" w:space="0" w:color="auto"/>
                <w:bottom w:val="none" w:sz="0" w:space="0" w:color="auto"/>
                <w:right w:val="none" w:sz="0" w:space="0" w:color="auto"/>
              </w:divBdr>
            </w:div>
            <w:div w:id="129520067">
              <w:marLeft w:val="0"/>
              <w:marRight w:val="0"/>
              <w:marTop w:val="0"/>
              <w:marBottom w:val="0"/>
              <w:divBdr>
                <w:top w:val="none" w:sz="0" w:space="0" w:color="auto"/>
                <w:left w:val="none" w:sz="0" w:space="0" w:color="auto"/>
                <w:bottom w:val="none" w:sz="0" w:space="0" w:color="auto"/>
                <w:right w:val="none" w:sz="0" w:space="0" w:color="auto"/>
              </w:divBdr>
            </w:div>
            <w:div w:id="968626042">
              <w:marLeft w:val="0"/>
              <w:marRight w:val="0"/>
              <w:marTop w:val="0"/>
              <w:marBottom w:val="0"/>
              <w:divBdr>
                <w:top w:val="none" w:sz="0" w:space="0" w:color="auto"/>
                <w:left w:val="none" w:sz="0" w:space="0" w:color="auto"/>
                <w:bottom w:val="none" w:sz="0" w:space="0" w:color="auto"/>
                <w:right w:val="none" w:sz="0" w:space="0" w:color="auto"/>
              </w:divBdr>
            </w:div>
            <w:div w:id="1224217638">
              <w:marLeft w:val="0"/>
              <w:marRight w:val="0"/>
              <w:marTop w:val="0"/>
              <w:marBottom w:val="0"/>
              <w:divBdr>
                <w:top w:val="none" w:sz="0" w:space="0" w:color="auto"/>
                <w:left w:val="none" w:sz="0" w:space="0" w:color="auto"/>
                <w:bottom w:val="none" w:sz="0" w:space="0" w:color="auto"/>
                <w:right w:val="none" w:sz="0" w:space="0" w:color="auto"/>
              </w:divBdr>
            </w:div>
            <w:div w:id="2026709128">
              <w:marLeft w:val="0"/>
              <w:marRight w:val="0"/>
              <w:marTop w:val="0"/>
              <w:marBottom w:val="0"/>
              <w:divBdr>
                <w:top w:val="none" w:sz="0" w:space="0" w:color="auto"/>
                <w:left w:val="none" w:sz="0" w:space="0" w:color="auto"/>
                <w:bottom w:val="none" w:sz="0" w:space="0" w:color="auto"/>
                <w:right w:val="none" w:sz="0" w:space="0" w:color="auto"/>
              </w:divBdr>
            </w:div>
            <w:div w:id="15470498">
              <w:marLeft w:val="0"/>
              <w:marRight w:val="0"/>
              <w:marTop w:val="0"/>
              <w:marBottom w:val="0"/>
              <w:divBdr>
                <w:top w:val="none" w:sz="0" w:space="0" w:color="auto"/>
                <w:left w:val="none" w:sz="0" w:space="0" w:color="auto"/>
                <w:bottom w:val="none" w:sz="0" w:space="0" w:color="auto"/>
                <w:right w:val="none" w:sz="0" w:space="0" w:color="auto"/>
              </w:divBdr>
            </w:div>
            <w:div w:id="861869122">
              <w:marLeft w:val="0"/>
              <w:marRight w:val="0"/>
              <w:marTop w:val="0"/>
              <w:marBottom w:val="0"/>
              <w:divBdr>
                <w:top w:val="none" w:sz="0" w:space="0" w:color="auto"/>
                <w:left w:val="none" w:sz="0" w:space="0" w:color="auto"/>
                <w:bottom w:val="none" w:sz="0" w:space="0" w:color="auto"/>
                <w:right w:val="none" w:sz="0" w:space="0" w:color="auto"/>
              </w:divBdr>
            </w:div>
            <w:div w:id="1083183387">
              <w:marLeft w:val="0"/>
              <w:marRight w:val="0"/>
              <w:marTop w:val="0"/>
              <w:marBottom w:val="0"/>
              <w:divBdr>
                <w:top w:val="none" w:sz="0" w:space="0" w:color="auto"/>
                <w:left w:val="none" w:sz="0" w:space="0" w:color="auto"/>
                <w:bottom w:val="none" w:sz="0" w:space="0" w:color="auto"/>
                <w:right w:val="none" w:sz="0" w:space="0" w:color="auto"/>
              </w:divBdr>
            </w:div>
            <w:div w:id="12526607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 w:id="1348681072">
              <w:marLeft w:val="0"/>
              <w:marRight w:val="0"/>
              <w:marTop w:val="0"/>
              <w:marBottom w:val="0"/>
              <w:divBdr>
                <w:top w:val="none" w:sz="0" w:space="0" w:color="auto"/>
                <w:left w:val="none" w:sz="0" w:space="0" w:color="auto"/>
                <w:bottom w:val="none" w:sz="0" w:space="0" w:color="auto"/>
                <w:right w:val="none" w:sz="0" w:space="0" w:color="auto"/>
              </w:divBdr>
            </w:div>
            <w:div w:id="481242791">
              <w:marLeft w:val="0"/>
              <w:marRight w:val="0"/>
              <w:marTop w:val="0"/>
              <w:marBottom w:val="0"/>
              <w:divBdr>
                <w:top w:val="none" w:sz="0" w:space="0" w:color="auto"/>
                <w:left w:val="none" w:sz="0" w:space="0" w:color="auto"/>
                <w:bottom w:val="none" w:sz="0" w:space="0" w:color="auto"/>
                <w:right w:val="none" w:sz="0" w:space="0" w:color="auto"/>
              </w:divBdr>
            </w:div>
            <w:div w:id="1249080461">
              <w:marLeft w:val="0"/>
              <w:marRight w:val="0"/>
              <w:marTop w:val="0"/>
              <w:marBottom w:val="0"/>
              <w:divBdr>
                <w:top w:val="none" w:sz="0" w:space="0" w:color="auto"/>
                <w:left w:val="none" w:sz="0" w:space="0" w:color="auto"/>
                <w:bottom w:val="none" w:sz="0" w:space="0" w:color="auto"/>
                <w:right w:val="none" w:sz="0" w:space="0" w:color="auto"/>
              </w:divBdr>
            </w:div>
            <w:div w:id="1941374952">
              <w:marLeft w:val="0"/>
              <w:marRight w:val="0"/>
              <w:marTop w:val="0"/>
              <w:marBottom w:val="0"/>
              <w:divBdr>
                <w:top w:val="none" w:sz="0" w:space="0" w:color="auto"/>
                <w:left w:val="none" w:sz="0" w:space="0" w:color="auto"/>
                <w:bottom w:val="none" w:sz="0" w:space="0" w:color="auto"/>
                <w:right w:val="none" w:sz="0" w:space="0" w:color="auto"/>
              </w:divBdr>
            </w:div>
            <w:div w:id="1705671593">
              <w:marLeft w:val="0"/>
              <w:marRight w:val="0"/>
              <w:marTop w:val="0"/>
              <w:marBottom w:val="0"/>
              <w:divBdr>
                <w:top w:val="none" w:sz="0" w:space="0" w:color="auto"/>
                <w:left w:val="none" w:sz="0" w:space="0" w:color="auto"/>
                <w:bottom w:val="none" w:sz="0" w:space="0" w:color="auto"/>
                <w:right w:val="none" w:sz="0" w:space="0" w:color="auto"/>
              </w:divBdr>
            </w:div>
            <w:div w:id="657730776">
              <w:marLeft w:val="0"/>
              <w:marRight w:val="0"/>
              <w:marTop w:val="0"/>
              <w:marBottom w:val="0"/>
              <w:divBdr>
                <w:top w:val="none" w:sz="0" w:space="0" w:color="auto"/>
                <w:left w:val="none" w:sz="0" w:space="0" w:color="auto"/>
                <w:bottom w:val="none" w:sz="0" w:space="0" w:color="auto"/>
                <w:right w:val="none" w:sz="0" w:space="0" w:color="auto"/>
              </w:divBdr>
            </w:div>
            <w:div w:id="2017611479">
              <w:marLeft w:val="0"/>
              <w:marRight w:val="0"/>
              <w:marTop w:val="0"/>
              <w:marBottom w:val="0"/>
              <w:divBdr>
                <w:top w:val="none" w:sz="0" w:space="0" w:color="auto"/>
                <w:left w:val="none" w:sz="0" w:space="0" w:color="auto"/>
                <w:bottom w:val="none" w:sz="0" w:space="0" w:color="auto"/>
                <w:right w:val="none" w:sz="0" w:space="0" w:color="auto"/>
              </w:divBdr>
            </w:div>
            <w:div w:id="1047028328">
              <w:marLeft w:val="0"/>
              <w:marRight w:val="0"/>
              <w:marTop w:val="0"/>
              <w:marBottom w:val="0"/>
              <w:divBdr>
                <w:top w:val="none" w:sz="0" w:space="0" w:color="auto"/>
                <w:left w:val="none" w:sz="0" w:space="0" w:color="auto"/>
                <w:bottom w:val="none" w:sz="0" w:space="0" w:color="auto"/>
                <w:right w:val="none" w:sz="0" w:space="0" w:color="auto"/>
              </w:divBdr>
            </w:div>
            <w:div w:id="1408501367">
              <w:marLeft w:val="0"/>
              <w:marRight w:val="0"/>
              <w:marTop w:val="0"/>
              <w:marBottom w:val="0"/>
              <w:divBdr>
                <w:top w:val="none" w:sz="0" w:space="0" w:color="auto"/>
                <w:left w:val="none" w:sz="0" w:space="0" w:color="auto"/>
                <w:bottom w:val="none" w:sz="0" w:space="0" w:color="auto"/>
                <w:right w:val="none" w:sz="0" w:space="0" w:color="auto"/>
              </w:divBdr>
            </w:div>
            <w:div w:id="401491008">
              <w:marLeft w:val="0"/>
              <w:marRight w:val="0"/>
              <w:marTop w:val="0"/>
              <w:marBottom w:val="0"/>
              <w:divBdr>
                <w:top w:val="none" w:sz="0" w:space="0" w:color="auto"/>
                <w:left w:val="none" w:sz="0" w:space="0" w:color="auto"/>
                <w:bottom w:val="none" w:sz="0" w:space="0" w:color="auto"/>
                <w:right w:val="none" w:sz="0" w:space="0" w:color="auto"/>
              </w:divBdr>
            </w:div>
            <w:div w:id="1699088610">
              <w:marLeft w:val="0"/>
              <w:marRight w:val="0"/>
              <w:marTop w:val="0"/>
              <w:marBottom w:val="0"/>
              <w:divBdr>
                <w:top w:val="none" w:sz="0" w:space="0" w:color="auto"/>
                <w:left w:val="none" w:sz="0" w:space="0" w:color="auto"/>
                <w:bottom w:val="none" w:sz="0" w:space="0" w:color="auto"/>
                <w:right w:val="none" w:sz="0" w:space="0" w:color="auto"/>
              </w:divBdr>
            </w:div>
            <w:div w:id="1595893689">
              <w:marLeft w:val="0"/>
              <w:marRight w:val="0"/>
              <w:marTop w:val="0"/>
              <w:marBottom w:val="0"/>
              <w:divBdr>
                <w:top w:val="none" w:sz="0" w:space="0" w:color="auto"/>
                <w:left w:val="none" w:sz="0" w:space="0" w:color="auto"/>
                <w:bottom w:val="none" w:sz="0" w:space="0" w:color="auto"/>
                <w:right w:val="none" w:sz="0" w:space="0" w:color="auto"/>
              </w:divBdr>
            </w:div>
            <w:div w:id="1378048239">
              <w:marLeft w:val="0"/>
              <w:marRight w:val="0"/>
              <w:marTop w:val="0"/>
              <w:marBottom w:val="0"/>
              <w:divBdr>
                <w:top w:val="none" w:sz="0" w:space="0" w:color="auto"/>
                <w:left w:val="none" w:sz="0" w:space="0" w:color="auto"/>
                <w:bottom w:val="none" w:sz="0" w:space="0" w:color="auto"/>
                <w:right w:val="none" w:sz="0" w:space="0" w:color="auto"/>
              </w:divBdr>
            </w:div>
            <w:div w:id="1827085724">
              <w:marLeft w:val="0"/>
              <w:marRight w:val="0"/>
              <w:marTop w:val="0"/>
              <w:marBottom w:val="0"/>
              <w:divBdr>
                <w:top w:val="none" w:sz="0" w:space="0" w:color="auto"/>
                <w:left w:val="none" w:sz="0" w:space="0" w:color="auto"/>
                <w:bottom w:val="none" w:sz="0" w:space="0" w:color="auto"/>
                <w:right w:val="none" w:sz="0" w:space="0" w:color="auto"/>
              </w:divBdr>
            </w:div>
            <w:div w:id="1910844485">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1242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6098">
      <w:bodyDiv w:val="1"/>
      <w:marLeft w:val="0"/>
      <w:marRight w:val="0"/>
      <w:marTop w:val="0"/>
      <w:marBottom w:val="0"/>
      <w:divBdr>
        <w:top w:val="none" w:sz="0" w:space="0" w:color="auto"/>
        <w:left w:val="none" w:sz="0" w:space="0" w:color="auto"/>
        <w:bottom w:val="none" w:sz="0" w:space="0" w:color="auto"/>
        <w:right w:val="none" w:sz="0" w:space="0" w:color="auto"/>
      </w:divBdr>
      <w:divsChild>
        <w:div w:id="948971024">
          <w:marLeft w:val="0"/>
          <w:marRight w:val="0"/>
          <w:marTop w:val="0"/>
          <w:marBottom w:val="0"/>
          <w:divBdr>
            <w:top w:val="none" w:sz="0" w:space="0" w:color="auto"/>
            <w:left w:val="none" w:sz="0" w:space="0" w:color="auto"/>
            <w:bottom w:val="none" w:sz="0" w:space="0" w:color="auto"/>
            <w:right w:val="none" w:sz="0" w:space="0" w:color="auto"/>
          </w:divBdr>
          <w:divsChild>
            <w:div w:id="47845324">
              <w:marLeft w:val="0"/>
              <w:marRight w:val="0"/>
              <w:marTop w:val="0"/>
              <w:marBottom w:val="0"/>
              <w:divBdr>
                <w:top w:val="none" w:sz="0" w:space="0" w:color="auto"/>
                <w:left w:val="none" w:sz="0" w:space="0" w:color="auto"/>
                <w:bottom w:val="none" w:sz="0" w:space="0" w:color="auto"/>
                <w:right w:val="none" w:sz="0" w:space="0" w:color="auto"/>
              </w:divBdr>
            </w:div>
            <w:div w:id="97533070">
              <w:marLeft w:val="0"/>
              <w:marRight w:val="0"/>
              <w:marTop w:val="0"/>
              <w:marBottom w:val="0"/>
              <w:divBdr>
                <w:top w:val="none" w:sz="0" w:space="0" w:color="auto"/>
                <w:left w:val="none" w:sz="0" w:space="0" w:color="auto"/>
                <w:bottom w:val="none" w:sz="0" w:space="0" w:color="auto"/>
                <w:right w:val="none" w:sz="0" w:space="0" w:color="auto"/>
              </w:divBdr>
            </w:div>
            <w:div w:id="117190858">
              <w:marLeft w:val="0"/>
              <w:marRight w:val="0"/>
              <w:marTop w:val="0"/>
              <w:marBottom w:val="0"/>
              <w:divBdr>
                <w:top w:val="none" w:sz="0" w:space="0" w:color="auto"/>
                <w:left w:val="none" w:sz="0" w:space="0" w:color="auto"/>
                <w:bottom w:val="none" w:sz="0" w:space="0" w:color="auto"/>
                <w:right w:val="none" w:sz="0" w:space="0" w:color="auto"/>
              </w:divBdr>
            </w:div>
            <w:div w:id="117459007">
              <w:marLeft w:val="0"/>
              <w:marRight w:val="0"/>
              <w:marTop w:val="0"/>
              <w:marBottom w:val="0"/>
              <w:divBdr>
                <w:top w:val="none" w:sz="0" w:space="0" w:color="auto"/>
                <w:left w:val="none" w:sz="0" w:space="0" w:color="auto"/>
                <w:bottom w:val="none" w:sz="0" w:space="0" w:color="auto"/>
                <w:right w:val="none" w:sz="0" w:space="0" w:color="auto"/>
              </w:divBdr>
            </w:div>
            <w:div w:id="121509409">
              <w:marLeft w:val="0"/>
              <w:marRight w:val="0"/>
              <w:marTop w:val="0"/>
              <w:marBottom w:val="0"/>
              <w:divBdr>
                <w:top w:val="none" w:sz="0" w:space="0" w:color="auto"/>
                <w:left w:val="none" w:sz="0" w:space="0" w:color="auto"/>
                <w:bottom w:val="none" w:sz="0" w:space="0" w:color="auto"/>
                <w:right w:val="none" w:sz="0" w:space="0" w:color="auto"/>
              </w:divBdr>
            </w:div>
            <w:div w:id="130483786">
              <w:marLeft w:val="0"/>
              <w:marRight w:val="0"/>
              <w:marTop w:val="0"/>
              <w:marBottom w:val="0"/>
              <w:divBdr>
                <w:top w:val="none" w:sz="0" w:space="0" w:color="auto"/>
                <w:left w:val="none" w:sz="0" w:space="0" w:color="auto"/>
                <w:bottom w:val="none" w:sz="0" w:space="0" w:color="auto"/>
                <w:right w:val="none" w:sz="0" w:space="0" w:color="auto"/>
              </w:divBdr>
            </w:div>
            <w:div w:id="135535865">
              <w:marLeft w:val="0"/>
              <w:marRight w:val="0"/>
              <w:marTop w:val="0"/>
              <w:marBottom w:val="0"/>
              <w:divBdr>
                <w:top w:val="none" w:sz="0" w:space="0" w:color="auto"/>
                <w:left w:val="none" w:sz="0" w:space="0" w:color="auto"/>
                <w:bottom w:val="none" w:sz="0" w:space="0" w:color="auto"/>
                <w:right w:val="none" w:sz="0" w:space="0" w:color="auto"/>
              </w:divBdr>
            </w:div>
            <w:div w:id="137309221">
              <w:marLeft w:val="0"/>
              <w:marRight w:val="0"/>
              <w:marTop w:val="0"/>
              <w:marBottom w:val="0"/>
              <w:divBdr>
                <w:top w:val="none" w:sz="0" w:space="0" w:color="auto"/>
                <w:left w:val="none" w:sz="0" w:space="0" w:color="auto"/>
                <w:bottom w:val="none" w:sz="0" w:space="0" w:color="auto"/>
                <w:right w:val="none" w:sz="0" w:space="0" w:color="auto"/>
              </w:divBdr>
            </w:div>
            <w:div w:id="137309740">
              <w:marLeft w:val="0"/>
              <w:marRight w:val="0"/>
              <w:marTop w:val="0"/>
              <w:marBottom w:val="0"/>
              <w:divBdr>
                <w:top w:val="none" w:sz="0" w:space="0" w:color="auto"/>
                <w:left w:val="none" w:sz="0" w:space="0" w:color="auto"/>
                <w:bottom w:val="none" w:sz="0" w:space="0" w:color="auto"/>
                <w:right w:val="none" w:sz="0" w:space="0" w:color="auto"/>
              </w:divBdr>
            </w:div>
            <w:div w:id="168564609">
              <w:marLeft w:val="0"/>
              <w:marRight w:val="0"/>
              <w:marTop w:val="0"/>
              <w:marBottom w:val="0"/>
              <w:divBdr>
                <w:top w:val="none" w:sz="0" w:space="0" w:color="auto"/>
                <w:left w:val="none" w:sz="0" w:space="0" w:color="auto"/>
                <w:bottom w:val="none" w:sz="0" w:space="0" w:color="auto"/>
                <w:right w:val="none" w:sz="0" w:space="0" w:color="auto"/>
              </w:divBdr>
            </w:div>
            <w:div w:id="185216375">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228610715">
              <w:marLeft w:val="0"/>
              <w:marRight w:val="0"/>
              <w:marTop w:val="0"/>
              <w:marBottom w:val="0"/>
              <w:divBdr>
                <w:top w:val="none" w:sz="0" w:space="0" w:color="auto"/>
                <w:left w:val="none" w:sz="0" w:space="0" w:color="auto"/>
                <w:bottom w:val="none" w:sz="0" w:space="0" w:color="auto"/>
                <w:right w:val="none" w:sz="0" w:space="0" w:color="auto"/>
              </w:divBdr>
            </w:div>
            <w:div w:id="240212231">
              <w:marLeft w:val="0"/>
              <w:marRight w:val="0"/>
              <w:marTop w:val="0"/>
              <w:marBottom w:val="0"/>
              <w:divBdr>
                <w:top w:val="none" w:sz="0" w:space="0" w:color="auto"/>
                <w:left w:val="none" w:sz="0" w:space="0" w:color="auto"/>
                <w:bottom w:val="none" w:sz="0" w:space="0" w:color="auto"/>
                <w:right w:val="none" w:sz="0" w:space="0" w:color="auto"/>
              </w:divBdr>
            </w:div>
            <w:div w:id="243413897">
              <w:marLeft w:val="0"/>
              <w:marRight w:val="0"/>
              <w:marTop w:val="0"/>
              <w:marBottom w:val="0"/>
              <w:divBdr>
                <w:top w:val="none" w:sz="0" w:space="0" w:color="auto"/>
                <w:left w:val="none" w:sz="0" w:space="0" w:color="auto"/>
                <w:bottom w:val="none" w:sz="0" w:space="0" w:color="auto"/>
                <w:right w:val="none" w:sz="0" w:space="0" w:color="auto"/>
              </w:divBdr>
            </w:div>
            <w:div w:id="264189983">
              <w:marLeft w:val="0"/>
              <w:marRight w:val="0"/>
              <w:marTop w:val="0"/>
              <w:marBottom w:val="0"/>
              <w:divBdr>
                <w:top w:val="none" w:sz="0" w:space="0" w:color="auto"/>
                <w:left w:val="none" w:sz="0" w:space="0" w:color="auto"/>
                <w:bottom w:val="none" w:sz="0" w:space="0" w:color="auto"/>
                <w:right w:val="none" w:sz="0" w:space="0" w:color="auto"/>
              </w:divBdr>
            </w:div>
            <w:div w:id="284317657">
              <w:marLeft w:val="0"/>
              <w:marRight w:val="0"/>
              <w:marTop w:val="0"/>
              <w:marBottom w:val="0"/>
              <w:divBdr>
                <w:top w:val="none" w:sz="0" w:space="0" w:color="auto"/>
                <w:left w:val="none" w:sz="0" w:space="0" w:color="auto"/>
                <w:bottom w:val="none" w:sz="0" w:space="0" w:color="auto"/>
                <w:right w:val="none" w:sz="0" w:space="0" w:color="auto"/>
              </w:divBdr>
            </w:div>
            <w:div w:id="305479044">
              <w:marLeft w:val="0"/>
              <w:marRight w:val="0"/>
              <w:marTop w:val="0"/>
              <w:marBottom w:val="0"/>
              <w:divBdr>
                <w:top w:val="none" w:sz="0" w:space="0" w:color="auto"/>
                <w:left w:val="none" w:sz="0" w:space="0" w:color="auto"/>
                <w:bottom w:val="none" w:sz="0" w:space="0" w:color="auto"/>
                <w:right w:val="none" w:sz="0" w:space="0" w:color="auto"/>
              </w:divBdr>
            </w:div>
            <w:div w:id="308940057">
              <w:marLeft w:val="0"/>
              <w:marRight w:val="0"/>
              <w:marTop w:val="0"/>
              <w:marBottom w:val="0"/>
              <w:divBdr>
                <w:top w:val="none" w:sz="0" w:space="0" w:color="auto"/>
                <w:left w:val="none" w:sz="0" w:space="0" w:color="auto"/>
                <w:bottom w:val="none" w:sz="0" w:space="0" w:color="auto"/>
                <w:right w:val="none" w:sz="0" w:space="0" w:color="auto"/>
              </w:divBdr>
            </w:div>
            <w:div w:id="309403312">
              <w:marLeft w:val="0"/>
              <w:marRight w:val="0"/>
              <w:marTop w:val="0"/>
              <w:marBottom w:val="0"/>
              <w:divBdr>
                <w:top w:val="none" w:sz="0" w:space="0" w:color="auto"/>
                <w:left w:val="none" w:sz="0" w:space="0" w:color="auto"/>
                <w:bottom w:val="none" w:sz="0" w:space="0" w:color="auto"/>
                <w:right w:val="none" w:sz="0" w:space="0" w:color="auto"/>
              </w:divBdr>
            </w:div>
            <w:div w:id="324284762">
              <w:marLeft w:val="0"/>
              <w:marRight w:val="0"/>
              <w:marTop w:val="0"/>
              <w:marBottom w:val="0"/>
              <w:divBdr>
                <w:top w:val="none" w:sz="0" w:space="0" w:color="auto"/>
                <w:left w:val="none" w:sz="0" w:space="0" w:color="auto"/>
                <w:bottom w:val="none" w:sz="0" w:space="0" w:color="auto"/>
                <w:right w:val="none" w:sz="0" w:space="0" w:color="auto"/>
              </w:divBdr>
            </w:div>
            <w:div w:id="324743368">
              <w:marLeft w:val="0"/>
              <w:marRight w:val="0"/>
              <w:marTop w:val="0"/>
              <w:marBottom w:val="0"/>
              <w:divBdr>
                <w:top w:val="none" w:sz="0" w:space="0" w:color="auto"/>
                <w:left w:val="none" w:sz="0" w:space="0" w:color="auto"/>
                <w:bottom w:val="none" w:sz="0" w:space="0" w:color="auto"/>
                <w:right w:val="none" w:sz="0" w:space="0" w:color="auto"/>
              </w:divBdr>
            </w:div>
            <w:div w:id="324941371">
              <w:marLeft w:val="0"/>
              <w:marRight w:val="0"/>
              <w:marTop w:val="0"/>
              <w:marBottom w:val="0"/>
              <w:divBdr>
                <w:top w:val="none" w:sz="0" w:space="0" w:color="auto"/>
                <w:left w:val="none" w:sz="0" w:space="0" w:color="auto"/>
                <w:bottom w:val="none" w:sz="0" w:space="0" w:color="auto"/>
                <w:right w:val="none" w:sz="0" w:space="0" w:color="auto"/>
              </w:divBdr>
            </w:div>
            <w:div w:id="328682637">
              <w:marLeft w:val="0"/>
              <w:marRight w:val="0"/>
              <w:marTop w:val="0"/>
              <w:marBottom w:val="0"/>
              <w:divBdr>
                <w:top w:val="none" w:sz="0" w:space="0" w:color="auto"/>
                <w:left w:val="none" w:sz="0" w:space="0" w:color="auto"/>
                <w:bottom w:val="none" w:sz="0" w:space="0" w:color="auto"/>
                <w:right w:val="none" w:sz="0" w:space="0" w:color="auto"/>
              </w:divBdr>
            </w:div>
            <w:div w:id="32941166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388311012">
              <w:marLeft w:val="0"/>
              <w:marRight w:val="0"/>
              <w:marTop w:val="0"/>
              <w:marBottom w:val="0"/>
              <w:divBdr>
                <w:top w:val="none" w:sz="0" w:space="0" w:color="auto"/>
                <w:left w:val="none" w:sz="0" w:space="0" w:color="auto"/>
                <w:bottom w:val="none" w:sz="0" w:space="0" w:color="auto"/>
                <w:right w:val="none" w:sz="0" w:space="0" w:color="auto"/>
              </w:divBdr>
            </w:div>
            <w:div w:id="404030583">
              <w:marLeft w:val="0"/>
              <w:marRight w:val="0"/>
              <w:marTop w:val="0"/>
              <w:marBottom w:val="0"/>
              <w:divBdr>
                <w:top w:val="none" w:sz="0" w:space="0" w:color="auto"/>
                <w:left w:val="none" w:sz="0" w:space="0" w:color="auto"/>
                <w:bottom w:val="none" w:sz="0" w:space="0" w:color="auto"/>
                <w:right w:val="none" w:sz="0" w:space="0" w:color="auto"/>
              </w:divBdr>
            </w:div>
            <w:div w:id="407966461">
              <w:marLeft w:val="0"/>
              <w:marRight w:val="0"/>
              <w:marTop w:val="0"/>
              <w:marBottom w:val="0"/>
              <w:divBdr>
                <w:top w:val="none" w:sz="0" w:space="0" w:color="auto"/>
                <w:left w:val="none" w:sz="0" w:space="0" w:color="auto"/>
                <w:bottom w:val="none" w:sz="0" w:space="0" w:color="auto"/>
                <w:right w:val="none" w:sz="0" w:space="0" w:color="auto"/>
              </w:divBdr>
            </w:div>
            <w:div w:id="414285621">
              <w:marLeft w:val="0"/>
              <w:marRight w:val="0"/>
              <w:marTop w:val="0"/>
              <w:marBottom w:val="0"/>
              <w:divBdr>
                <w:top w:val="none" w:sz="0" w:space="0" w:color="auto"/>
                <w:left w:val="none" w:sz="0" w:space="0" w:color="auto"/>
                <w:bottom w:val="none" w:sz="0" w:space="0" w:color="auto"/>
                <w:right w:val="none" w:sz="0" w:space="0" w:color="auto"/>
              </w:divBdr>
            </w:div>
            <w:div w:id="419956694">
              <w:marLeft w:val="0"/>
              <w:marRight w:val="0"/>
              <w:marTop w:val="0"/>
              <w:marBottom w:val="0"/>
              <w:divBdr>
                <w:top w:val="none" w:sz="0" w:space="0" w:color="auto"/>
                <w:left w:val="none" w:sz="0" w:space="0" w:color="auto"/>
                <w:bottom w:val="none" w:sz="0" w:space="0" w:color="auto"/>
                <w:right w:val="none" w:sz="0" w:space="0" w:color="auto"/>
              </w:divBdr>
            </w:div>
            <w:div w:id="433139234">
              <w:marLeft w:val="0"/>
              <w:marRight w:val="0"/>
              <w:marTop w:val="0"/>
              <w:marBottom w:val="0"/>
              <w:divBdr>
                <w:top w:val="none" w:sz="0" w:space="0" w:color="auto"/>
                <w:left w:val="none" w:sz="0" w:space="0" w:color="auto"/>
                <w:bottom w:val="none" w:sz="0" w:space="0" w:color="auto"/>
                <w:right w:val="none" w:sz="0" w:space="0" w:color="auto"/>
              </w:divBdr>
            </w:div>
            <w:div w:id="444737514">
              <w:marLeft w:val="0"/>
              <w:marRight w:val="0"/>
              <w:marTop w:val="0"/>
              <w:marBottom w:val="0"/>
              <w:divBdr>
                <w:top w:val="none" w:sz="0" w:space="0" w:color="auto"/>
                <w:left w:val="none" w:sz="0" w:space="0" w:color="auto"/>
                <w:bottom w:val="none" w:sz="0" w:space="0" w:color="auto"/>
                <w:right w:val="none" w:sz="0" w:space="0" w:color="auto"/>
              </w:divBdr>
            </w:div>
            <w:div w:id="452750106">
              <w:marLeft w:val="0"/>
              <w:marRight w:val="0"/>
              <w:marTop w:val="0"/>
              <w:marBottom w:val="0"/>
              <w:divBdr>
                <w:top w:val="none" w:sz="0" w:space="0" w:color="auto"/>
                <w:left w:val="none" w:sz="0" w:space="0" w:color="auto"/>
                <w:bottom w:val="none" w:sz="0" w:space="0" w:color="auto"/>
                <w:right w:val="none" w:sz="0" w:space="0" w:color="auto"/>
              </w:divBdr>
            </w:div>
            <w:div w:id="459805268">
              <w:marLeft w:val="0"/>
              <w:marRight w:val="0"/>
              <w:marTop w:val="0"/>
              <w:marBottom w:val="0"/>
              <w:divBdr>
                <w:top w:val="none" w:sz="0" w:space="0" w:color="auto"/>
                <w:left w:val="none" w:sz="0" w:space="0" w:color="auto"/>
                <w:bottom w:val="none" w:sz="0" w:space="0" w:color="auto"/>
                <w:right w:val="none" w:sz="0" w:space="0" w:color="auto"/>
              </w:divBdr>
            </w:div>
            <w:div w:id="461194934">
              <w:marLeft w:val="0"/>
              <w:marRight w:val="0"/>
              <w:marTop w:val="0"/>
              <w:marBottom w:val="0"/>
              <w:divBdr>
                <w:top w:val="none" w:sz="0" w:space="0" w:color="auto"/>
                <w:left w:val="none" w:sz="0" w:space="0" w:color="auto"/>
                <w:bottom w:val="none" w:sz="0" w:space="0" w:color="auto"/>
                <w:right w:val="none" w:sz="0" w:space="0" w:color="auto"/>
              </w:divBdr>
            </w:div>
            <w:div w:id="462120547">
              <w:marLeft w:val="0"/>
              <w:marRight w:val="0"/>
              <w:marTop w:val="0"/>
              <w:marBottom w:val="0"/>
              <w:divBdr>
                <w:top w:val="none" w:sz="0" w:space="0" w:color="auto"/>
                <w:left w:val="none" w:sz="0" w:space="0" w:color="auto"/>
                <w:bottom w:val="none" w:sz="0" w:space="0" w:color="auto"/>
                <w:right w:val="none" w:sz="0" w:space="0" w:color="auto"/>
              </w:divBdr>
            </w:div>
            <w:div w:id="469327033">
              <w:marLeft w:val="0"/>
              <w:marRight w:val="0"/>
              <w:marTop w:val="0"/>
              <w:marBottom w:val="0"/>
              <w:divBdr>
                <w:top w:val="none" w:sz="0" w:space="0" w:color="auto"/>
                <w:left w:val="none" w:sz="0" w:space="0" w:color="auto"/>
                <w:bottom w:val="none" w:sz="0" w:space="0" w:color="auto"/>
                <w:right w:val="none" w:sz="0" w:space="0" w:color="auto"/>
              </w:divBdr>
            </w:div>
            <w:div w:id="478426923">
              <w:marLeft w:val="0"/>
              <w:marRight w:val="0"/>
              <w:marTop w:val="0"/>
              <w:marBottom w:val="0"/>
              <w:divBdr>
                <w:top w:val="none" w:sz="0" w:space="0" w:color="auto"/>
                <w:left w:val="none" w:sz="0" w:space="0" w:color="auto"/>
                <w:bottom w:val="none" w:sz="0" w:space="0" w:color="auto"/>
                <w:right w:val="none" w:sz="0" w:space="0" w:color="auto"/>
              </w:divBdr>
            </w:div>
            <w:div w:id="486634269">
              <w:marLeft w:val="0"/>
              <w:marRight w:val="0"/>
              <w:marTop w:val="0"/>
              <w:marBottom w:val="0"/>
              <w:divBdr>
                <w:top w:val="none" w:sz="0" w:space="0" w:color="auto"/>
                <w:left w:val="none" w:sz="0" w:space="0" w:color="auto"/>
                <w:bottom w:val="none" w:sz="0" w:space="0" w:color="auto"/>
                <w:right w:val="none" w:sz="0" w:space="0" w:color="auto"/>
              </w:divBdr>
            </w:div>
            <w:div w:id="487941443">
              <w:marLeft w:val="0"/>
              <w:marRight w:val="0"/>
              <w:marTop w:val="0"/>
              <w:marBottom w:val="0"/>
              <w:divBdr>
                <w:top w:val="none" w:sz="0" w:space="0" w:color="auto"/>
                <w:left w:val="none" w:sz="0" w:space="0" w:color="auto"/>
                <w:bottom w:val="none" w:sz="0" w:space="0" w:color="auto"/>
                <w:right w:val="none" w:sz="0" w:space="0" w:color="auto"/>
              </w:divBdr>
            </w:div>
            <w:div w:id="490682413">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526798664">
              <w:marLeft w:val="0"/>
              <w:marRight w:val="0"/>
              <w:marTop w:val="0"/>
              <w:marBottom w:val="0"/>
              <w:divBdr>
                <w:top w:val="none" w:sz="0" w:space="0" w:color="auto"/>
                <w:left w:val="none" w:sz="0" w:space="0" w:color="auto"/>
                <w:bottom w:val="none" w:sz="0" w:space="0" w:color="auto"/>
                <w:right w:val="none" w:sz="0" w:space="0" w:color="auto"/>
              </w:divBdr>
            </w:div>
            <w:div w:id="562571491">
              <w:marLeft w:val="0"/>
              <w:marRight w:val="0"/>
              <w:marTop w:val="0"/>
              <w:marBottom w:val="0"/>
              <w:divBdr>
                <w:top w:val="none" w:sz="0" w:space="0" w:color="auto"/>
                <w:left w:val="none" w:sz="0" w:space="0" w:color="auto"/>
                <w:bottom w:val="none" w:sz="0" w:space="0" w:color="auto"/>
                <w:right w:val="none" w:sz="0" w:space="0" w:color="auto"/>
              </w:divBdr>
            </w:div>
            <w:div w:id="564146247">
              <w:marLeft w:val="0"/>
              <w:marRight w:val="0"/>
              <w:marTop w:val="0"/>
              <w:marBottom w:val="0"/>
              <w:divBdr>
                <w:top w:val="none" w:sz="0" w:space="0" w:color="auto"/>
                <w:left w:val="none" w:sz="0" w:space="0" w:color="auto"/>
                <w:bottom w:val="none" w:sz="0" w:space="0" w:color="auto"/>
                <w:right w:val="none" w:sz="0" w:space="0" w:color="auto"/>
              </w:divBdr>
            </w:div>
            <w:div w:id="592011085">
              <w:marLeft w:val="0"/>
              <w:marRight w:val="0"/>
              <w:marTop w:val="0"/>
              <w:marBottom w:val="0"/>
              <w:divBdr>
                <w:top w:val="none" w:sz="0" w:space="0" w:color="auto"/>
                <w:left w:val="none" w:sz="0" w:space="0" w:color="auto"/>
                <w:bottom w:val="none" w:sz="0" w:space="0" w:color="auto"/>
                <w:right w:val="none" w:sz="0" w:space="0" w:color="auto"/>
              </w:divBdr>
            </w:div>
            <w:div w:id="602541804">
              <w:marLeft w:val="0"/>
              <w:marRight w:val="0"/>
              <w:marTop w:val="0"/>
              <w:marBottom w:val="0"/>
              <w:divBdr>
                <w:top w:val="none" w:sz="0" w:space="0" w:color="auto"/>
                <w:left w:val="none" w:sz="0" w:space="0" w:color="auto"/>
                <w:bottom w:val="none" w:sz="0" w:space="0" w:color="auto"/>
                <w:right w:val="none" w:sz="0" w:space="0" w:color="auto"/>
              </w:divBdr>
            </w:div>
            <w:div w:id="607473452">
              <w:marLeft w:val="0"/>
              <w:marRight w:val="0"/>
              <w:marTop w:val="0"/>
              <w:marBottom w:val="0"/>
              <w:divBdr>
                <w:top w:val="none" w:sz="0" w:space="0" w:color="auto"/>
                <w:left w:val="none" w:sz="0" w:space="0" w:color="auto"/>
                <w:bottom w:val="none" w:sz="0" w:space="0" w:color="auto"/>
                <w:right w:val="none" w:sz="0" w:space="0" w:color="auto"/>
              </w:divBdr>
            </w:div>
            <w:div w:id="630980883">
              <w:marLeft w:val="0"/>
              <w:marRight w:val="0"/>
              <w:marTop w:val="0"/>
              <w:marBottom w:val="0"/>
              <w:divBdr>
                <w:top w:val="none" w:sz="0" w:space="0" w:color="auto"/>
                <w:left w:val="none" w:sz="0" w:space="0" w:color="auto"/>
                <w:bottom w:val="none" w:sz="0" w:space="0" w:color="auto"/>
                <w:right w:val="none" w:sz="0" w:space="0" w:color="auto"/>
              </w:divBdr>
            </w:div>
            <w:div w:id="650669641">
              <w:marLeft w:val="0"/>
              <w:marRight w:val="0"/>
              <w:marTop w:val="0"/>
              <w:marBottom w:val="0"/>
              <w:divBdr>
                <w:top w:val="none" w:sz="0" w:space="0" w:color="auto"/>
                <w:left w:val="none" w:sz="0" w:space="0" w:color="auto"/>
                <w:bottom w:val="none" w:sz="0" w:space="0" w:color="auto"/>
                <w:right w:val="none" w:sz="0" w:space="0" w:color="auto"/>
              </w:divBdr>
            </w:div>
            <w:div w:id="689768173">
              <w:marLeft w:val="0"/>
              <w:marRight w:val="0"/>
              <w:marTop w:val="0"/>
              <w:marBottom w:val="0"/>
              <w:divBdr>
                <w:top w:val="none" w:sz="0" w:space="0" w:color="auto"/>
                <w:left w:val="none" w:sz="0" w:space="0" w:color="auto"/>
                <w:bottom w:val="none" w:sz="0" w:space="0" w:color="auto"/>
                <w:right w:val="none" w:sz="0" w:space="0" w:color="auto"/>
              </w:divBdr>
            </w:div>
            <w:div w:id="706490146">
              <w:marLeft w:val="0"/>
              <w:marRight w:val="0"/>
              <w:marTop w:val="0"/>
              <w:marBottom w:val="0"/>
              <w:divBdr>
                <w:top w:val="none" w:sz="0" w:space="0" w:color="auto"/>
                <w:left w:val="none" w:sz="0" w:space="0" w:color="auto"/>
                <w:bottom w:val="none" w:sz="0" w:space="0" w:color="auto"/>
                <w:right w:val="none" w:sz="0" w:space="0" w:color="auto"/>
              </w:divBdr>
            </w:div>
            <w:div w:id="729573762">
              <w:marLeft w:val="0"/>
              <w:marRight w:val="0"/>
              <w:marTop w:val="0"/>
              <w:marBottom w:val="0"/>
              <w:divBdr>
                <w:top w:val="none" w:sz="0" w:space="0" w:color="auto"/>
                <w:left w:val="none" w:sz="0" w:space="0" w:color="auto"/>
                <w:bottom w:val="none" w:sz="0" w:space="0" w:color="auto"/>
                <w:right w:val="none" w:sz="0" w:space="0" w:color="auto"/>
              </w:divBdr>
            </w:div>
            <w:div w:id="748187969">
              <w:marLeft w:val="0"/>
              <w:marRight w:val="0"/>
              <w:marTop w:val="0"/>
              <w:marBottom w:val="0"/>
              <w:divBdr>
                <w:top w:val="none" w:sz="0" w:space="0" w:color="auto"/>
                <w:left w:val="none" w:sz="0" w:space="0" w:color="auto"/>
                <w:bottom w:val="none" w:sz="0" w:space="0" w:color="auto"/>
                <w:right w:val="none" w:sz="0" w:space="0" w:color="auto"/>
              </w:divBdr>
            </w:div>
            <w:div w:id="804204838">
              <w:marLeft w:val="0"/>
              <w:marRight w:val="0"/>
              <w:marTop w:val="0"/>
              <w:marBottom w:val="0"/>
              <w:divBdr>
                <w:top w:val="none" w:sz="0" w:space="0" w:color="auto"/>
                <w:left w:val="none" w:sz="0" w:space="0" w:color="auto"/>
                <w:bottom w:val="none" w:sz="0" w:space="0" w:color="auto"/>
                <w:right w:val="none" w:sz="0" w:space="0" w:color="auto"/>
              </w:divBdr>
            </w:div>
            <w:div w:id="826092945">
              <w:marLeft w:val="0"/>
              <w:marRight w:val="0"/>
              <w:marTop w:val="0"/>
              <w:marBottom w:val="0"/>
              <w:divBdr>
                <w:top w:val="none" w:sz="0" w:space="0" w:color="auto"/>
                <w:left w:val="none" w:sz="0" w:space="0" w:color="auto"/>
                <w:bottom w:val="none" w:sz="0" w:space="0" w:color="auto"/>
                <w:right w:val="none" w:sz="0" w:space="0" w:color="auto"/>
              </w:divBdr>
            </w:div>
            <w:div w:id="830832527">
              <w:marLeft w:val="0"/>
              <w:marRight w:val="0"/>
              <w:marTop w:val="0"/>
              <w:marBottom w:val="0"/>
              <w:divBdr>
                <w:top w:val="none" w:sz="0" w:space="0" w:color="auto"/>
                <w:left w:val="none" w:sz="0" w:space="0" w:color="auto"/>
                <w:bottom w:val="none" w:sz="0" w:space="0" w:color="auto"/>
                <w:right w:val="none" w:sz="0" w:space="0" w:color="auto"/>
              </w:divBdr>
            </w:div>
            <w:div w:id="848107721">
              <w:marLeft w:val="0"/>
              <w:marRight w:val="0"/>
              <w:marTop w:val="0"/>
              <w:marBottom w:val="0"/>
              <w:divBdr>
                <w:top w:val="none" w:sz="0" w:space="0" w:color="auto"/>
                <w:left w:val="none" w:sz="0" w:space="0" w:color="auto"/>
                <w:bottom w:val="none" w:sz="0" w:space="0" w:color="auto"/>
                <w:right w:val="none" w:sz="0" w:space="0" w:color="auto"/>
              </w:divBdr>
            </w:div>
            <w:div w:id="897475291">
              <w:marLeft w:val="0"/>
              <w:marRight w:val="0"/>
              <w:marTop w:val="0"/>
              <w:marBottom w:val="0"/>
              <w:divBdr>
                <w:top w:val="none" w:sz="0" w:space="0" w:color="auto"/>
                <w:left w:val="none" w:sz="0" w:space="0" w:color="auto"/>
                <w:bottom w:val="none" w:sz="0" w:space="0" w:color="auto"/>
                <w:right w:val="none" w:sz="0" w:space="0" w:color="auto"/>
              </w:divBdr>
            </w:div>
            <w:div w:id="913399209">
              <w:marLeft w:val="0"/>
              <w:marRight w:val="0"/>
              <w:marTop w:val="0"/>
              <w:marBottom w:val="0"/>
              <w:divBdr>
                <w:top w:val="none" w:sz="0" w:space="0" w:color="auto"/>
                <w:left w:val="none" w:sz="0" w:space="0" w:color="auto"/>
                <w:bottom w:val="none" w:sz="0" w:space="0" w:color="auto"/>
                <w:right w:val="none" w:sz="0" w:space="0" w:color="auto"/>
              </w:divBdr>
            </w:div>
            <w:div w:id="917904224">
              <w:marLeft w:val="0"/>
              <w:marRight w:val="0"/>
              <w:marTop w:val="0"/>
              <w:marBottom w:val="0"/>
              <w:divBdr>
                <w:top w:val="none" w:sz="0" w:space="0" w:color="auto"/>
                <w:left w:val="none" w:sz="0" w:space="0" w:color="auto"/>
                <w:bottom w:val="none" w:sz="0" w:space="0" w:color="auto"/>
                <w:right w:val="none" w:sz="0" w:space="0" w:color="auto"/>
              </w:divBdr>
            </w:div>
            <w:div w:id="923494378">
              <w:marLeft w:val="0"/>
              <w:marRight w:val="0"/>
              <w:marTop w:val="0"/>
              <w:marBottom w:val="0"/>
              <w:divBdr>
                <w:top w:val="none" w:sz="0" w:space="0" w:color="auto"/>
                <w:left w:val="none" w:sz="0" w:space="0" w:color="auto"/>
                <w:bottom w:val="none" w:sz="0" w:space="0" w:color="auto"/>
                <w:right w:val="none" w:sz="0" w:space="0" w:color="auto"/>
              </w:divBdr>
            </w:div>
            <w:div w:id="927075770">
              <w:marLeft w:val="0"/>
              <w:marRight w:val="0"/>
              <w:marTop w:val="0"/>
              <w:marBottom w:val="0"/>
              <w:divBdr>
                <w:top w:val="none" w:sz="0" w:space="0" w:color="auto"/>
                <w:left w:val="none" w:sz="0" w:space="0" w:color="auto"/>
                <w:bottom w:val="none" w:sz="0" w:space="0" w:color="auto"/>
                <w:right w:val="none" w:sz="0" w:space="0" w:color="auto"/>
              </w:divBdr>
            </w:div>
            <w:div w:id="934827251">
              <w:marLeft w:val="0"/>
              <w:marRight w:val="0"/>
              <w:marTop w:val="0"/>
              <w:marBottom w:val="0"/>
              <w:divBdr>
                <w:top w:val="none" w:sz="0" w:space="0" w:color="auto"/>
                <w:left w:val="none" w:sz="0" w:space="0" w:color="auto"/>
                <w:bottom w:val="none" w:sz="0" w:space="0" w:color="auto"/>
                <w:right w:val="none" w:sz="0" w:space="0" w:color="auto"/>
              </w:divBdr>
            </w:div>
            <w:div w:id="937103328">
              <w:marLeft w:val="0"/>
              <w:marRight w:val="0"/>
              <w:marTop w:val="0"/>
              <w:marBottom w:val="0"/>
              <w:divBdr>
                <w:top w:val="none" w:sz="0" w:space="0" w:color="auto"/>
                <w:left w:val="none" w:sz="0" w:space="0" w:color="auto"/>
                <w:bottom w:val="none" w:sz="0" w:space="0" w:color="auto"/>
                <w:right w:val="none" w:sz="0" w:space="0" w:color="auto"/>
              </w:divBdr>
            </w:div>
            <w:div w:id="942876937">
              <w:marLeft w:val="0"/>
              <w:marRight w:val="0"/>
              <w:marTop w:val="0"/>
              <w:marBottom w:val="0"/>
              <w:divBdr>
                <w:top w:val="none" w:sz="0" w:space="0" w:color="auto"/>
                <w:left w:val="none" w:sz="0" w:space="0" w:color="auto"/>
                <w:bottom w:val="none" w:sz="0" w:space="0" w:color="auto"/>
                <w:right w:val="none" w:sz="0" w:space="0" w:color="auto"/>
              </w:divBdr>
            </w:div>
            <w:div w:id="951403692">
              <w:marLeft w:val="0"/>
              <w:marRight w:val="0"/>
              <w:marTop w:val="0"/>
              <w:marBottom w:val="0"/>
              <w:divBdr>
                <w:top w:val="none" w:sz="0" w:space="0" w:color="auto"/>
                <w:left w:val="none" w:sz="0" w:space="0" w:color="auto"/>
                <w:bottom w:val="none" w:sz="0" w:space="0" w:color="auto"/>
                <w:right w:val="none" w:sz="0" w:space="0" w:color="auto"/>
              </w:divBdr>
            </w:div>
            <w:div w:id="957763037">
              <w:marLeft w:val="0"/>
              <w:marRight w:val="0"/>
              <w:marTop w:val="0"/>
              <w:marBottom w:val="0"/>
              <w:divBdr>
                <w:top w:val="none" w:sz="0" w:space="0" w:color="auto"/>
                <w:left w:val="none" w:sz="0" w:space="0" w:color="auto"/>
                <w:bottom w:val="none" w:sz="0" w:space="0" w:color="auto"/>
                <w:right w:val="none" w:sz="0" w:space="0" w:color="auto"/>
              </w:divBdr>
            </w:div>
            <w:div w:id="964117098">
              <w:marLeft w:val="0"/>
              <w:marRight w:val="0"/>
              <w:marTop w:val="0"/>
              <w:marBottom w:val="0"/>
              <w:divBdr>
                <w:top w:val="none" w:sz="0" w:space="0" w:color="auto"/>
                <w:left w:val="none" w:sz="0" w:space="0" w:color="auto"/>
                <w:bottom w:val="none" w:sz="0" w:space="0" w:color="auto"/>
                <w:right w:val="none" w:sz="0" w:space="0" w:color="auto"/>
              </w:divBdr>
            </w:div>
            <w:div w:id="972903405">
              <w:marLeft w:val="0"/>
              <w:marRight w:val="0"/>
              <w:marTop w:val="0"/>
              <w:marBottom w:val="0"/>
              <w:divBdr>
                <w:top w:val="none" w:sz="0" w:space="0" w:color="auto"/>
                <w:left w:val="none" w:sz="0" w:space="0" w:color="auto"/>
                <w:bottom w:val="none" w:sz="0" w:space="0" w:color="auto"/>
                <w:right w:val="none" w:sz="0" w:space="0" w:color="auto"/>
              </w:divBdr>
            </w:div>
            <w:div w:id="974874450">
              <w:marLeft w:val="0"/>
              <w:marRight w:val="0"/>
              <w:marTop w:val="0"/>
              <w:marBottom w:val="0"/>
              <w:divBdr>
                <w:top w:val="none" w:sz="0" w:space="0" w:color="auto"/>
                <w:left w:val="none" w:sz="0" w:space="0" w:color="auto"/>
                <w:bottom w:val="none" w:sz="0" w:space="0" w:color="auto"/>
                <w:right w:val="none" w:sz="0" w:space="0" w:color="auto"/>
              </w:divBdr>
            </w:div>
            <w:div w:id="978606695">
              <w:marLeft w:val="0"/>
              <w:marRight w:val="0"/>
              <w:marTop w:val="0"/>
              <w:marBottom w:val="0"/>
              <w:divBdr>
                <w:top w:val="none" w:sz="0" w:space="0" w:color="auto"/>
                <w:left w:val="none" w:sz="0" w:space="0" w:color="auto"/>
                <w:bottom w:val="none" w:sz="0" w:space="0" w:color="auto"/>
                <w:right w:val="none" w:sz="0" w:space="0" w:color="auto"/>
              </w:divBdr>
            </w:div>
            <w:div w:id="1011640327">
              <w:marLeft w:val="0"/>
              <w:marRight w:val="0"/>
              <w:marTop w:val="0"/>
              <w:marBottom w:val="0"/>
              <w:divBdr>
                <w:top w:val="none" w:sz="0" w:space="0" w:color="auto"/>
                <w:left w:val="none" w:sz="0" w:space="0" w:color="auto"/>
                <w:bottom w:val="none" w:sz="0" w:space="0" w:color="auto"/>
                <w:right w:val="none" w:sz="0" w:space="0" w:color="auto"/>
              </w:divBdr>
            </w:div>
            <w:div w:id="1020165236">
              <w:marLeft w:val="0"/>
              <w:marRight w:val="0"/>
              <w:marTop w:val="0"/>
              <w:marBottom w:val="0"/>
              <w:divBdr>
                <w:top w:val="none" w:sz="0" w:space="0" w:color="auto"/>
                <w:left w:val="none" w:sz="0" w:space="0" w:color="auto"/>
                <w:bottom w:val="none" w:sz="0" w:space="0" w:color="auto"/>
                <w:right w:val="none" w:sz="0" w:space="0" w:color="auto"/>
              </w:divBdr>
            </w:div>
            <w:div w:id="1051030883">
              <w:marLeft w:val="0"/>
              <w:marRight w:val="0"/>
              <w:marTop w:val="0"/>
              <w:marBottom w:val="0"/>
              <w:divBdr>
                <w:top w:val="none" w:sz="0" w:space="0" w:color="auto"/>
                <w:left w:val="none" w:sz="0" w:space="0" w:color="auto"/>
                <w:bottom w:val="none" w:sz="0" w:space="0" w:color="auto"/>
                <w:right w:val="none" w:sz="0" w:space="0" w:color="auto"/>
              </w:divBdr>
            </w:div>
            <w:div w:id="1058431591">
              <w:marLeft w:val="0"/>
              <w:marRight w:val="0"/>
              <w:marTop w:val="0"/>
              <w:marBottom w:val="0"/>
              <w:divBdr>
                <w:top w:val="none" w:sz="0" w:space="0" w:color="auto"/>
                <w:left w:val="none" w:sz="0" w:space="0" w:color="auto"/>
                <w:bottom w:val="none" w:sz="0" w:space="0" w:color="auto"/>
                <w:right w:val="none" w:sz="0" w:space="0" w:color="auto"/>
              </w:divBdr>
            </w:div>
            <w:div w:id="1059861911">
              <w:marLeft w:val="0"/>
              <w:marRight w:val="0"/>
              <w:marTop w:val="0"/>
              <w:marBottom w:val="0"/>
              <w:divBdr>
                <w:top w:val="none" w:sz="0" w:space="0" w:color="auto"/>
                <w:left w:val="none" w:sz="0" w:space="0" w:color="auto"/>
                <w:bottom w:val="none" w:sz="0" w:space="0" w:color="auto"/>
                <w:right w:val="none" w:sz="0" w:space="0" w:color="auto"/>
              </w:divBdr>
            </w:div>
            <w:div w:id="1059984633">
              <w:marLeft w:val="0"/>
              <w:marRight w:val="0"/>
              <w:marTop w:val="0"/>
              <w:marBottom w:val="0"/>
              <w:divBdr>
                <w:top w:val="none" w:sz="0" w:space="0" w:color="auto"/>
                <w:left w:val="none" w:sz="0" w:space="0" w:color="auto"/>
                <w:bottom w:val="none" w:sz="0" w:space="0" w:color="auto"/>
                <w:right w:val="none" w:sz="0" w:space="0" w:color="auto"/>
              </w:divBdr>
            </w:div>
            <w:div w:id="1061901015">
              <w:marLeft w:val="0"/>
              <w:marRight w:val="0"/>
              <w:marTop w:val="0"/>
              <w:marBottom w:val="0"/>
              <w:divBdr>
                <w:top w:val="none" w:sz="0" w:space="0" w:color="auto"/>
                <w:left w:val="none" w:sz="0" w:space="0" w:color="auto"/>
                <w:bottom w:val="none" w:sz="0" w:space="0" w:color="auto"/>
                <w:right w:val="none" w:sz="0" w:space="0" w:color="auto"/>
              </w:divBdr>
            </w:div>
            <w:div w:id="1066075823">
              <w:marLeft w:val="0"/>
              <w:marRight w:val="0"/>
              <w:marTop w:val="0"/>
              <w:marBottom w:val="0"/>
              <w:divBdr>
                <w:top w:val="none" w:sz="0" w:space="0" w:color="auto"/>
                <w:left w:val="none" w:sz="0" w:space="0" w:color="auto"/>
                <w:bottom w:val="none" w:sz="0" w:space="0" w:color="auto"/>
                <w:right w:val="none" w:sz="0" w:space="0" w:color="auto"/>
              </w:divBdr>
            </w:div>
            <w:div w:id="1076636423">
              <w:marLeft w:val="0"/>
              <w:marRight w:val="0"/>
              <w:marTop w:val="0"/>
              <w:marBottom w:val="0"/>
              <w:divBdr>
                <w:top w:val="none" w:sz="0" w:space="0" w:color="auto"/>
                <w:left w:val="none" w:sz="0" w:space="0" w:color="auto"/>
                <w:bottom w:val="none" w:sz="0" w:space="0" w:color="auto"/>
                <w:right w:val="none" w:sz="0" w:space="0" w:color="auto"/>
              </w:divBdr>
            </w:div>
            <w:div w:id="1081175019">
              <w:marLeft w:val="0"/>
              <w:marRight w:val="0"/>
              <w:marTop w:val="0"/>
              <w:marBottom w:val="0"/>
              <w:divBdr>
                <w:top w:val="none" w:sz="0" w:space="0" w:color="auto"/>
                <w:left w:val="none" w:sz="0" w:space="0" w:color="auto"/>
                <w:bottom w:val="none" w:sz="0" w:space="0" w:color="auto"/>
                <w:right w:val="none" w:sz="0" w:space="0" w:color="auto"/>
              </w:divBdr>
            </w:div>
            <w:div w:id="1082489040">
              <w:marLeft w:val="0"/>
              <w:marRight w:val="0"/>
              <w:marTop w:val="0"/>
              <w:marBottom w:val="0"/>
              <w:divBdr>
                <w:top w:val="none" w:sz="0" w:space="0" w:color="auto"/>
                <w:left w:val="none" w:sz="0" w:space="0" w:color="auto"/>
                <w:bottom w:val="none" w:sz="0" w:space="0" w:color="auto"/>
                <w:right w:val="none" w:sz="0" w:space="0" w:color="auto"/>
              </w:divBdr>
            </w:div>
            <w:div w:id="1088312068">
              <w:marLeft w:val="0"/>
              <w:marRight w:val="0"/>
              <w:marTop w:val="0"/>
              <w:marBottom w:val="0"/>
              <w:divBdr>
                <w:top w:val="none" w:sz="0" w:space="0" w:color="auto"/>
                <w:left w:val="none" w:sz="0" w:space="0" w:color="auto"/>
                <w:bottom w:val="none" w:sz="0" w:space="0" w:color="auto"/>
                <w:right w:val="none" w:sz="0" w:space="0" w:color="auto"/>
              </w:divBdr>
            </w:div>
            <w:div w:id="1111586293">
              <w:marLeft w:val="0"/>
              <w:marRight w:val="0"/>
              <w:marTop w:val="0"/>
              <w:marBottom w:val="0"/>
              <w:divBdr>
                <w:top w:val="none" w:sz="0" w:space="0" w:color="auto"/>
                <w:left w:val="none" w:sz="0" w:space="0" w:color="auto"/>
                <w:bottom w:val="none" w:sz="0" w:space="0" w:color="auto"/>
                <w:right w:val="none" w:sz="0" w:space="0" w:color="auto"/>
              </w:divBdr>
            </w:div>
            <w:div w:id="1120684173">
              <w:marLeft w:val="0"/>
              <w:marRight w:val="0"/>
              <w:marTop w:val="0"/>
              <w:marBottom w:val="0"/>
              <w:divBdr>
                <w:top w:val="none" w:sz="0" w:space="0" w:color="auto"/>
                <w:left w:val="none" w:sz="0" w:space="0" w:color="auto"/>
                <w:bottom w:val="none" w:sz="0" w:space="0" w:color="auto"/>
                <w:right w:val="none" w:sz="0" w:space="0" w:color="auto"/>
              </w:divBdr>
            </w:div>
            <w:div w:id="1142314408">
              <w:marLeft w:val="0"/>
              <w:marRight w:val="0"/>
              <w:marTop w:val="0"/>
              <w:marBottom w:val="0"/>
              <w:divBdr>
                <w:top w:val="none" w:sz="0" w:space="0" w:color="auto"/>
                <w:left w:val="none" w:sz="0" w:space="0" w:color="auto"/>
                <w:bottom w:val="none" w:sz="0" w:space="0" w:color="auto"/>
                <w:right w:val="none" w:sz="0" w:space="0" w:color="auto"/>
              </w:divBdr>
            </w:div>
            <w:div w:id="1148592722">
              <w:marLeft w:val="0"/>
              <w:marRight w:val="0"/>
              <w:marTop w:val="0"/>
              <w:marBottom w:val="0"/>
              <w:divBdr>
                <w:top w:val="none" w:sz="0" w:space="0" w:color="auto"/>
                <w:left w:val="none" w:sz="0" w:space="0" w:color="auto"/>
                <w:bottom w:val="none" w:sz="0" w:space="0" w:color="auto"/>
                <w:right w:val="none" w:sz="0" w:space="0" w:color="auto"/>
              </w:divBdr>
            </w:div>
            <w:div w:id="1175152891">
              <w:marLeft w:val="0"/>
              <w:marRight w:val="0"/>
              <w:marTop w:val="0"/>
              <w:marBottom w:val="0"/>
              <w:divBdr>
                <w:top w:val="none" w:sz="0" w:space="0" w:color="auto"/>
                <w:left w:val="none" w:sz="0" w:space="0" w:color="auto"/>
                <w:bottom w:val="none" w:sz="0" w:space="0" w:color="auto"/>
                <w:right w:val="none" w:sz="0" w:space="0" w:color="auto"/>
              </w:divBdr>
            </w:div>
            <w:div w:id="1190096933">
              <w:marLeft w:val="0"/>
              <w:marRight w:val="0"/>
              <w:marTop w:val="0"/>
              <w:marBottom w:val="0"/>
              <w:divBdr>
                <w:top w:val="none" w:sz="0" w:space="0" w:color="auto"/>
                <w:left w:val="none" w:sz="0" w:space="0" w:color="auto"/>
                <w:bottom w:val="none" w:sz="0" w:space="0" w:color="auto"/>
                <w:right w:val="none" w:sz="0" w:space="0" w:color="auto"/>
              </w:divBdr>
            </w:div>
            <w:div w:id="1195580244">
              <w:marLeft w:val="0"/>
              <w:marRight w:val="0"/>
              <w:marTop w:val="0"/>
              <w:marBottom w:val="0"/>
              <w:divBdr>
                <w:top w:val="none" w:sz="0" w:space="0" w:color="auto"/>
                <w:left w:val="none" w:sz="0" w:space="0" w:color="auto"/>
                <w:bottom w:val="none" w:sz="0" w:space="0" w:color="auto"/>
                <w:right w:val="none" w:sz="0" w:space="0" w:color="auto"/>
              </w:divBdr>
            </w:div>
            <w:div w:id="1217550823">
              <w:marLeft w:val="0"/>
              <w:marRight w:val="0"/>
              <w:marTop w:val="0"/>
              <w:marBottom w:val="0"/>
              <w:divBdr>
                <w:top w:val="none" w:sz="0" w:space="0" w:color="auto"/>
                <w:left w:val="none" w:sz="0" w:space="0" w:color="auto"/>
                <w:bottom w:val="none" w:sz="0" w:space="0" w:color="auto"/>
                <w:right w:val="none" w:sz="0" w:space="0" w:color="auto"/>
              </w:divBdr>
            </w:div>
            <w:div w:id="1225335023">
              <w:marLeft w:val="0"/>
              <w:marRight w:val="0"/>
              <w:marTop w:val="0"/>
              <w:marBottom w:val="0"/>
              <w:divBdr>
                <w:top w:val="none" w:sz="0" w:space="0" w:color="auto"/>
                <w:left w:val="none" w:sz="0" w:space="0" w:color="auto"/>
                <w:bottom w:val="none" w:sz="0" w:space="0" w:color="auto"/>
                <w:right w:val="none" w:sz="0" w:space="0" w:color="auto"/>
              </w:divBdr>
            </w:div>
            <w:div w:id="1233472005">
              <w:marLeft w:val="0"/>
              <w:marRight w:val="0"/>
              <w:marTop w:val="0"/>
              <w:marBottom w:val="0"/>
              <w:divBdr>
                <w:top w:val="none" w:sz="0" w:space="0" w:color="auto"/>
                <w:left w:val="none" w:sz="0" w:space="0" w:color="auto"/>
                <w:bottom w:val="none" w:sz="0" w:space="0" w:color="auto"/>
                <w:right w:val="none" w:sz="0" w:space="0" w:color="auto"/>
              </w:divBdr>
            </w:div>
            <w:div w:id="1242905651">
              <w:marLeft w:val="0"/>
              <w:marRight w:val="0"/>
              <w:marTop w:val="0"/>
              <w:marBottom w:val="0"/>
              <w:divBdr>
                <w:top w:val="none" w:sz="0" w:space="0" w:color="auto"/>
                <w:left w:val="none" w:sz="0" w:space="0" w:color="auto"/>
                <w:bottom w:val="none" w:sz="0" w:space="0" w:color="auto"/>
                <w:right w:val="none" w:sz="0" w:space="0" w:color="auto"/>
              </w:divBdr>
            </w:div>
            <w:div w:id="1270505272">
              <w:marLeft w:val="0"/>
              <w:marRight w:val="0"/>
              <w:marTop w:val="0"/>
              <w:marBottom w:val="0"/>
              <w:divBdr>
                <w:top w:val="none" w:sz="0" w:space="0" w:color="auto"/>
                <w:left w:val="none" w:sz="0" w:space="0" w:color="auto"/>
                <w:bottom w:val="none" w:sz="0" w:space="0" w:color="auto"/>
                <w:right w:val="none" w:sz="0" w:space="0" w:color="auto"/>
              </w:divBdr>
            </w:div>
            <w:div w:id="1274361702">
              <w:marLeft w:val="0"/>
              <w:marRight w:val="0"/>
              <w:marTop w:val="0"/>
              <w:marBottom w:val="0"/>
              <w:divBdr>
                <w:top w:val="none" w:sz="0" w:space="0" w:color="auto"/>
                <w:left w:val="none" w:sz="0" w:space="0" w:color="auto"/>
                <w:bottom w:val="none" w:sz="0" w:space="0" w:color="auto"/>
                <w:right w:val="none" w:sz="0" w:space="0" w:color="auto"/>
              </w:divBdr>
            </w:div>
            <w:div w:id="1301374602">
              <w:marLeft w:val="0"/>
              <w:marRight w:val="0"/>
              <w:marTop w:val="0"/>
              <w:marBottom w:val="0"/>
              <w:divBdr>
                <w:top w:val="none" w:sz="0" w:space="0" w:color="auto"/>
                <w:left w:val="none" w:sz="0" w:space="0" w:color="auto"/>
                <w:bottom w:val="none" w:sz="0" w:space="0" w:color="auto"/>
                <w:right w:val="none" w:sz="0" w:space="0" w:color="auto"/>
              </w:divBdr>
            </w:div>
            <w:div w:id="1306469160">
              <w:marLeft w:val="0"/>
              <w:marRight w:val="0"/>
              <w:marTop w:val="0"/>
              <w:marBottom w:val="0"/>
              <w:divBdr>
                <w:top w:val="none" w:sz="0" w:space="0" w:color="auto"/>
                <w:left w:val="none" w:sz="0" w:space="0" w:color="auto"/>
                <w:bottom w:val="none" w:sz="0" w:space="0" w:color="auto"/>
                <w:right w:val="none" w:sz="0" w:space="0" w:color="auto"/>
              </w:divBdr>
            </w:div>
            <w:div w:id="1320419858">
              <w:marLeft w:val="0"/>
              <w:marRight w:val="0"/>
              <w:marTop w:val="0"/>
              <w:marBottom w:val="0"/>
              <w:divBdr>
                <w:top w:val="none" w:sz="0" w:space="0" w:color="auto"/>
                <w:left w:val="none" w:sz="0" w:space="0" w:color="auto"/>
                <w:bottom w:val="none" w:sz="0" w:space="0" w:color="auto"/>
                <w:right w:val="none" w:sz="0" w:space="0" w:color="auto"/>
              </w:divBdr>
            </w:div>
            <w:div w:id="1324627162">
              <w:marLeft w:val="0"/>
              <w:marRight w:val="0"/>
              <w:marTop w:val="0"/>
              <w:marBottom w:val="0"/>
              <w:divBdr>
                <w:top w:val="none" w:sz="0" w:space="0" w:color="auto"/>
                <w:left w:val="none" w:sz="0" w:space="0" w:color="auto"/>
                <w:bottom w:val="none" w:sz="0" w:space="0" w:color="auto"/>
                <w:right w:val="none" w:sz="0" w:space="0" w:color="auto"/>
              </w:divBdr>
            </w:div>
            <w:div w:id="1325358446">
              <w:marLeft w:val="0"/>
              <w:marRight w:val="0"/>
              <w:marTop w:val="0"/>
              <w:marBottom w:val="0"/>
              <w:divBdr>
                <w:top w:val="none" w:sz="0" w:space="0" w:color="auto"/>
                <w:left w:val="none" w:sz="0" w:space="0" w:color="auto"/>
                <w:bottom w:val="none" w:sz="0" w:space="0" w:color="auto"/>
                <w:right w:val="none" w:sz="0" w:space="0" w:color="auto"/>
              </w:divBdr>
            </w:div>
            <w:div w:id="1334336153">
              <w:marLeft w:val="0"/>
              <w:marRight w:val="0"/>
              <w:marTop w:val="0"/>
              <w:marBottom w:val="0"/>
              <w:divBdr>
                <w:top w:val="none" w:sz="0" w:space="0" w:color="auto"/>
                <w:left w:val="none" w:sz="0" w:space="0" w:color="auto"/>
                <w:bottom w:val="none" w:sz="0" w:space="0" w:color="auto"/>
                <w:right w:val="none" w:sz="0" w:space="0" w:color="auto"/>
              </w:divBdr>
            </w:div>
            <w:div w:id="1374842084">
              <w:marLeft w:val="0"/>
              <w:marRight w:val="0"/>
              <w:marTop w:val="0"/>
              <w:marBottom w:val="0"/>
              <w:divBdr>
                <w:top w:val="none" w:sz="0" w:space="0" w:color="auto"/>
                <w:left w:val="none" w:sz="0" w:space="0" w:color="auto"/>
                <w:bottom w:val="none" w:sz="0" w:space="0" w:color="auto"/>
                <w:right w:val="none" w:sz="0" w:space="0" w:color="auto"/>
              </w:divBdr>
            </w:div>
            <w:div w:id="1400832845">
              <w:marLeft w:val="0"/>
              <w:marRight w:val="0"/>
              <w:marTop w:val="0"/>
              <w:marBottom w:val="0"/>
              <w:divBdr>
                <w:top w:val="none" w:sz="0" w:space="0" w:color="auto"/>
                <w:left w:val="none" w:sz="0" w:space="0" w:color="auto"/>
                <w:bottom w:val="none" w:sz="0" w:space="0" w:color="auto"/>
                <w:right w:val="none" w:sz="0" w:space="0" w:color="auto"/>
              </w:divBdr>
            </w:div>
            <w:div w:id="1416509235">
              <w:marLeft w:val="0"/>
              <w:marRight w:val="0"/>
              <w:marTop w:val="0"/>
              <w:marBottom w:val="0"/>
              <w:divBdr>
                <w:top w:val="none" w:sz="0" w:space="0" w:color="auto"/>
                <w:left w:val="none" w:sz="0" w:space="0" w:color="auto"/>
                <w:bottom w:val="none" w:sz="0" w:space="0" w:color="auto"/>
                <w:right w:val="none" w:sz="0" w:space="0" w:color="auto"/>
              </w:divBdr>
            </w:div>
            <w:div w:id="1445881676">
              <w:marLeft w:val="0"/>
              <w:marRight w:val="0"/>
              <w:marTop w:val="0"/>
              <w:marBottom w:val="0"/>
              <w:divBdr>
                <w:top w:val="none" w:sz="0" w:space="0" w:color="auto"/>
                <w:left w:val="none" w:sz="0" w:space="0" w:color="auto"/>
                <w:bottom w:val="none" w:sz="0" w:space="0" w:color="auto"/>
                <w:right w:val="none" w:sz="0" w:space="0" w:color="auto"/>
              </w:divBdr>
            </w:div>
            <w:div w:id="1461921831">
              <w:marLeft w:val="0"/>
              <w:marRight w:val="0"/>
              <w:marTop w:val="0"/>
              <w:marBottom w:val="0"/>
              <w:divBdr>
                <w:top w:val="none" w:sz="0" w:space="0" w:color="auto"/>
                <w:left w:val="none" w:sz="0" w:space="0" w:color="auto"/>
                <w:bottom w:val="none" w:sz="0" w:space="0" w:color="auto"/>
                <w:right w:val="none" w:sz="0" w:space="0" w:color="auto"/>
              </w:divBdr>
            </w:div>
            <w:div w:id="1479373304">
              <w:marLeft w:val="0"/>
              <w:marRight w:val="0"/>
              <w:marTop w:val="0"/>
              <w:marBottom w:val="0"/>
              <w:divBdr>
                <w:top w:val="none" w:sz="0" w:space="0" w:color="auto"/>
                <w:left w:val="none" w:sz="0" w:space="0" w:color="auto"/>
                <w:bottom w:val="none" w:sz="0" w:space="0" w:color="auto"/>
                <w:right w:val="none" w:sz="0" w:space="0" w:color="auto"/>
              </w:divBdr>
            </w:div>
            <w:div w:id="1486169291">
              <w:marLeft w:val="0"/>
              <w:marRight w:val="0"/>
              <w:marTop w:val="0"/>
              <w:marBottom w:val="0"/>
              <w:divBdr>
                <w:top w:val="none" w:sz="0" w:space="0" w:color="auto"/>
                <w:left w:val="none" w:sz="0" w:space="0" w:color="auto"/>
                <w:bottom w:val="none" w:sz="0" w:space="0" w:color="auto"/>
                <w:right w:val="none" w:sz="0" w:space="0" w:color="auto"/>
              </w:divBdr>
            </w:div>
            <w:div w:id="1548907880">
              <w:marLeft w:val="0"/>
              <w:marRight w:val="0"/>
              <w:marTop w:val="0"/>
              <w:marBottom w:val="0"/>
              <w:divBdr>
                <w:top w:val="none" w:sz="0" w:space="0" w:color="auto"/>
                <w:left w:val="none" w:sz="0" w:space="0" w:color="auto"/>
                <w:bottom w:val="none" w:sz="0" w:space="0" w:color="auto"/>
                <w:right w:val="none" w:sz="0" w:space="0" w:color="auto"/>
              </w:divBdr>
            </w:div>
            <w:div w:id="1555462091">
              <w:marLeft w:val="0"/>
              <w:marRight w:val="0"/>
              <w:marTop w:val="0"/>
              <w:marBottom w:val="0"/>
              <w:divBdr>
                <w:top w:val="none" w:sz="0" w:space="0" w:color="auto"/>
                <w:left w:val="none" w:sz="0" w:space="0" w:color="auto"/>
                <w:bottom w:val="none" w:sz="0" w:space="0" w:color="auto"/>
                <w:right w:val="none" w:sz="0" w:space="0" w:color="auto"/>
              </w:divBdr>
            </w:div>
            <w:div w:id="1560903444">
              <w:marLeft w:val="0"/>
              <w:marRight w:val="0"/>
              <w:marTop w:val="0"/>
              <w:marBottom w:val="0"/>
              <w:divBdr>
                <w:top w:val="none" w:sz="0" w:space="0" w:color="auto"/>
                <w:left w:val="none" w:sz="0" w:space="0" w:color="auto"/>
                <w:bottom w:val="none" w:sz="0" w:space="0" w:color="auto"/>
                <w:right w:val="none" w:sz="0" w:space="0" w:color="auto"/>
              </w:divBdr>
            </w:div>
            <w:div w:id="1578051496">
              <w:marLeft w:val="0"/>
              <w:marRight w:val="0"/>
              <w:marTop w:val="0"/>
              <w:marBottom w:val="0"/>
              <w:divBdr>
                <w:top w:val="none" w:sz="0" w:space="0" w:color="auto"/>
                <w:left w:val="none" w:sz="0" w:space="0" w:color="auto"/>
                <w:bottom w:val="none" w:sz="0" w:space="0" w:color="auto"/>
                <w:right w:val="none" w:sz="0" w:space="0" w:color="auto"/>
              </w:divBdr>
            </w:div>
            <w:div w:id="1592661693">
              <w:marLeft w:val="0"/>
              <w:marRight w:val="0"/>
              <w:marTop w:val="0"/>
              <w:marBottom w:val="0"/>
              <w:divBdr>
                <w:top w:val="none" w:sz="0" w:space="0" w:color="auto"/>
                <w:left w:val="none" w:sz="0" w:space="0" w:color="auto"/>
                <w:bottom w:val="none" w:sz="0" w:space="0" w:color="auto"/>
                <w:right w:val="none" w:sz="0" w:space="0" w:color="auto"/>
              </w:divBdr>
            </w:div>
            <w:div w:id="1598831283">
              <w:marLeft w:val="0"/>
              <w:marRight w:val="0"/>
              <w:marTop w:val="0"/>
              <w:marBottom w:val="0"/>
              <w:divBdr>
                <w:top w:val="none" w:sz="0" w:space="0" w:color="auto"/>
                <w:left w:val="none" w:sz="0" w:space="0" w:color="auto"/>
                <w:bottom w:val="none" w:sz="0" w:space="0" w:color="auto"/>
                <w:right w:val="none" w:sz="0" w:space="0" w:color="auto"/>
              </w:divBdr>
            </w:div>
            <w:div w:id="1634024827">
              <w:marLeft w:val="0"/>
              <w:marRight w:val="0"/>
              <w:marTop w:val="0"/>
              <w:marBottom w:val="0"/>
              <w:divBdr>
                <w:top w:val="none" w:sz="0" w:space="0" w:color="auto"/>
                <w:left w:val="none" w:sz="0" w:space="0" w:color="auto"/>
                <w:bottom w:val="none" w:sz="0" w:space="0" w:color="auto"/>
                <w:right w:val="none" w:sz="0" w:space="0" w:color="auto"/>
              </w:divBdr>
            </w:div>
            <w:div w:id="1634603522">
              <w:marLeft w:val="0"/>
              <w:marRight w:val="0"/>
              <w:marTop w:val="0"/>
              <w:marBottom w:val="0"/>
              <w:divBdr>
                <w:top w:val="none" w:sz="0" w:space="0" w:color="auto"/>
                <w:left w:val="none" w:sz="0" w:space="0" w:color="auto"/>
                <w:bottom w:val="none" w:sz="0" w:space="0" w:color="auto"/>
                <w:right w:val="none" w:sz="0" w:space="0" w:color="auto"/>
              </w:divBdr>
            </w:div>
            <w:div w:id="1638416096">
              <w:marLeft w:val="0"/>
              <w:marRight w:val="0"/>
              <w:marTop w:val="0"/>
              <w:marBottom w:val="0"/>
              <w:divBdr>
                <w:top w:val="none" w:sz="0" w:space="0" w:color="auto"/>
                <w:left w:val="none" w:sz="0" w:space="0" w:color="auto"/>
                <w:bottom w:val="none" w:sz="0" w:space="0" w:color="auto"/>
                <w:right w:val="none" w:sz="0" w:space="0" w:color="auto"/>
              </w:divBdr>
            </w:div>
            <w:div w:id="1660189818">
              <w:marLeft w:val="0"/>
              <w:marRight w:val="0"/>
              <w:marTop w:val="0"/>
              <w:marBottom w:val="0"/>
              <w:divBdr>
                <w:top w:val="none" w:sz="0" w:space="0" w:color="auto"/>
                <w:left w:val="none" w:sz="0" w:space="0" w:color="auto"/>
                <w:bottom w:val="none" w:sz="0" w:space="0" w:color="auto"/>
                <w:right w:val="none" w:sz="0" w:space="0" w:color="auto"/>
              </w:divBdr>
            </w:div>
            <w:div w:id="1663965189">
              <w:marLeft w:val="0"/>
              <w:marRight w:val="0"/>
              <w:marTop w:val="0"/>
              <w:marBottom w:val="0"/>
              <w:divBdr>
                <w:top w:val="none" w:sz="0" w:space="0" w:color="auto"/>
                <w:left w:val="none" w:sz="0" w:space="0" w:color="auto"/>
                <w:bottom w:val="none" w:sz="0" w:space="0" w:color="auto"/>
                <w:right w:val="none" w:sz="0" w:space="0" w:color="auto"/>
              </w:divBdr>
            </w:div>
            <w:div w:id="1672834476">
              <w:marLeft w:val="0"/>
              <w:marRight w:val="0"/>
              <w:marTop w:val="0"/>
              <w:marBottom w:val="0"/>
              <w:divBdr>
                <w:top w:val="none" w:sz="0" w:space="0" w:color="auto"/>
                <w:left w:val="none" w:sz="0" w:space="0" w:color="auto"/>
                <w:bottom w:val="none" w:sz="0" w:space="0" w:color="auto"/>
                <w:right w:val="none" w:sz="0" w:space="0" w:color="auto"/>
              </w:divBdr>
            </w:div>
            <w:div w:id="1679893301">
              <w:marLeft w:val="0"/>
              <w:marRight w:val="0"/>
              <w:marTop w:val="0"/>
              <w:marBottom w:val="0"/>
              <w:divBdr>
                <w:top w:val="none" w:sz="0" w:space="0" w:color="auto"/>
                <w:left w:val="none" w:sz="0" w:space="0" w:color="auto"/>
                <w:bottom w:val="none" w:sz="0" w:space="0" w:color="auto"/>
                <w:right w:val="none" w:sz="0" w:space="0" w:color="auto"/>
              </w:divBdr>
            </w:div>
            <w:div w:id="1698390131">
              <w:marLeft w:val="0"/>
              <w:marRight w:val="0"/>
              <w:marTop w:val="0"/>
              <w:marBottom w:val="0"/>
              <w:divBdr>
                <w:top w:val="none" w:sz="0" w:space="0" w:color="auto"/>
                <w:left w:val="none" w:sz="0" w:space="0" w:color="auto"/>
                <w:bottom w:val="none" w:sz="0" w:space="0" w:color="auto"/>
                <w:right w:val="none" w:sz="0" w:space="0" w:color="auto"/>
              </w:divBdr>
            </w:div>
            <w:div w:id="1700085129">
              <w:marLeft w:val="0"/>
              <w:marRight w:val="0"/>
              <w:marTop w:val="0"/>
              <w:marBottom w:val="0"/>
              <w:divBdr>
                <w:top w:val="none" w:sz="0" w:space="0" w:color="auto"/>
                <w:left w:val="none" w:sz="0" w:space="0" w:color="auto"/>
                <w:bottom w:val="none" w:sz="0" w:space="0" w:color="auto"/>
                <w:right w:val="none" w:sz="0" w:space="0" w:color="auto"/>
              </w:divBdr>
            </w:div>
            <w:div w:id="1721203093">
              <w:marLeft w:val="0"/>
              <w:marRight w:val="0"/>
              <w:marTop w:val="0"/>
              <w:marBottom w:val="0"/>
              <w:divBdr>
                <w:top w:val="none" w:sz="0" w:space="0" w:color="auto"/>
                <w:left w:val="none" w:sz="0" w:space="0" w:color="auto"/>
                <w:bottom w:val="none" w:sz="0" w:space="0" w:color="auto"/>
                <w:right w:val="none" w:sz="0" w:space="0" w:color="auto"/>
              </w:divBdr>
            </w:div>
            <w:div w:id="1758284157">
              <w:marLeft w:val="0"/>
              <w:marRight w:val="0"/>
              <w:marTop w:val="0"/>
              <w:marBottom w:val="0"/>
              <w:divBdr>
                <w:top w:val="none" w:sz="0" w:space="0" w:color="auto"/>
                <w:left w:val="none" w:sz="0" w:space="0" w:color="auto"/>
                <w:bottom w:val="none" w:sz="0" w:space="0" w:color="auto"/>
                <w:right w:val="none" w:sz="0" w:space="0" w:color="auto"/>
              </w:divBdr>
            </w:div>
            <w:div w:id="1759131874">
              <w:marLeft w:val="0"/>
              <w:marRight w:val="0"/>
              <w:marTop w:val="0"/>
              <w:marBottom w:val="0"/>
              <w:divBdr>
                <w:top w:val="none" w:sz="0" w:space="0" w:color="auto"/>
                <w:left w:val="none" w:sz="0" w:space="0" w:color="auto"/>
                <w:bottom w:val="none" w:sz="0" w:space="0" w:color="auto"/>
                <w:right w:val="none" w:sz="0" w:space="0" w:color="auto"/>
              </w:divBdr>
            </w:div>
            <w:div w:id="1771580755">
              <w:marLeft w:val="0"/>
              <w:marRight w:val="0"/>
              <w:marTop w:val="0"/>
              <w:marBottom w:val="0"/>
              <w:divBdr>
                <w:top w:val="none" w:sz="0" w:space="0" w:color="auto"/>
                <w:left w:val="none" w:sz="0" w:space="0" w:color="auto"/>
                <w:bottom w:val="none" w:sz="0" w:space="0" w:color="auto"/>
                <w:right w:val="none" w:sz="0" w:space="0" w:color="auto"/>
              </w:divBdr>
            </w:div>
            <w:div w:id="1783920278">
              <w:marLeft w:val="0"/>
              <w:marRight w:val="0"/>
              <w:marTop w:val="0"/>
              <w:marBottom w:val="0"/>
              <w:divBdr>
                <w:top w:val="none" w:sz="0" w:space="0" w:color="auto"/>
                <w:left w:val="none" w:sz="0" w:space="0" w:color="auto"/>
                <w:bottom w:val="none" w:sz="0" w:space="0" w:color="auto"/>
                <w:right w:val="none" w:sz="0" w:space="0" w:color="auto"/>
              </w:divBdr>
            </w:div>
            <w:div w:id="1789426771">
              <w:marLeft w:val="0"/>
              <w:marRight w:val="0"/>
              <w:marTop w:val="0"/>
              <w:marBottom w:val="0"/>
              <w:divBdr>
                <w:top w:val="none" w:sz="0" w:space="0" w:color="auto"/>
                <w:left w:val="none" w:sz="0" w:space="0" w:color="auto"/>
                <w:bottom w:val="none" w:sz="0" w:space="0" w:color="auto"/>
                <w:right w:val="none" w:sz="0" w:space="0" w:color="auto"/>
              </w:divBdr>
            </w:div>
            <w:div w:id="1794597595">
              <w:marLeft w:val="0"/>
              <w:marRight w:val="0"/>
              <w:marTop w:val="0"/>
              <w:marBottom w:val="0"/>
              <w:divBdr>
                <w:top w:val="none" w:sz="0" w:space="0" w:color="auto"/>
                <w:left w:val="none" w:sz="0" w:space="0" w:color="auto"/>
                <w:bottom w:val="none" w:sz="0" w:space="0" w:color="auto"/>
                <w:right w:val="none" w:sz="0" w:space="0" w:color="auto"/>
              </w:divBdr>
            </w:div>
            <w:div w:id="1804543990">
              <w:marLeft w:val="0"/>
              <w:marRight w:val="0"/>
              <w:marTop w:val="0"/>
              <w:marBottom w:val="0"/>
              <w:divBdr>
                <w:top w:val="none" w:sz="0" w:space="0" w:color="auto"/>
                <w:left w:val="none" w:sz="0" w:space="0" w:color="auto"/>
                <w:bottom w:val="none" w:sz="0" w:space="0" w:color="auto"/>
                <w:right w:val="none" w:sz="0" w:space="0" w:color="auto"/>
              </w:divBdr>
            </w:div>
            <w:div w:id="1815680303">
              <w:marLeft w:val="0"/>
              <w:marRight w:val="0"/>
              <w:marTop w:val="0"/>
              <w:marBottom w:val="0"/>
              <w:divBdr>
                <w:top w:val="none" w:sz="0" w:space="0" w:color="auto"/>
                <w:left w:val="none" w:sz="0" w:space="0" w:color="auto"/>
                <w:bottom w:val="none" w:sz="0" w:space="0" w:color="auto"/>
                <w:right w:val="none" w:sz="0" w:space="0" w:color="auto"/>
              </w:divBdr>
            </w:div>
            <w:div w:id="1845052845">
              <w:marLeft w:val="0"/>
              <w:marRight w:val="0"/>
              <w:marTop w:val="0"/>
              <w:marBottom w:val="0"/>
              <w:divBdr>
                <w:top w:val="none" w:sz="0" w:space="0" w:color="auto"/>
                <w:left w:val="none" w:sz="0" w:space="0" w:color="auto"/>
                <w:bottom w:val="none" w:sz="0" w:space="0" w:color="auto"/>
                <w:right w:val="none" w:sz="0" w:space="0" w:color="auto"/>
              </w:divBdr>
            </w:div>
            <w:div w:id="1845242178">
              <w:marLeft w:val="0"/>
              <w:marRight w:val="0"/>
              <w:marTop w:val="0"/>
              <w:marBottom w:val="0"/>
              <w:divBdr>
                <w:top w:val="none" w:sz="0" w:space="0" w:color="auto"/>
                <w:left w:val="none" w:sz="0" w:space="0" w:color="auto"/>
                <w:bottom w:val="none" w:sz="0" w:space="0" w:color="auto"/>
                <w:right w:val="none" w:sz="0" w:space="0" w:color="auto"/>
              </w:divBdr>
            </w:div>
            <w:div w:id="1845508069">
              <w:marLeft w:val="0"/>
              <w:marRight w:val="0"/>
              <w:marTop w:val="0"/>
              <w:marBottom w:val="0"/>
              <w:divBdr>
                <w:top w:val="none" w:sz="0" w:space="0" w:color="auto"/>
                <w:left w:val="none" w:sz="0" w:space="0" w:color="auto"/>
                <w:bottom w:val="none" w:sz="0" w:space="0" w:color="auto"/>
                <w:right w:val="none" w:sz="0" w:space="0" w:color="auto"/>
              </w:divBdr>
            </w:div>
            <w:div w:id="1849441812">
              <w:marLeft w:val="0"/>
              <w:marRight w:val="0"/>
              <w:marTop w:val="0"/>
              <w:marBottom w:val="0"/>
              <w:divBdr>
                <w:top w:val="none" w:sz="0" w:space="0" w:color="auto"/>
                <w:left w:val="none" w:sz="0" w:space="0" w:color="auto"/>
                <w:bottom w:val="none" w:sz="0" w:space="0" w:color="auto"/>
                <w:right w:val="none" w:sz="0" w:space="0" w:color="auto"/>
              </w:divBdr>
            </w:div>
            <w:div w:id="1850755047">
              <w:marLeft w:val="0"/>
              <w:marRight w:val="0"/>
              <w:marTop w:val="0"/>
              <w:marBottom w:val="0"/>
              <w:divBdr>
                <w:top w:val="none" w:sz="0" w:space="0" w:color="auto"/>
                <w:left w:val="none" w:sz="0" w:space="0" w:color="auto"/>
                <w:bottom w:val="none" w:sz="0" w:space="0" w:color="auto"/>
                <w:right w:val="none" w:sz="0" w:space="0" w:color="auto"/>
              </w:divBdr>
            </w:div>
            <w:div w:id="1864393695">
              <w:marLeft w:val="0"/>
              <w:marRight w:val="0"/>
              <w:marTop w:val="0"/>
              <w:marBottom w:val="0"/>
              <w:divBdr>
                <w:top w:val="none" w:sz="0" w:space="0" w:color="auto"/>
                <w:left w:val="none" w:sz="0" w:space="0" w:color="auto"/>
                <w:bottom w:val="none" w:sz="0" w:space="0" w:color="auto"/>
                <w:right w:val="none" w:sz="0" w:space="0" w:color="auto"/>
              </w:divBdr>
            </w:div>
            <w:div w:id="1875774596">
              <w:marLeft w:val="0"/>
              <w:marRight w:val="0"/>
              <w:marTop w:val="0"/>
              <w:marBottom w:val="0"/>
              <w:divBdr>
                <w:top w:val="none" w:sz="0" w:space="0" w:color="auto"/>
                <w:left w:val="none" w:sz="0" w:space="0" w:color="auto"/>
                <w:bottom w:val="none" w:sz="0" w:space="0" w:color="auto"/>
                <w:right w:val="none" w:sz="0" w:space="0" w:color="auto"/>
              </w:divBdr>
            </w:div>
            <w:div w:id="1906598267">
              <w:marLeft w:val="0"/>
              <w:marRight w:val="0"/>
              <w:marTop w:val="0"/>
              <w:marBottom w:val="0"/>
              <w:divBdr>
                <w:top w:val="none" w:sz="0" w:space="0" w:color="auto"/>
                <w:left w:val="none" w:sz="0" w:space="0" w:color="auto"/>
                <w:bottom w:val="none" w:sz="0" w:space="0" w:color="auto"/>
                <w:right w:val="none" w:sz="0" w:space="0" w:color="auto"/>
              </w:divBdr>
            </w:div>
            <w:div w:id="1949654414">
              <w:marLeft w:val="0"/>
              <w:marRight w:val="0"/>
              <w:marTop w:val="0"/>
              <w:marBottom w:val="0"/>
              <w:divBdr>
                <w:top w:val="none" w:sz="0" w:space="0" w:color="auto"/>
                <w:left w:val="none" w:sz="0" w:space="0" w:color="auto"/>
                <w:bottom w:val="none" w:sz="0" w:space="0" w:color="auto"/>
                <w:right w:val="none" w:sz="0" w:space="0" w:color="auto"/>
              </w:divBdr>
            </w:div>
            <w:div w:id="2012488366">
              <w:marLeft w:val="0"/>
              <w:marRight w:val="0"/>
              <w:marTop w:val="0"/>
              <w:marBottom w:val="0"/>
              <w:divBdr>
                <w:top w:val="none" w:sz="0" w:space="0" w:color="auto"/>
                <w:left w:val="none" w:sz="0" w:space="0" w:color="auto"/>
                <w:bottom w:val="none" w:sz="0" w:space="0" w:color="auto"/>
                <w:right w:val="none" w:sz="0" w:space="0" w:color="auto"/>
              </w:divBdr>
            </w:div>
            <w:div w:id="2032487855">
              <w:marLeft w:val="0"/>
              <w:marRight w:val="0"/>
              <w:marTop w:val="0"/>
              <w:marBottom w:val="0"/>
              <w:divBdr>
                <w:top w:val="none" w:sz="0" w:space="0" w:color="auto"/>
                <w:left w:val="none" w:sz="0" w:space="0" w:color="auto"/>
                <w:bottom w:val="none" w:sz="0" w:space="0" w:color="auto"/>
                <w:right w:val="none" w:sz="0" w:space="0" w:color="auto"/>
              </w:divBdr>
            </w:div>
            <w:div w:id="2045250165">
              <w:marLeft w:val="0"/>
              <w:marRight w:val="0"/>
              <w:marTop w:val="0"/>
              <w:marBottom w:val="0"/>
              <w:divBdr>
                <w:top w:val="none" w:sz="0" w:space="0" w:color="auto"/>
                <w:left w:val="none" w:sz="0" w:space="0" w:color="auto"/>
                <w:bottom w:val="none" w:sz="0" w:space="0" w:color="auto"/>
                <w:right w:val="none" w:sz="0" w:space="0" w:color="auto"/>
              </w:divBdr>
            </w:div>
            <w:div w:id="2050105526">
              <w:marLeft w:val="0"/>
              <w:marRight w:val="0"/>
              <w:marTop w:val="0"/>
              <w:marBottom w:val="0"/>
              <w:divBdr>
                <w:top w:val="none" w:sz="0" w:space="0" w:color="auto"/>
                <w:left w:val="none" w:sz="0" w:space="0" w:color="auto"/>
                <w:bottom w:val="none" w:sz="0" w:space="0" w:color="auto"/>
                <w:right w:val="none" w:sz="0" w:space="0" w:color="auto"/>
              </w:divBdr>
            </w:div>
            <w:div w:id="2062705185">
              <w:marLeft w:val="0"/>
              <w:marRight w:val="0"/>
              <w:marTop w:val="0"/>
              <w:marBottom w:val="0"/>
              <w:divBdr>
                <w:top w:val="none" w:sz="0" w:space="0" w:color="auto"/>
                <w:left w:val="none" w:sz="0" w:space="0" w:color="auto"/>
                <w:bottom w:val="none" w:sz="0" w:space="0" w:color="auto"/>
                <w:right w:val="none" w:sz="0" w:space="0" w:color="auto"/>
              </w:divBdr>
            </w:div>
            <w:div w:id="2066952447">
              <w:marLeft w:val="0"/>
              <w:marRight w:val="0"/>
              <w:marTop w:val="0"/>
              <w:marBottom w:val="0"/>
              <w:divBdr>
                <w:top w:val="none" w:sz="0" w:space="0" w:color="auto"/>
                <w:left w:val="none" w:sz="0" w:space="0" w:color="auto"/>
                <w:bottom w:val="none" w:sz="0" w:space="0" w:color="auto"/>
                <w:right w:val="none" w:sz="0" w:space="0" w:color="auto"/>
              </w:divBdr>
            </w:div>
            <w:div w:id="2105345827">
              <w:marLeft w:val="0"/>
              <w:marRight w:val="0"/>
              <w:marTop w:val="0"/>
              <w:marBottom w:val="0"/>
              <w:divBdr>
                <w:top w:val="none" w:sz="0" w:space="0" w:color="auto"/>
                <w:left w:val="none" w:sz="0" w:space="0" w:color="auto"/>
                <w:bottom w:val="none" w:sz="0" w:space="0" w:color="auto"/>
                <w:right w:val="none" w:sz="0" w:space="0" w:color="auto"/>
              </w:divBdr>
            </w:div>
            <w:div w:id="2110009168">
              <w:marLeft w:val="0"/>
              <w:marRight w:val="0"/>
              <w:marTop w:val="0"/>
              <w:marBottom w:val="0"/>
              <w:divBdr>
                <w:top w:val="none" w:sz="0" w:space="0" w:color="auto"/>
                <w:left w:val="none" w:sz="0" w:space="0" w:color="auto"/>
                <w:bottom w:val="none" w:sz="0" w:space="0" w:color="auto"/>
                <w:right w:val="none" w:sz="0" w:space="0" w:color="auto"/>
              </w:divBdr>
            </w:div>
            <w:div w:id="2111856408">
              <w:marLeft w:val="0"/>
              <w:marRight w:val="0"/>
              <w:marTop w:val="0"/>
              <w:marBottom w:val="0"/>
              <w:divBdr>
                <w:top w:val="none" w:sz="0" w:space="0" w:color="auto"/>
                <w:left w:val="none" w:sz="0" w:space="0" w:color="auto"/>
                <w:bottom w:val="none" w:sz="0" w:space="0" w:color="auto"/>
                <w:right w:val="none" w:sz="0" w:space="0" w:color="auto"/>
              </w:divBdr>
            </w:div>
            <w:div w:id="2111928895">
              <w:marLeft w:val="0"/>
              <w:marRight w:val="0"/>
              <w:marTop w:val="0"/>
              <w:marBottom w:val="0"/>
              <w:divBdr>
                <w:top w:val="none" w:sz="0" w:space="0" w:color="auto"/>
                <w:left w:val="none" w:sz="0" w:space="0" w:color="auto"/>
                <w:bottom w:val="none" w:sz="0" w:space="0" w:color="auto"/>
                <w:right w:val="none" w:sz="0" w:space="0" w:color="auto"/>
              </w:divBdr>
            </w:div>
            <w:div w:id="2116705271">
              <w:marLeft w:val="0"/>
              <w:marRight w:val="0"/>
              <w:marTop w:val="0"/>
              <w:marBottom w:val="0"/>
              <w:divBdr>
                <w:top w:val="none" w:sz="0" w:space="0" w:color="auto"/>
                <w:left w:val="none" w:sz="0" w:space="0" w:color="auto"/>
                <w:bottom w:val="none" w:sz="0" w:space="0" w:color="auto"/>
                <w:right w:val="none" w:sz="0" w:space="0" w:color="auto"/>
              </w:divBdr>
            </w:div>
            <w:div w:id="2121340693">
              <w:marLeft w:val="0"/>
              <w:marRight w:val="0"/>
              <w:marTop w:val="0"/>
              <w:marBottom w:val="0"/>
              <w:divBdr>
                <w:top w:val="none" w:sz="0" w:space="0" w:color="auto"/>
                <w:left w:val="none" w:sz="0" w:space="0" w:color="auto"/>
                <w:bottom w:val="none" w:sz="0" w:space="0" w:color="auto"/>
                <w:right w:val="none" w:sz="0" w:space="0" w:color="auto"/>
              </w:divBdr>
            </w:div>
            <w:div w:id="212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654">
      <w:bodyDiv w:val="1"/>
      <w:marLeft w:val="0"/>
      <w:marRight w:val="0"/>
      <w:marTop w:val="0"/>
      <w:marBottom w:val="0"/>
      <w:divBdr>
        <w:top w:val="none" w:sz="0" w:space="0" w:color="auto"/>
        <w:left w:val="none" w:sz="0" w:space="0" w:color="auto"/>
        <w:bottom w:val="none" w:sz="0" w:space="0" w:color="auto"/>
        <w:right w:val="none" w:sz="0" w:space="0" w:color="auto"/>
      </w:divBdr>
      <w:divsChild>
        <w:div w:id="1017998479">
          <w:marLeft w:val="0"/>
          <w:marRight w:val="0"/>
          <w:marTop w:val="0"/>
          <w:marBottom w:val="0"/>
          <w:divBdr>
            <w:top w:val="none" w:sz="0" w:space="0" w:color="auto"/>
            <w:left w:val="none" w:sz="0" w:space="0" w:color="auto"/>
            <w:bottom w:val="none" w:sz="0" w:space="0" w:color="auto"/>
            <w:right w:val="none" w:sz="0" w:space="0" w:color="auto"/>
          </w:divBdr>
          <w:divsChild>
            <w:div w:id="10575682">
              <w:marLeft w:val="0"/>
              <w:marRight w:val="0"/>
              <w:marTop w:val="0"/>
              <w:marBottom w:val="0"/>
              <w:divBdr>
                <w:top w:val="none" w:sz="0" w:space="0" w:color="auto"/>
                <w:left w:val="none" w:sz="0" w:space="0" w:color="auto"/>
                <w:bottom w:val="none" w:sz="0" w:space="0" w:color="auto"/>
                <w:right w:val="none" w:sz="0" w:space="0" w:color="auto"/>
              </w:divBdr>
            </w:div>
            <w:div w:id="22633398">
              <w:marLeft w:val="0"/>
              <w:marRight w:val="0"/>
              <w:marTop w:val="0"/>
              <w:marBottom w:val="0"/>
              <w:divBdr>
                <w:top w:val="none" w:sz="0" w:space="0" w:color="auto"/>
                <w:left w:val="none" w:sz="0" w:space="0" w:color="auto"/>
                <w:bottom w:val="none" w:sz="0" w:space="0" w:color="auto"/>
                <w:right w:val="none" w:sz="0" w:space="0" w:color="auto"/>
              </w:divBdr>
            </w:div>
            <w:div w:id="46732727">
              <w:marLeft w:val="0"/>
              <w:marRight w:val="0"/>
              <w:marTop w:val="0"/>
              <w:marBottom w:val="0"/>
              <w:divBdr>
                <w:top w:val="none" w:sz="0" w:space="0" w:color="auto"/>
                <w:left w:val="none" w:sz="0" w:space="0" w:color="auto"/>
                <w:bottom w:val="none" w:sz="0" w:space="0" w:color="auto"/>
                <w:right w:val="none" w:sz="0" w:space="0" w:color="auto"/>
              </w:divBdr>
            </w:div>
            <w:div w:id="51077128">
              <w:marLeft w:val="0"/>
              <w:marRight w:val="0"/>
              <w:marTop w:val="0"/>
              <w:marBottom w:val="0"/>
              <w:divBdr>
                <w:top w:val="none" w:sz="0" w:space="0" w:color="auto"/>
                <w:left w:val="none" w:sz="0" w:space="0" w:color="auto"/>
                <w:bottom w:val="none" w:sz="0" w:space="0" w:color="auto"/>
                <w:right w:val="none" w:sz="0" w:space="0" w:color="auto"/>
              </w:divBdr>
            </w:div>
            <w:div w:id="56171939">
              <w:marLeft w:val="0"/>
              <w:marRight w:val="0"/>
              <w:marTop w:val="0"/>
              <w:marBottom w:val="0"/>
              <w:divBdr>
                <w:top w:val="none" w:sz="0" w:space="0" w:color="auto"/>
                <w:left w:val="none" w:sz="0" w:space="0" w:color="auto"/>
                <w:bottom w:val="none" w:sz="0" w:space="0" w:color="auto"/>
                <w:right w:val="none" w:sz="0" w:space="0" w:color="auto"/>
              </w:divBdr>
            </w:div>
            <w:div w:id="58015853">
              <w:marLeft w:val="0"/>
              <w:marRight w:val="0"/>
              <w:marTop w:val="0"/>
              <w:marBottom w:val="0"/>
              <w:divBdr>
                <w:top w:val="none" w:sz="0" w:space="0" w:color="auto"/>
                <w:left w:val="none" w:sz="0" w:space="0" w:color="auto"/>
                <w:bottom w:val="none" w:sz="0" w:space="0" w:color="auto"/>
                <w:right w:val="none" w:sz="0" w:space="0" w:color="auto"/>
              </w:divBdr>
            </w:div>
            <w:div w:id="61608045">
              <w:marLeft w:val="0"/>
              <w:marRight w:val="0"/>
              <w:marTop w:val="0"/>
              <w:marBottom w:val="0"/>
              <w:divBdr>
                <w:top w:val="none" w:sz="0" w:space="0" w:color="auto"/>
                <w:left w:val="none" w:sz="0" w:space="0" w:color="auto"/>
                <w:bottom w:val="none" w:sz="0" w:space="0" w:color="auto"/>
                <w:right w:val="none" w:sz="0" w:space="0" w:color="auto"/>
              </w:divBdr>
            </w:div>
            <w:div w:id="63067644">
              <w:marLeft w:val="0"/>
              <w:marRight w:val="0"/>
              <w:marTop w:val="0"/>
              <w:marBottom w:val="0"/>
              <w:divBdr>
                <w:top w:val="none" w:sz="0" w:space="0" w:color="auto"/>
                <w:left w:val="none" w:sz="0" w:space="0" w:color="auto"/>
                <w:bottom w:val="none" w:sz="0" w:space="0" w:color="auto"/>
                <w:right w:val="none" w:sz="0" w:space="0" w:color="auto"/>
              </w:divBdr>
            </w:div>
            <w:div w:id="68889919">
              <w:marLeft w:val="0"/>
              <w:marRight w:val="0"/>
              <w:marTop w:val="0"/>
              <w:marBottom w:val="0"/>
              <w:divBdr>
                <w:top w:val="none" w:sz="0" w:space="0" w:color="auto"/>
                <w:left w:val="none" w:sz="0" w:space="0" w:color="auto"/>
                <w:bottom w:val="none" w:sz="0" w:space="0" w:color="auto"/>
                <w:right w:val="none" w:sz="0" w:space="0" w:color="auto"/>
              </w:divBdr>
            </w:div>
            <w:div w:id="72900537">
              <w:marLeft w:val="0"/>
              <w:marRight w:val="0"/>
              <w:marTop w:val="0"/>
              <w:marBottom w:val="0"/>
              <w:divBdr>
                <w:top w:val="none" w:sz="0" w:space="0" w:color="auto"/>
                <w:left w:val="none" w:sz="0" w:space="0" w:color="auto"/>
                <w:bottom w:val="none" w:sz="0" w:space="0" w:color="auto"/>
                <w:right w:val="none" w:sz="0" w:space="0" w:color="auto"/>
              </w:divBdr>
            </w:div>
            <w:div w:id="101153917">
              <w:marLeft w:val="0"/>
              <w:marRight w:val="0"/>
              <w:marTop w:val="0"/>
              <w:marBottom w:val="0"/>
              <w:divBdr>
                <w:top w:val="none" w:sz="0" w:space="0" w:color="auto"/>
                <w:left w:val="none" w:sz="0" w:space="0" w:color="auto"/>
                <w:bottom w:val="none" w:sz="0" w:space="0" w:color="auto"/>
                <w:right w:val="none" w:sz="0" w:space="0" w:color="auto"/>
              </w:divBdr>
            </w:div>
            <w:div w:id="123429679">
              <w:marLeft w:val="0"/>
              <w:marRight w:val="0"/>
              <w:marTop w:val="0"/>
              <w:marBottom w:val="0"/>
              <w:divBdr>
                <w:top w:val="none" w:sz="0" w:space="0" w:color="auto"/>
                <w:left w:val="none" w:sz="0" w:space="0" w:color="auto"/>
                <w:bottom w:val="none" w:sz="0" w:space="0" w:color="auto"/>
                <w:right w:val="none" w:sz="0" w:space="0" w:color="auto"/>
              </w:divBdr>
            </w:div>
            <w:div w:id="125975467">
              <w:marLeft w:val="0"/>
              <w:marRight w:val="0"/>
              <w:marTop w:val="0"/>
              <w:marBottom w:val="0"/>
              <w:divBdr>
                <w:top w:val="none" w:sz="0" w:space="0" w:color="auto"/>
                <w:left w:val="none" w:sz="0" w:space="0" w:color="auto"/>
                <w:bottom w:val="none" w:sz="0" w:space="0" w:color="auto"/>
                <w:right w:val="none" w:sz="0" w:space="0" w:color="auto"/>
              </w:divBdr>
            </w:div>
            <w:div w:id="128326396">
              <w:marLeft w:val="0"/>
              <w:marRight w:val="0"/>
              <w:marTop w:val="0"/>
              <w:marBottom w:val="0"/>
              <w:divBdr>
                <w:top w:val="none" w:sz="0" w:space="0" w:color="auto"/>
                <w:left w:val="none" w:sz="0" w:space="0" w:color="auto"/>
                <w:bottom w:val="none" w:sz="0" w:space="0" w:color="auto"/>
                <w:right w:val="none" w:sz="0" w:space="0" w:color="auto"/>
              </w:divBdr>
            </w:div>
            <w:div w:id="129788538">
              <w:marLeft w:val="0"/>
              <w:marRight w:val="0"/>
              <w:marTop w:val="0"/>
              <w:marBottom w:val="0"/>
              <w:divBdr>
                <w:top w:val="none" w:sz="0" w:space="0" w:color="auto"/>
                <w:left w:val="none" w:sz="0" w:space="0" w:color="auto"/>
                <w:bottom w:val="none" w:sz="0" w:space="0" w:color="auto"/>
                <w:right w:val="none" w:sz="0" w:space="0" w:color="auto"/>
              </w:divBdr>
            </w:div>
            <w:div w:id="138310025">
              <w:marLeft w:val="0"/>
              <w:marRight w:val="0"/>
              <w:marTop w:val="0"/>
              <w:marBottom w:val="0"/>
              <w:divBdr>
                <w:top w:val="none" w:sz="0" w:space="0" w:color="auto"/>
                <w:left w:val="none" w:sz="0" w:space="0" w:color="auto"/>
                <w:bottom w:val="none" w:sz="0" w:space="0" w:color="auto"/>
                <w:right w:val="none" w:sz="0" w:space="0" w:color="auto"/>
              </w:divBdr>
            </w:div>
            <w:div w:id="143394278">
              <w:marLeft w:val="0"/>
              <w:marRight w:val="0"/>
              <w:marTop w:val="0"/>
              <w:marBottom w:val="0"/>
              <w:divBdr>
                <w:top w:val="none" w:sz="0" w:space="0" w:color="auto"/>
                <w:left w:val="none" w:sz="0" w:space="0" w:color="auto"/>
                <w:bottom w:val="none" w:sz="0" w:space="0" w:color="auto"/>
                <w:right w:val="none" w:sz="0" w:space="0" w:color="auto"/>
              </w:divBdr>
            </w:div>
            <w:div w:id="154541280">
              <w:marLeft w:val="0"/>
              <w:marRight w:val="0"/>
              <w:marTop w:val="0"/>
              <w:marBottom w:val="0"/>
              <w:divBdr>
                <w:top w:val="none" w:sz="0" w:space="0" w:color="auto"/>
                <w:left w:val="none" w:sz="0" w:space="0" w:color="auto"/>
                <w:bottom w:val="none" w:sz="0" w:space="0" w:color="auto"/>
                <w:right w:val="none" w:sz="0" w:space="0" w:color="auto"/>
              </w:divBdr>
            </w:div>
            <w:div w:id="185096482">
              <w:marLeft w:val="0"/>
              <w:marRight w:val="0"/>
              <w:marTop w:val="0"/>
              <w:marBottom w:val="0"/>
              <w:divBdr>
                <w:top w:val="none" w:sz="0" w:space="0" w:color="auto"/>
                <w:left w:val="none" w:sz="0" w:space="0" w:color="auto"/>
                <w:bottom w:val="none" w:sz="0" w:space="0" w:color="auto"/>
                <w:right w:val="none" w:sz="0" w:space="0" w:color="auto"/>
              </w:divBdr>
            </w:div>
            <w:div w:id="189727772">
              <w:marLeft w:val="0"/>
              <w:marRight w:val="0"/>
              <w:marTop w:val="0"/>
              <w:marBottom w:val="0"/>
              <w:divBdr>
                <w:top w:val="none" w:sz="0" w:space="0" w:color="auto"/>
                <w:left w:val="none" w:sz="0" w:space="0" w:color="auto"/>
                <w:bottom w:val="none" w:sz="0" w:space="0" w:color="auto"/>
                <w:right w:val="none" w:sz="0" w:space="0" w:color="auto"/>
              </w:divBdr>
            </w:div>
            <w:div w:id="206528050">
              <w:marLeft w:val="0"/>
              <w:marRight w:val="0"/>
              <w:marTop w:val="0"/>
              <w:marBottom w:val="0"/>
              <w:divBdr>
                <w:top w:val="none" w:sz="0" w:space="0" w:color="auto"/>
                <w:left w:val="none" w:sz="0" w:space="0" w:color="auto"/>
                <w:bottom w:val="none" w:sz="0" w:space="0" w:color="auto"/>
                <w:right w:val="none" w:sz="0" w:space="0" w:color="auto"/>
              </w:divBdr>
            </w:div>
            <w:div w:id="213085857">
              <w:marLeft w:val="0"/>
              <w:marRight w:val="0"/>
              <w:marTop w:val="0"/>
              <w:marBottom w:val="0"/>
              <w:divBdr>
                <w:top w:val="none" w:sz="0" w:space="0" w:color="auto"/>
                <w:left w:val="none" w:sz="0" w:space="0" w:color="auto"/>
                <w:bottom w:val="none" w:sz="0" w:space="0" w:color="auto"/>
                <w:right w:val="none" w:sz="0" w:space="0" w:color="auto"/>
              </w:divBdr>
            </w:div>
            <w:div w:id="218633424">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33665052">
              <w:marLeft w:val="0"/>
              <w:marRight w:val="0"/>
              <w:marTop w:val="0"/>
              <w:marBottom w:val="0"/>
              <w:divBdr>
                <w:top w:val="none" w:sz="0" w:space="0" w:color="auto"/>
                <w:left w:val="none" w:sz="0" w:space="0" w:color="auto"/>
                <w:bottom w:val="none" w:sz="0" w:space="0" w:color="auto"/>
                <w:right w:val="none" w:sz="0" w:space="0" w:color="auto"/>
              </w:divBdr>
            </w:div>
            <w:div w:id="235828064">
              <w:marLeft w:val="0"/>
              <w:marRight w:val="0"/>
              <w:marTop w:val="0"/>
              <w:marBottom w:val="0"/>
              <w:divBdr>
                <w:top w:val="none" w:sz="0" w:space="0" w:color="auto"/>
                <w:left w:val="none" w:sz="0" w:space="0" w:color="auto"/>
                <w:bottom w:val="none" w:sz="0" w:space="0" w:color="auto"/>
                <w:right w:val="none" w:sz="0" w:space="0" w:color="auto"/>
              </w:divBdr>
            </w:div>
            <w:div w:id="236591803">
              <w:marLeft w:val="0"/>
              <w:marRight w:val="0"/>
              <w:marTop w:val="0"/>
              <w:marBottom w:val="0"/>
              <w:divBdr>
                <w:top w:val="none" w:sz="0" w:space="0" w:color="auto"/>
                <w:left w:val="none" w:sz="0" w:space="0" w:color="auto"/>
                <w:bottom w:val="none" w:sz="0" w:space="0" w:color="auto"/>
                <w:right w:val="none" w:sz="0" w:space="0" w:color="auto"/>
              </w:divBdr>
            </w:div>
            <w:div w:id="238560091">
              <w:marLeft w:val="0"/>
              <w:marRight w:val="0"/>
              <w:marTop w:val="0"/>
              <w:marBottom w:val="0"/>
              <w:divBdr>
                <w:top w:val="none" w:sz="0" w:space="0" w:color="auto"/>
                <w:left w:val="none" w:sz="0" w:space="0" w:color="auto"/>
                <w:bottom w:val="none" w:sz="0" w:space="0" w:color="auto"/>
                <w:right w:val="none" w:sz="0" w:space="0" w:color="auto"/>
              </w:divBdr>
            </w:div>
            <w:div w:id="271861733">
              <w:marLeft w:val="0"/>
              <w:marRight w:val="0"/>
              <w:marTop w:val="0"/>
              <w:marBottom w:val="0"/>
              <w:divBdr>
                <w:top w:val="none" w:sz="0" w:space="0" w:color="auto"/>
                <w:left w:val="none" w:sz="0" w:space="0" w:color="auto"/>
                <w:bottom w:val="none" w:sz="0" w:space="0" w:color="auto"/>
                <w:right w:val="none" w:sz="0" w:space="0" w:color="auto"/>
              </w:divBdr>
            </w:div>
            <w:div w:id="273901861">
              <w:marLeft w:val="0"/>
              <w:marRight w:val="0"/>
              <w:marTop w:val="0"/>
              <w:marBottom w:val="0"/>
              <w:divBdr>
                <w:top w:val="none" w:sz="0" w:space="0" w:color="auto"/>
                <w:left w:val="none" w:sz="0" w:space="0" w:color="auto"/>
                <w:bottom w:val="none" w:sz="0" w:space="0" w:color="auto"/>
                <w:right w:val="none" w:sz="0" w:space="0" w:color="auto"/>
              </w:divBdr>
            </w:div>
            <w:div w:id="288707813">
              <w:marLeft w:val="0"/>
              <w:marRight w:val="0"/>
              <w:marTop w:val="0"/>
              <w:marBottom w:val="0"/>
              <w:divBdr>
                <w:top w:val="none" w:sz="0" w:space="0" w:color="auto"/>
                <w:left w:val="none" w:sz="0" w:space="0" w:color="auto"/>
                <w:bottom w:val="none" w:sz="0" w:space="0" w:color="auto"/>
                <w:right w:val="none" w:sz="0" w:space="0" w:color="auto"/>
              </w:divBdr>
            </w:div>
            <w:div w:id="288971075">
              <w:marLeft w:val="0"/>
              <w:marRight w:val="0"/>
              <w:marTop w:val="0"/>
              <w:marBottom w:val="0"/>
              <w:divBdr>
                <w:top w:val="none" w:sz="0" w:space="0" w:color="auto"/>
                <w:left w:val="none" w:sz="0" w:space="0" w:color="auto"/>
                <w:bottom w:val="none" w:sz="0" w:space="0" w:color="auto"/>
                <w:right w:val="none" w:sz="0" w:space="0" w:color="auto"/>
              </w:divBdr>
            </w:div>
            <w:div w:id="289287427">
              <w:marLeft w:val="0"/>
              <w:marRight w:val="0"/>
              <w:marTop w:val="0"/>
              <w:marBottom w:val="0"/>
              <w:divBdr>
                <w:top w:val="none" w:sz="0" w:space="0" w:color="auto"/>
                <w:left w:val="none" w:sz="0" w:space="0" w:color="auto"/>
                <w:bottom w:val="none" w:sz="0" w:space="0" w:color="auto"/>
                <w:right w:val="none" w:sz="0" w:space="0" w:color="auto"/>
              </w:divBdr>
            </w:div>
            <w:div w:id="293218862">
              <w:marLeft w:val="0"/>
              <w:marRight w:val="0"/>
              <w:marTop w:val="0"/>
              <w:marBottom w:val="0"/>
              <w:divBdr>
                <w:top w:val="none" w:sz="0" w:space="0" w:color="auto"/>
                <w:left w:val="none" w:sz="0" w:space="0" w:color="auto"/>
                <w:bottom w:val="none" w:sz="0" w:space="0" w:color="auto"/>
                <w:right w:val="none" w:sz="0" w:space="0" w:color="auto"/>
              </w:divBdr>
            </w:div>
            <w:div w:id="299195646">
              <w:marLeft w:val="0"/>
              <w:marRight w:val="0"/>
              <w:marTop w:val="0"/>
              <w:marBottom w:val="0"/>
              <w:divBdr>
                <w:top w:val="none" w:sz="0" w:space="0" w:color="auto"/>
                <w:left w:val="none" w:sz="0" w:space="0" w:color="auto"/>
                <w:bottom w:val="none" w:sz="0" w:space="0" w:color="auto"/>
                <w:right w:val="none" w:sz="0" w:space="0" w:color="auto"/>
              </w:divBdr>
            </w:div>
            <w:div w:id="303124086">
              <w:marLeft w:val="0"/>
              <w:marRight w:val="0"/>
              <w:marTop w:val="0"/>
              <w:marBottom w:val="0"/>
              <w:divBdr>
                <w:top w:val="none" w:sz="0" w:space="0" w:color="auto"/>
                <w:left w:val="none" w:sz="0" w:space="0" w:color="auto"/>
                <w:bottom w:val="none" w:sz="0" w:space="0" w:color="auto"/>
                <w:right w:val="none" w:sz="0" w:space="0" w:color="auto"/>
              </w:divBdr>
            </w:div>
            <w:div w:id="303243791">
              <w:marLeft w:val="0"/>
              <w:marRight w:val="0"/>
              <w:marTop w:val="0"/>
              <w:marBottom w:val="0"/>
              <w:divBdr>
                <w:top w:val="none" w:sz="0" w:space="0" w:color="auto"/>
                <w:left w:val="none" w:sz="0" w:space="0" w:color="auto"/>
                <w:bottom w:val="none" w:sz="0" w:space="0" w:color="auto"/>
                <w:right w:val="none" w:sz="0" w:space="0" w:color="auto"/>
              </w:divBdr>
            </w:div>
            <w:div w:id="304816198">
              <w:marLeft w:val="0"/>
              <w:marRight w:val="0"/>
              <w:marTop w:val="0"/>
              <w:marBottom w:val="0"/>
              <w:divBdr>
                <w:top w:val="none" w:sz="0" w:space="0" w:color="auto"/>
                <w:left w:val="none" w:sz="0" w:space="0" w:color="auto"/>
                <w:bottom w:val="none" w:sz="0" w:space="0" w:color="auto"/>
                <w:right w:val="none" w:sz="0" w:space="0" w:color="auto"/>
              </w:divBdr>
            </w:div>
            <w:div w:id="309946225">
              <w:marLeft w:val="0"/>
              <w:marRight w:val="0"/>
              <w:marTop w:val="0"/>
              <w:marBottom w:val="0"/>
              <w:divBdr>
                <w:top w:val="none" w:sz="0" w:space="0" w:color="auto"/>
                <w:left w:val="none" w:sz="0" w:space="0" w:color="auto"/>
                <w:bottom w:val="none" w:sz="0" w:space="0" w:color="auto"/>
                <w:right w:val="none" w:sz="0" w:space="0" w:color="auto"/>
              </w:divBdr>
            </w:div>
            <w:div w:id="312608699">
              <w:marLeft w:val="0"/>
              <w:marRight w:val="0"/>
              <w:marTop w:val="0"/>
              <w:marBottom w:val="0"/>
              <w:divBdr>
                <w:top w:val="none" w:sz="0" w:space="0" w:color="auto"/>
                <w:left w:val="none" w:sz="0" w:space="0" w:color="auto"/>
                <w:bottom w:val="none" w:sz="0" w:space="0" w:color="auto"/>
                <w:right w:val="none" w:sz="0" w:space="0" w:color="auto"/>
              </w:divBdr>
            </w:div>
            <w:div w:id="318505048">
              <w:marLeft w:val="0"/>
              <w:marRight w:val="0"/>
              <w:marTop w:val="0"/>
              <w:marBottom w:val="0"/>
              <w:divBdr>
                <w:top w:val="none" w:sz="0" w:space="0" w:color="auto"/>
                <w:left w:val="none" w:sz="0" w:space="0" w:color="auto"/>
                <w:bottom w:val="none" w:sz="0" w:space="0" w:color="auto"/>
                <w:right w:val="none" w:sz="0" w:space="0" w:color="auto"/>
              </w:divBdr>
            </w:div>
            <w:div w:id="319576530">
              <w:marLeft w:val="0"/>
              <w:marRight w:val="0"/>
              <w:marTop w:val="0"/>
              <w:marBottom w:val="0"/>
              <w:divBdr>
                <w:top w:val="none" w:sz="0" w:space="0" w:color="auto"/>
                <w:left w:val="none" w:sz="0" w:space="0" w:color="auto"/>
                <w:bottom w:val="none" w:sz="0" w:space="0" w:color="auto"/>
                <w:right w:val="none" w:sz="0" w:space="0" w:color="auto"/>
              </w:divBdr>
            </w:div>
            <w:div w:id="320698763">
              <w:marLeft w:val="0"/>
              <w:marRight w:val="0"/>
              <w:marTop w:val="0"/>
              <w:marBottom w:val="0"/>
              <w:divBdr>
                <w:top w:val="none" w:sz="0" w:space="0" w:color="auto"/>
                <w:left w:val="none" w:sz="0" w:space="0" w:color="auto"/>
                <w:bottom w:val="none" w:sz="0" w:space="0" w:color="auto"/>
                <w:right w:val="none" w:sz="0" w:space="0" w:color="auto"/>
              </w:divBdr>
            </w:div>
            <w:div w:id="334963443">
              <w:marLeft w:val="0"/>
              <w:marRight w:val="0"/>
              <w:marTop w:val="0"/>
              <w:marBottom w:val="0"/>
              <w:divBdr>
                <w:top w:val="none" w:sz="0" w:space="0" w:color="auto"/>
                <w:left w:val="none" w:sz="0" w:space="0" w:color="auto"/>
                <w:bottom w:val="none" w:sz="0" w:space="0" w:color="auto"/>
                <w:right w:val="none" w:sz="0" w:space="0" w:color="auto"/>
              </w:divBdr>
            </w:div>
            <w:div w:id="345790748">
              <w:marLeft w:val="0"/>
              <w:marRight w:val="0"/>
              <w:marTop w:val="0"/>
              <w:marBottom w:val="0"/>
              <w:divBdr>
                <w:top w:val="none" w:sz="0" w:space="0" w:color="auto"/>
                <w:left w:val="none" w:sz="0" w:space="0" w:color="auto"/>
                <w:bottom w:val="none" w:sz="0" w:space="0" w:color="auto"/>
                <w:right w:val="none" w:sz="0" w:space="0" w:color="auto"/>
              </w:divBdr>
            </w:div>
            <w:div w:id="354384198">
              <w:marLeft w:val="0"/>
              <w:marRight w:val="0"/>
              <w:marTop w:val="0"/>
              <w:marBottom w:val="0"/>
              <w:divBdr>
                <w:top w:val="none" w:sz="0" w:space="0" w:color="auto"/>
                <w:left w:val="none" w:sz="0" w:space="0" w:color="auto"/>
                <w:bottom w:val="none" w:sz="0" w:space="0" w:color="auto"/>
                <w:right w:val="none" w:sz="0" w:space="0" w:color="auto"/>
              </w:divBdr>
            </w:div>
            <w:div w:id="355934233">
              <w:marLeft w:val="0"/>
              <w:marRight w:val="0"/>
              <w:marTop w:val="0"/>
              <w:marBottom w:val="0"/>
              <w:divBdr>
                <w:top w:val="none" w:sz="0" w:space="0" w:color="auto"/>
                <w:left w:val="none" w:sz="0" w:space="0" w:color="auto"/>
                <w:bottom w:val="none" w:sz="0" w:space="0" w:color="auto"/>
                <w:right w:val="none" w:sz="0" w:space="0" w:color="auto"/>
              </w:divBdr>
            </w:div>
            <w:div w:id="366225501">
              <w:marLeft w:val="0"/>
              <w:marRight w:val="0"/>
              <w:marTop w:val="0"/>
              <w:marBottom w:val="0"/>
              <w:divBdr>
                <w:top w:val="none" w:sz="0" w:space="0" w:color="auto"/>
                <w:left w:val="none" w:sz="0" w:space="0" w:color="auto"/>
                <w:bottom w:val="none" w:sz="0" w:space="0" w:color="auto"/>
                <w:right w:val="none" w:sz="0" w:space="0" w:color="auto"/>
              </w:divBdr>
            </w:div>
            <w:div w:id="368916868">
              <w:marLeft w:val="0"/>
              <w:marRight w:val="0"/>
              <w:marTop w:val="0"/>
              <w:marBottom w:val="0"/>
              <w:divBdr>
                <w:top w:val="none" w:sz="0" w:space="0" w:color="auto"/>
                <w:left w:val="none" w:sz="0" w:space="0" w:color="auto"/>
                <w:bottom w:val="none" w:sz="0" w:space="0" w:color="auto"/>
                <w:right w:val="none" w:sz="0" w:space="0" w:color="auto"/>
              </w:divBdr>
            </w:div>
            <w:div w:id="372731100">
              <w:marLeft w:val="0"/>
              <w:marRight w:val="0"/>
              <w:marTop w:val="0"/>
              <w:marBottom w:val="0"/>
              <w:divBdr>
                <w:top w:val="none" w:sz="0" w:space="0" w:color="auto"/>
                <w:left w:val="none" w:sz="0" w:space="0" w:color="auto"/>
                <w:bottom w:val="none" w:sz="0" w:space="0" w:color="auto"/>
                <w:right w:val="none" w:sz="0" w:space="0" w:color="auto"/>
              </w:divBdr>
            </w:div>
            <w:div w:id="380059184">
              <w:marLeft w:val="0"/>
              <w:marRight w:val="0"/>
              <w:marTop w:val="0"/>
              <w:marBottom w:val="0"/>
              <w:divBdr>
                <w:top w:val="none" w:sz="0" w:space="0" w:color="auto"/>
                <w:left w:val="none" w:sz="0" w:space="0" w:color="auto"/>
                <w:bottom w:val="none" w:sz="0" w:space="0" w:color="auto"/>
                <w:right w:val="none" w:sz="0" w:space="0" w:color="auto"/>
              </w:divBdr>
            </w:div>
            <w:div w:id="382293623">
              <w:marLeft w:val="0"/>
              <w:marRight w:val="0"/>
              <w:marTop w:val="0"/>
              <w:marBottom w:val="0"/>
              <w:divBdr>
                <w:top w:val="none" w:sz="0" w:space="0" w:color="auto"/>
                <w:left w:val="none" w:sz="0" w:space="0" w:color="auto"/>
                <w:bottom w:val="none" w:sz="0" w:space="0" w:color="auto"/>
                <w:right w:val="none" w:sz="0" w:space="0" w:color="auto"/>
              </w:divBdr>
            </w:div>
            <w:div w:id="386341932">
              <w:marLeft w:val="0"/>
              <w:marRight w:val="0"/>
              <w:marTop w:val="0"/>
              <w:marBottom w:val="0"/>
              <w:divBdr>
                <w:top w:val="none" w:sz="0" w:space="0" w:color="auto"/>
                <w:left w:val="none" w:sz="0" w:space="0" w:color="auto"/>
                <w:bottom w:val="none" w:sz="0" w:space="0" w:color="auto"/>
                <w:right w:val="none" w:sz="0" w:space="0" w:color="auto"/>
              </w:divBdr>
            </w:div>
            <w:div w:id="387653880">
              <w:marLeft w:val="0"/>
              <w:marRight w:val="0"/>
              <w:marTop w:val="0"/>
              <w:marBottom w:val="0"/>
              <w:divBdr>
                <w:top w:val="none" w:sz="0" w:space="0" w:color="auto"/>
                <w:left w:val="none" w:sz="0" w:space="0" w:color="auto"/>
                <w:bottom w:val="none" w:sz="0" w:space="0" w:color="auto"/>
                <w:right w:val="none" w:sz="0" w:space="0" w:color="auto"/>
              </w:divBdr>
            </w:div>
            <w:div w:id="387997264">
              <w:marLeft w:val="0"/>
              <w:marRight w:val="0"/>
              <w:marTop w:val="0"/>
              <w:marBottom w:val="0"/>
              <w:divBdr>
                <w:top w:val="none" w:sz="0" w:space="0" w:color="auto"/>
                <w:left w:val="none" w:sz="0" w:space="0" w:color="auto"/>
                <w:bottom w:val="none" w:sz="0" w:space="0" w:color="auto"/>
                <w:right w:val="none" w:sz="0" w:space="0" w:color="auto"/>
              </w:divBdr>
            </w:div>
            <w:div w:id="388647405">
              <w:marLeft w:val="0"/>
              <w:marRight w:val="0"/>
              <w:marTop w:val="0"/>
              <w:marBottom w:val="0"/>
              <w:divBdr>
                <w:top w:val="none" w:sz="0" w:space="0" w:color="auto"/>
                <w:left w:val="none" w:sz="0" w:space="0" w:color="auto"/>
                <w:bottom w:val="none" w:sz="0" w:space="0" w:color="auto"/>
                <w:right w:val="none" w:sz="0" w:space="0" w:color="auto"/>
              </w:divBdr>
            </w:div>
            <w:div w:id="403257168">
              <w:marLeft w:val="0"/>
              <w:marRight w:val="0"/>
              <w:marTop w:val="0"/>
              <w:marBottom w:val="0"/>
              <w:divBdr>
                <w:top w:val="none" w:sz="0" w:space="0" w:color="auto"/>
                <w:left w:val="none" w:sz="0" w:space="0" w:color="auto"/>
                <w:bottom w:val="none" w:sz="0" w:space="0" w:color="auto"/>
                <w:right w:val="none" w:sz="0" w:space="0" w:color="auto"/>
              </w:divBdr>
            </w:div>
            <w:div w:id="418794575">
              <w:marLeft w:val="0"/>
              <w:marRight w:val="0"/>
              <w:marTop w:val="0"/>
              <w:marBottom w:val="0"/>
              <w:divBdr>
                <w:top w:val="none" w:sz="0" w:space="0" w:color="auto"/>
                <w:left w:val="none" w:sz="0" w:space="0" w:color="auto"/>
                <w:bottom w:val="none" w:sz="0" w:space="0" w:color="auto"/>
                <w:right w:val="none" w:sz="0" w:space="0" w:color="auto"/>
              </w:divBdr>
            </w:div>
            <w:div w:id="420757825">
              <w:marLeft w:val="0"/>
              <w:marRight w:val="0"/>
              <w:marTop w:val="0"/>
              <w:marBottom w:val="0"/>
              <w:divBdr>
                <w:top w:val="none" w:sz="0" w:space="0" w:color="auto"/>
                <w:left w:val="none" w:sz="0" w:space="0" w:color="auto"/>
                <w:bottom w:val="none" w:sz="0" w:space="0" w:color="auto"/>
                <w:right w:val="none" w:sz="0" w:space="0" w:color="auto"/>
              </w:divBdr>
            </w:div>
            <w:div w:id="420880880">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426774092">
              <w:marLeft w:val="0"/>
              <w:marRight w:val="0"/>
              <w:marTop w:val="0"/>
              <w:marBottom w:val="0"/>
              <w:divBdr>
                <w:top w:val="none" w:sz="0" w:space="0" w:color="auto"/>
                <w:left w:val="none" w:sz="0" w:space="0" w:color="auto"/>
                <w:bottom w:val="none" w:sz="0" w:space="0" w:color="auto"/>
                <w:right w:val="none" w:sz="0" w:space="0" w:color="auto"/>
              </w:divBdr>
            </w:div>
            <w:div w:id="445002196">
              <w:marLeft w:val="0"/>
              <w:marRight w:val="0"/>
              <w:marTop w:val="0"/>
              <w:marBottom w:val="0"/>
              <w:divBdr>
                <w:top w:val="none" w:sz="0" w:space="0" w:color="auto"/>
                <w:left w:val="none" w:sz="0" w:space="0" w:color="auto"/>
                <w:bottom w:val="none" w:sz="0" w:space="0" w:color="auto"/>
                <w:right w:val="none" w:sz="0" w:space="0" w:color="auto"/>
              </w:divBdr>
            </w:div>
            <w:div w:id="446240410">
              <w:marLeft w:val="0"/>
              <w:marRight w:val="0"/>
              <w:marTop w:val="0"/>
              <w:marBottom w:val="0"/>
              <w:divBdr>
                <w:top w:val="none" w:sz="0" w:space="0" w:color="auto"/>
                <w:left w:val="none" w:sz="0" w:space="0" w:color="auto"/>
                <w:bottom w:val="none" w:sz="0" w:space="0" w:color="auto"/>
                <w:right w:val="none" w:sz="0" w:space="0" w:color="auto"/>
              </w:divBdr>
            </w:div>
            <w:div w:id="460879592">
              <w:marLeft w:val="0"/>
              <w:marRight w:val="0"/>
              <w:marTop w:val="0"/>
              <w:marBottom w:val="0"/>
              <w:divBdr>
                <w:top w:val="none" w:sz="0" w:space="0" w:color="auto"/>
                <w:left w:val="none" w:sz="0" w:space="0" w:color="auto"/>
                <w:bottom w:val="none" w:sz="0" w:space="0" w:color="auto"/>
                <w:right w:val="none" w:sz="0" w:space="0" w:color="auto"/>
              </w:divBdr>
            </w:div>
            <w:div w:id="466358240">
              <w:marLeft w:val="0"/>
              <w:marRight w:val="0"/>
              <w:marTop w:val="0"/>
              <w:marBottom w:val="0"/>
              <w:divBdr>
                <w:top w:val="none" w:sz="0" w:space="0" w:color="auto"/>
                <w:left w:val="none" w:sz="0" w:space="0" w:color="auto"/>
                <w:bottom w:val="none" w:sz="0" w:space="0" w:color="auto"/>
                <w:right w:val="none" w:sz="0" w:space="0" w:color="auto"/>
              </w:divBdr>
            </w:div>
            <w:div w:id="510335932">
              <w:marLeft w:val="0"/>
              <w:marRight w:val="0"/>
              <w:marTop w:val="0"/>
              <w:marBottom w:val="0"/>
              <w:divBdr>
                <w:top w:val="none" w:sz="0" w:space="0" w:color="auto"/>
                <w:left w:val="none" w:sz="0" w:space="0" w:color="auto"/>
                <w:bottom w:val="none" w:sz="0" w:space="0" w:color="auto"/>
                <w:right w:val="none" w:sz="0" w:space="0" w:color="auto"/>
              </w:divBdr>
            </w:div>
            <w:div w:id="533881251">
              <w:marLeft w:val="0"/>
              <w:marRight w:val="0"/>
              <w:marTop w:val="0"/>
              <w:marBottom w:val="0"/>
              <w:divBdr>
                <w:top w:val="none" w:sz="0" w:space="0" w:color="auto"/>
                <w:left w:val="none" w:sz="0" w:space="0" w:color="auto"/>
                <w:bottom w:val="none" w:sz="0" w:space="0" w:color="auto"/>
                <w:right w:val="none" w:sz="0" w:space="0" w:color="auto"/>
              </w:divBdr>
            </w:div>
            <w:div w:id="552430339">
              <w:marLeft w:val="0"/>
              <w:marRight w:val="0"/>
              <w:marTop w:val="0"/>
              <w:marBottom w:val="0"/>
              <w:divBdr>
                <w:top w:val="none" w:sz="0" w:space="0" w:color="auto"/>
                <w:left w:val="none" w:sz="0" w:space="0" w:color="auto"/>
                <w:bottom w:val="none" w:sz="0" w:space="0" w:color="auto"/>
                <w:right w:val="none" w:sz="0" w:space="0" w:color="auto"/>
              </w:divBdr>
            </w:div>
            <w:div w:id="554390896">
              <w:marLeft w:val="0"/>
              <w:marRight w:val="0"/>
              <w:marTop w:val="0"/>
              <w:marBottom w:val="0"/>
              <w:divBdr>
                <w:top w:val="none" w:sz="0" w:space="0" w:color="auto"/>
                <w:left w:val="none" w:sz="0" w:space="0" w:color="auto"/>
                <w:bottom w:val="none" w:sz="0" w:space="0" w:color="auto"/>
                <w:right w:val="none" w:sz="0" w:space="0" w:color="auto"/>
              </w:divBdr>
            </w:div>
            <w:div w:id="566500793">
              <w:marLeft w:val="0"/>
              <w:marRight w:val="0"/>
              <w:marTop w:val="0"/>
              <w:marBottom w:val="0"/>
              <w:divBdr>
                <w:top w:val="none" w:sz="0" w:space="0" w:color="auto"/>
                <w:left w:val="none" w:sz="0" w:space="0" w:color="auto"/>
                <w:bottom w:val="none" w:sz="0" w:space="0" w:color="auto"/>
                <w:right w:val="none" w:sz="0" w:space="0" w:color="auto"/>
              </w:divBdr>
            </w:div>
            <w:div w:id="579096422">
              <w:marLeft w:val="0"/>
              <w:marRight w:val="0"/>
              <w:marTop w:val="0"/>
              <w:marBottom w:val="0"/>
              <w:divBdr>
                <w:top w:val="none" w:sz="0" w:space="0" w:color="auto"/>
                <w:left w:val="none" w:sz="0" w:space="0" w:color="auto"/>
                <w:bottom w:val="none" w:sz="0" w:space="0" w:color="auto"/>
                <w:right w:val="none" w:sz="0" w:space="0" w:color="auto"/>
              </w:divBdr>
            </w:div>
            <w:div w:id="616915680">
              <w:marLeft w:val="0"/>
              <w:marRight w:val="0"/>
              <w:marTop w:val="0"/>
              <w:marBottom w:val="0"/>
              <w:divBdr>
                <w:top w:val="none" w:sz="0" w:space="0" w:color="auto"/>
                <w:left w:val="none" w:sz="0" w:space="0" w:color="auto"/>
                <w:bottom w:val="none" w:sz="0" w:space="0" w:color="auto"/>
                <w:right w:val="none" w:sz="0" w:space="0" w:color="auto"/>
              </w:divBdr>
            </w:div>
            <w:div w:id="618142391">
              <w:marLeft w:val="0"/>
              <w:marRight w:val="0"/>
              <w:marTop w:val="0"/>
              <w:marBottom w:val="0"/>
              <w:divBdr>
                <w:top w:val="none" w:sz="0" w:space="0" w:color="auto"/>
                <w:left w:val="none" w:sz="0" w:space="0" w:color="auto"/>
                <w:bottom w:val="none" w:sz="0" w:space="0" w:color="auto"/>
                <w:right w:val="none" w:sz="0" w:space="0" w:color="auto"/>
              </w:divBdr>
            </w:div>
            <w:div w:id="618220096">
              <w:marLeft w:val="0"/>
              <w:marRight w:val="0"/>
              <w:marTop w:val="0"/>
              <w:marBottom w:val="0"/>
              <w:divBdr>
                <w:top w:val="none" w:sz="0" w:space="0" w:color="auto"/>
                <w:left w:val="none" w:sz="0" w:space="0" w:color="auto"/>
                <w:bottom w:val="none" w:sz="0" w:space="0" w:color="auto"/>
                <w:right w:val="none" w:sz="0" w:space="0" w:color="auto"/>
              </w:divBdr>
            </w:div>
            <w:div w:id="618756400">
              <w:marLeft w:val="0"/>
              <w:marRight w:val="0"/>
              <w:marTop w:val="0"/>
              <w:marBottom w:val="0"/>
              <w:divBdr>
                <w:top w:val="none" w:sz="0" w:space="0" w:color="auto"/>
                <w:left w:val="none" w:sz="0" w:space="0" w:color="auto"/>
                <w:bottom w:val="none" w:sz="0" w:space="0" w:color="auto"/>
                <w:right w:val="none" w:sz="0" w:space="0" w:color="auto"/>
              </w:divBdr>
            </w:div>
            <w:div w:id="619603790">
              <w:marLeft w:val="0"/>
              <w:marRight w:val="0"/>
              <w:marTop w:val="0"/>
              <w:marBottom w:val="0"/>
              <w:divBdr>
                <w:top w:val="none" w:sz="0" w:space="0" w:color="auto"/>
                <w:left w:val="none" w:sz="0" w:space="0" w:color="auto"/>
                <w:bottom w:val="none" w:sz="0" w:space="0" w:color="auto"/>
                <w:right w:val="none" w:sz="0" w:space="0" w:color="auto"/>
              </w:divBdr>
            </w:div>
            <w:div w:id="641884849">
              <w:marLeft w:val="0"/>
              <w:marRight w:val="0"/>
              <w:marTop w:val="0"/>
              <w:marBottom w:val="0"/>
              <w:divBdr>
                <w:top w:val="none" w:sz="0" w:space="0" w:color="auto"/>
                <w:left w:val="none" w:sz="0" w:space="0" w:color="auto"/>
                <w:bottom w:val="none" w:sz="0" w:space="0" w:color="auto"/>
                <w:right w:val="none" w:sz="0" w:space="0" w:color="auto"/>
              </w:divBdr>
            </w:div>
            <w:div w:id="670186450">
              <w:marLeft w:val="0"/>
              <w:marRight w:val="0"/>
              <w:marTop w:val="0"/>
              <w:marBottom w:val="0"/>
              <w:divBdr>
                <w:top w:val="none" w:sz="0" w:space="0" w:color="auto"/>
                <w:left w:val="none" w:sz="0" w:space="0" w:color="auto"/>
                <w:bottom w:val="none" w:sz="0" w:space="0" w:color="auto"/>
                <w:right w:val="none" w:sz="0" w:space="0" w:color="auto"/>
              </w:divBdr>
            </w:div>
            <w:div w:id="687414956">
              <w:marLeft w:val="0"/>
              <w:marRight w:val="0"/>
              <w:marTop w:val="0"/>
              <w:marBottom w:val="0"/>
              <w:divBdr>
                <w:top w:val="none" w:sz="0" w:space="0" w:color="auto"/>
                <w:left w:val="none" w:sz="0" w:space="0" w:color="auto"/>
                <w:bottom w:val="none" w:sz="0" w:space="0" w:color="auto"/>
                <w:right w:val="none" w:sz="0" w:space="0" w:color="auto"/>
              </w:divBdr>
            </w:div>
            <w:div w:id="688795820">
              <w:marLeft w:val="0"/>
              <w:marRight w:val="0"/>
              <w:marTop w:val="0"/>
              <w:marBottom w:val="0"/>
              <w:divBdr>
                <w:top w:val="none" w:sz="0" w:space="0" w:color="auto"/>
                <w:left w:val="none" w:sz="0" w:space="0" w:color="auto"/>
                <w:bottom w:val="none" w:sz="0" w:space="0" w:color="auto"/>
                <w:right w:val="none" w:sz="0" w:space="0" w:color="auto"/>
              </w:divBdr>
            </w:div>
            <w:div w:id="709065137">
              <w:marLeft w:val="0"/>
              <w:marRight w:val="0"/>
              <w:marTop w:val="0"/>
              <w:marBottom w:val="0"/>
              <w:divBdr>
                <w:top w:val="none" w:sz="0" w:space="0" w:color="auto"/>
                <w:left w:val="none" w:sz="0" w:space="0" w:color="auto"/>
                <w:bottom w:val="none" w:sz="0" w:space="0" w:color="auto"/>
                <w:right w:val="none" w:sz="0" w:space="0" w:color="auto"/>
              </w:divBdr>
            </w:div>
            <w:div w:id="712508804">
              <w:marLeft w:val="0"/>
              <w:marRight w:val="0"/>
              <w:marTop w:val="0"/>
              <w:marBottom w:val="0"/>
              <w:divBdr>
                <w:top w:val="none" w:sz="0" w:space="0" w:color="auto"/>
                <w:left w:val="none" w:sz="0" w:space="0" w:color="auto"/>
                <w:bottom w:val="none" w:sz="0" w:space="0" w:color="auto"/>
                <w:right w:val="none" w:sz="0" w:space="0" w:color="auto"/>
              </w:divBdr>
            </w:div>
            <w:div w:id="718941173">
              <w:marLeft w:val="0"/>
              <w:marRight w:val="0"/>
              <w:marTop w:val="0"/>
              <w:marBottom w:val="0"/>
              <w:divBdr>
                <w:top w:val="none" w:sz="0" w:space="0" w:color="auto"/>
                <w:left w:val="none" w:sz="0" w:space="0" w:color="auto"/>
                <w:bottom w:val="none" w:sz="0" w:space="0" w:color="auto"/>
                <w:right w:val="none" w:sz="0" w:space="0" w:color="auto"/>
              </w:divBdr>
            </w:div>
            <w:div w:id="727218446">
              <w:marLeft w:val="0"/>
              <w:marRight w:val="0"/>
              <w:marTop w:val="0"/>
              <w:marBottom w:val="0"/>
              <w:divBdr>
                <w:top w:val="none" w:sz="0" w:space="0" w:color="auto"/>
                <w:left w:val="none" w:sz="0" w:space="0" w:color="auto"/>
                <w:bottom w:val="none" w:sz="0" w:space="0" w:color="auto"/>
                <w:right w:val="none" w:sz="0" w:space="0" w:color="auto"/>
              </w:divBdr>
            </w:div>
            <w:div w:id="729156713">
              <w:marLeft w:val="0"/>
              <w:marRight w:val="0"/>
              <w:marTop w:val="0"/>
              <w:marBottom w:val="0"/>
              <w:divBdr>
                <w:top w:val="none" w:sz="0" w:space="0" w:color="auto"/>
                <w:left w:val="none" w:sz="0" w:space="0" w:color="auto"/>
                <w:bottom w:val="none" w:sz="0" w:space="0" w:color="auto"/>
                <w:right w:val="none" w:sz="0" w:space="0" w:color="auto"/>
              </w:divBdr>
            </w:div>
            <w:div w:id="739714864">
              <w:marLeft w:val="0"/>
              <w:marRight w:val="0"/>
              <w:marTop w:val="0"/>
              <w:marBottom w:val="0"/>
              <w:divBdr>
                <w:top w:val="none" w:sz="0" w:space="0" w:color="auto"/>
                <w:left w:val="none" w:sz="0" w:space="0" w:color="auto"/>
                <w:bottom w:val="none" w:sz="0" w:space="0" w:color="auto"/>
                <w:right w:val="none" w:sz="0" w:space="0" w:color="auto"/>
              </w:divBdr>
            </w:div>
            <w:div w:id="745420580">
              <w:marLeft w:val="0"/>
              <w:marRight w:val="0"/>
              <w:marTop w:val="0"/>
              <w:marBottom w:val="0"/>
              <w:divBdr>
                <w:top w:val="none" w:sz="0" w:space="0" w:color="auto"/>
                <w:left w:val="none" w:sz="0" w:space="0" w:color="auto"/>
                <w:bottom w:val="none" w:sz="0" w:space="0" w:color="auto"/>
                <w:right w:val="none" w:sz="0" w:space="0" w:color="auto"/>
              </w:divBdr>
            </w:div>
            <w:div w:id="746001698">
              <w:marLeft w:val="0"/>
              <w:marRight w:val="0"/>
              <w:marTop w:val="0"/>
              <w:marBottom w:val="0"/>
              <w:divBdr>
                <w:top w:val="none" w:sz="0" w:space="0" w:color="auto"/>
                <w:left w:val="none" w:sz="0" w:space="0" w:color="auto"/>
                <w:bottom w:val="none" w:sz="0" w:space="0" w:color="auto"/>
                <w:right w:val="none" w:sz="0" w:space="0" w:color="auto"/>
              </w:divBdr>
            </w:div>
            <w:div w:id="746659022">
              <w:marLeft w:val="0"/>
              <w:marRight w:val="0"/>
              <w:marTop w:val="0"/>
              <w:marBottom w:val="0"/>
              <w:divBdr>
                <w:top w:val="none" w:sz="0" w:space="0" w:color="auto"/>
                <w:left w:val="none" w:sz="0" w:space="0" w:color="auto"/>
                <w:bottom w:val="none" w:sz="0" w:space="0" w:color="auto"/>
                <w:right w:val="none" w:sz="0" w:space="0" w:color="auto"/>
              </w:divBdr>
            </w:div>
            <w:div w:id="754016311">
              <w:marLeft w:val="0"/>
              <w:marRight w:val="0"/>
              <w:marTop w:val="0"/>
              <w:marBottom w:val="0"/>
              <w:divBdr>
                <w:top w:val="none" w:sz="0" w:space="0" w:color="auto"/>
                <w:left w:val="none" w:sz="0" w:space="0" w:color="auto"/>
                <w:bottom w:val="none" w:sz="0" w:space="0" w:color="auto"/>
                <w:right w:val="none" w:sz="0" w:space="0" w:color="auto"/>
              </w:divBdr>
            </w:div>
            <w:div w:id="771244167">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777062298">
              <w:marLeft w:val="0"/>
              <w:marRight w:val="0"/>
              <w:marTop w:val="0"/>
              <w:marBottom w:val="0"/>
              <w:divBdr>
                <w:top w:val="none" w:sz="0" w:space="0" w:color="auto"/>
                <w:left w:val="none" w:sz="0" w:space="0" w:color="auto"/>
                <w:bottom w:val="none" w:sz="0" w:space="0" w:color="auto"/>
                <w:right w:val="none" w:sz="0" w:space="0" w:color="auto"/>
              </w:divBdr>
            </w:div>
            <w:div w:id="780806592">
              <w:marLeft w:val="0"/>
              <w:marRight w:val="0"/>
              <w:marTop w:val="0"/>
              <w:marBottom w:val="0"/>
              <w:divBdr>
                <w:top w:val="none" w:sz="0" w:space="0" w:color="auto"/>
                <w:left w:val="none" w:sz="0" w:space="0" w:color="auto"/>
                <w:bottom w:val="none" w:sz="0" w:space="0" w:color="auto"/>
                <w:right w:val="none" w:sz="0" w:space="0" w:color="auto"/>
              </w:divBdr>
            </w:div>
            <w:div w:id="786780946">
              <w:marLeft w:val="0"/>
              <w:marRight w:val="0"/>
              <w:marTop w:val="0"/>
              <w:marBottom w:val="0"/>
              <w:divBdr>
                <w:top w:val="none" w:sz="0" w:space="0" w:color="auto"/>
                <w:left w:val="none" w:sz="0" w:space="0" w:color="auto"/>
                <w:bottom w:val="none" w:sz="0" w:space="0" w:color="auto"/>
                <w:right w:val="none" w:sz="0" w:space="0" w:color="auto"/>
              </w:divBdr>
            </w:div>
            <w:div w:id="800807581">
              <w:marLeft w:val="0"/>
              <w:marRight w:val="0"/>
              <w:marTop w:val="0"/>
              <w:marBottom w:val="0"/>
              <w:divBdr>
                <w:top w:val="none" w:sz="0" w:space="0" w:color="auto"/>
                <w:left w:val="none" w:sz="0" w:space="0" w:color="auto"/>
                <w:bottom w:val="none" w:sz="0" w:space="0" w:color="auto"/>
                <w:right w:val="none" w:sz="0" w:space="0" w:color="auto"/>
              </w:divBdr>
            </w:div>
            <w:div w:id="810562372">
              <w:marLeft w:val="0"/>
              <w:marRight w:val="0"/>
              <w:marTop w:val="0"/>
              <w:marBottom w:val="0"/>
              <w:divBdr>
                <w:top w:val="none" w:sz="0" w:space="0" w:color="auto"/>
                <w:left w:val="none" w:sz="0" w:space="0" w:color="auto"/>
                <w:bottom w:val="none" w:sz="0" w:space="0" w:color="auto"/>
                <w:right w:val="none" w:sz="0" w:space="0" w:color="auto"/>
              </w:divBdr>
            </w:div>
            <w:div w:id="828978077">
              <w:marLeft w:val="0"/>
              <w:marRight w:val="0"/>
              <w:marTop w:val="0"/>
              <w:marBottom w:val="0"/>
              <w:divBdr>
                <w:top w:val="none" w:sz="0" w:space="0" w:color="auto"/>
                <w:left w:val="none" w:sz="0" w:space="0" w:color="auto"/>
                <w:bottom w:val="none" w:sz="0" w:space="0" w:color="auto"/>
                <w:right w:val="none" w:sz="0" w:space="0" w:color="auto"/>
              </w:divBdr>
            </w:div>
            <w:div w:id="838158537">
              <w:marLeft w:val="0"/>
              <w:marRight w:val="0"/>
              <w:marTop w:val="0"/>
              <w:marBottom w:val="0"/>
              <w:divBdr>
                <w:top w:val="none" w:sz="0" w:space="0" w:color="auto"/>
                <w:left w:val="none" w:sz="0" w:space="0" w:color="auto"/>
                <w:bottom w:val="none" w:sz="0" w:space="0" w:color="auto"/>
                <w:right w:val="none" w:sz="0" w:space="0" w:color="auto"/>
              </w:divBdr>
            </w:div>
            <w:div w:id="842936955">
              <w:marLeft w:val="0"/>
              <w:marRight w:val="0"/>
              <w:marTop w:val="0"/>
              <w:marBottom w:val="0"/>
              <w:divBdr>
                <w:top w:val="none" w:sz="0" w:space="0" w:color="auto"/>
                <w:left w:val="none" w:sz="0" w:space="0" w:color="auto"/>
                <w:bottom w:val="none" w:sz="0" w:space="0" w:color="auto"/>
                <w:right w:val="none" w:sz="0" w:space="0" w:color="auto"/>
              </w:divBdr>
            </w:div>
            <w:div w:id="867109263">
              <w:marLeft w:val="0"/>
              <w:marRight w:val="0"/>
              <w:marTop w:val="0"/>
              <w:marBottom w:val="0"/>
              <w:divBdr>
                <w:top w:val="none" w:sz="0" w:space="0" w:color="auto"/>
                <w:left w:val="none" w:sz="0" w:space="0" w:color="auto"/>
                <w:bottom w:val="none" w:sz="0" w:space="0" w:color="auto"/>
                <w:right w:val="none" w:sz="0" w:space="0" w:color="auto"/>
              </w:divBdr>
            </w:div>
            <w:div w:id="877934827">
              <w:marLeft w:val="0"/>
              <w:marRight w:val="0"/>
              <w:marTop w:val="0"/>
              <w:marBottom w:val="0"/>
              <w:divBdr>
                <w:top w:val="none" w:sz="0" w:space="0" w:color="auto"/>
                <w:left w:val="none" w:sz="0" w:space="0" w:color="auto"/>
                <w:bottom w:val="none" w:sz="0" w:space="0" w:color="auto"/>
                <w:right w:val="none" w:sz="0" w:space="0" w:color="auto"/>
              </w:divBdr>
            </w:div>
            <w:div w:id="883905337">
              <w:marLeft w:val="0"/>
              <w:marRight w:val="0"/>
              <w:marTop w:val="0"/>
              <w:marBottom w:val="0"/>
              <w:divBdr>
                <w:top w:val="none" w:sz="0" w:space="0" w:color="auto"/>
                <w:left w:val="none" w:sz="0" w:space="0" w:color="auto"/>
                <w:bottom w:val="none" w:sz="0" w:space="0" w:color="auto"/>
                <w:right w:val="none" w:sz="0" w:space="0" w:color="auto"/>
              </w:divBdr>
            </w:div>
            <w:div w:id="898127702">
              <w:marLeft w:val="0"/>
              <w:marRight w:val="0"/>
              <w:marTop w:val="0"/>
              <w:marBottom w:val="0"/>
              <w:divBdr>
                <w:top w:val="none" w:sz="0" w:space="0" w:color="auto"/>
                <w:left w:val="none" w:sz="0" w:space="0" w:color="auto"/>
                <w:bottom w:val="none" w:sz="0" w:space="0" w:color="auto"/>
                <w:right w:val="none" w:sz="0" w:space="0" w:color="auto"/>
              </w:divBdr>
            </w:div>
            <w:div w:id="899368322">
              <w:marLeft w:val="0"/>
              <w:marRight w:val="0"/>
              <w:marTop w:val="0"/>
              <w:marBottom w:val="0"/>
              <w:divBdr>
                <w:top w:val="none" w:sz="0" w:space="0" w:color="auto"/>
                <w:left w:val="none" w:sz="0" w:space="0" w:color="auto"/>
                <w:bottom w:val="none" w:sz="0" w:space="0" w:color="auto"/>
                <w:right w:val="none" w:sz="0" w:space="0" w:color="auto"/>
              </w:divBdr>
            </w:div>
            <w:div w:id="927805778">
              <w:marLeft w:val="0"/>
              <w:marRight w:val="0"/>
              <w:marTop w:val="0"/>
              <w:marBottom w:val="0"/>
              <w:divBdr>
                <w:top w:val="none" w:sz="0" w:space="0" w:color="auto"/>
                <w:left w:val="none" w:sz="0" w:space="0" w:color="auto"/>
                <w:bottom w:val="none" w:sz="0" w:space="0" w:color="auto"/>
                <w:right w:val="none" w:sz="0" w:space="0" w:color="auto"/>
              </w:divBdr>
            </w:div>
            <w:div w:id="936526680">
              <w:marLeft w:val="0"/>
              <w:marRight w:val="0"/>
              <w:marTop w:val="0"/>
              <w:marBottom w:val="0"/>
              <w:divBdr>
                <w:top w:val="none" w:sz="0" w:space="0" w:color="auto"/>
                <w:left w:val="none" w:sz="0" w:space="0" w:color="auto"/>
                <w:bottom w:val="none" w:sz="0" w:space="0" w:color="auto"/>
                <w:right w:val="none" w:sz="0" w:space="0" w:color="auto"/>
              </w:divBdr>
            </w:div>
            <w:div w:id="950665967">
              <w:marLeft w:val="0"/>
              <w:marRight w:val="0"/>
              <w:marTop w:val="0"/>
              <w:marBottom w:val="0"/>
              <w:divBdr>
                <w:top w:val="none" w:sz="0" w:space="0" w:color="auto"/>
                <w:left w:val="none" w:sz="0" w:space="0" w:color="auto"/>
                <w:bottom w:val="none" w:sz="0" w:space="0" w:color="auto"/>
                <w:right w:val="none" w:sz="0" w:space="0" w:color="auto"/>
              </w:divBdr>
            </w:div>
            <w:div w:id="952980294">
              <w:marLeft w:val="0"/>
              <w:marRight w:val="0"/>
              <w:marTop w:val="0"/>
              <w:marBottom w:val="0"/>
              <w:divBdr>
                <w:top w:val="none" w:sz="0" w:space="0" w:color="auto"/>
                <w:left w:val="none" w:sz="0" w:space="0" w:color="auto"/>
                <w:bottom w:val="none" w:sz="0" w:space="0" w:color="auto"/>
                <w:right w:val="none" w:sz="0" w:space="0" w:color="auto"/>
              </w:divBdr>
            </w:div>
            <w:div w:id="954293093">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957032456">
              <w:marLeft w:val="0"/>
              <w:marRight w:val="0"/>
              <w:marTop w:val="0"/>
              <w:marBottom w:val="0"/>
              <w:divBdr>
                <w:top w:val="none" w:sz="0" w:space="0" w:color="auto"/>
                <w:left w:val="none" w:sz="0" w:space="0" w:color="auto"/>
                <w:bottom w:val="none" w:sz="0" w:space="0" w:color="auto"/>
                <w:right w:val="none" w:sz="0" w:space="0" w:color="auto"/>
              </w:divBdr>
            </w:div>
            <w:div w:id="978463610">
              <w:marLeft w:val="0"/>
              <w:marRight w:val="0"/>
              <w:marTop w:val="0"/>
              <w:marBottom w:val="0"/>
              <w:divBdr>
                <w:top w:val="none" w:sz="0" w:space="0" w:color="auto"/>
                <w:left w:val="none" w:sz="0" w:space="0" w:color="auto"/>
                <w:bottom w:val="none" w:sz="0" w:space="0" w:color="auto"/>
                <w:right w:val="none" w:sz="0" w:space="0" w:color="auto"/>
              </w:divBdr>
            </w:div>
            <w:div w:id="979991238">
              <w:marLeft w:val="0"/>
              <w:marRight w:val="0"/>
              <w:marTop w:val="0"/>
              <w:marBottom w:val="0"/>
              <w:divBdr>
                <w:top w:val="none" w:sz="0" w:space="0" w:color="auto"/>
                <w:left w:val="none" w:sz="0" w:space="0" w:color="auto"/>
                <w:bottom w:val="none" w:sz="0" w:space="0" w:color="auto"/>
                <w:right w:val="none" w:sz="0" w:space="0" w:color="auto"/>
              </w:divBdr>
            </w:div>
            <w:div w:id="992180728">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1009136597">
              <w:marLeft w:val="0"/>
              <w:marRight w:val="0"/>
              <w:marTop w:val="0"/>
              <w:marBottom w:val="0"/>
              <w:divBdr>
                <w:top w:val="none" w:sz="0" w:space="0" w:color="auto"/>
                <w:left w:val="none" w:sz="0" w:space="0" w:color="auto"/>
                <w:bottom w:val="none" w:sz="0" w:space="0" w:color="auto"/>
                <w:right w:val="none" w:sz="0" w:space="0" w:color="auto"/>
              </w:divBdr>
            </w:div>
            <w:div w:id="1014264094">
              <w:marLeft w:val="0"/>
              <w:marRight w:val="0"/>
              <w:marTop w:val="0"/>
              <w:marBottom w:val="0"/>
              <w:divBdr>
                <w:top w:val="none" w:sz="0" w:space="0" w:color="auto"/>
                <w:left w:val="none" w:sz="0" w:space="0" w:color="auto"/>
                <w:bottom w:val="none" w:sz="0" w:space="0" w:color="auto"/>
                <w:right w:val="none" w:sz="0" w:space="0" w:color="auto"/>
              </w:divBdr>
            </w:div>
            <w:div w:id="1041320017">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0204443">
              <w:marLeft w:val="0"/>
              <w:marRight w:val="0"/>
              <w:marTop w:val="0"/>
              <w:marBottom w:val="0"/>
              <w:divBdr>
                <w:top w:val="none" w:sz="0" w:space="0" w:color="auto"/>
                <w:left w:val="none" w:sz="0" w:space="0" w:color="auto"/>
                <w:bottom w:val="none" w:sz="0" w:space="0" w:color="auto"/>
                <w:right w:val="none" w:sz="0" w:space="0" w:color="auto"/>
              </w:divBdr>
            </w:div>
            <w:div w:id="1060909624">
              <w:marLeft w:val="0"/>
              <w:marRight w:val="0"/>
              <w:marTop w:val="0"/>
              <w:marBottom w:val="0"/>
              <w:divBdr>
                <w:top w:val="none" w:sz="0" w:space="0" w:color="auto"/>
                <w:left w:val="none" w:sz="0" w:space="0" w:color="auto"/>
                <w:bottom w:val="none" w:sz="0" w:space="0" w:color="auto"/>
                <w:right w:val="none" w:sz="0" w:space="0" w:color="auto"/>
              </w:divBdr>
            </w:div>
            <w:div w:id="1061097316">
              <w:marLeft w:val="0"/>
              <w:marRight w:val="0"/>
              <w:marTop w:val="0"/>
              <w:marBottom w:val="0"/>
              <w:divBdr>
                <w:top w:val="none" w:sz="0" w:space="0" w:color="auto"/>
                <w:left w:val="none" w:sz="0" w:space="0" w:color="auto"/>
                <w:bottom w:val="none" w:sz="0" w:space="0" w:color="auto"/>
                <w:right w:val="none" w:sz="0" w:space="0" w:color="auto"/>
              </w:divBdr>
            </w:div>
            <w:div w:id="1063023263">
              <w:marLeft w:val="0"/>
              <w:marRight w:val="0"/>
              <w:marTop w:val="0"/>
              <w:marBottom w:val="0"/>
              <w:divBdr>
                <w:top w:val="none" w:sz="0" w:space="0" w:color="auto"/>
                <w:left w:val="none" w:sz="0" w:space="0" w:color="auto"/>
                <w:bottom w:val="none" w:sz="0" w:space="0" w:color="auto"/>
                <w:right w:val="none" w:sz="0" w:space="0" w:color="auto"/>
              </w:divBdr>
            </w:div>
            <w:div w:id="1066418853">
              <w:marLeft w:val="0"/>
              <w:marRight w:val="0"/>
              <w:marTop w:val="0"/>
              <w:marBottom w:val="0"/>
              <w:divBdr>
                <w:top w:val="none" w:sz="0" w:space="0" w:color="auto"/>
                <w:left w:val="none" w:sz="0" w:space="0" w:color="auto"/>
                <w:bottom w:val="none" w:sz="0" w:space="0" w:color="auto"/>
                <w:right w:val="none" w:sz="0" w:space="0" w:color="auto"/>
              </w:divBdr>
            </w:div>
            <w:div w:id="1075858708">
              <w:marLeft w:val="0"/>
              <w:marRight w:val="0"/>
              <w:marTop w:val="0"/>
              <w:marBottom w:val="0"/>
              <w:divBdr>
                <w:top w:val="none" w:sz="0" w:space="0" w:color="auto"/>
                <w:left w:val="none" w:sz="0" w:space="0" w:color="auto"/>
                <w:bottom w:val="none" w:sz="0" w:space="0" w:color="auto"/>
                <w:right w:val="none" w:sz="0" w:space="0" w:color="auto"/>
              </w:divBdr>
            </w:div>
            <w:div w:id="1079717377">
              <w:marLeft w:val="0"/>
              <w:marRight w:val="0"/>
              <w:marTop w:val="0"/>
              <w:marBottom w:val="0"/>
              <w:divBdr>
                <w:top w:val="none" w:sz="0" w:space="0" w:color="auto"/>
                <w:left w:val="none" w:sz="0" w:space="0" w:color="auto"/>
                <w:bottom w:val="none" w:sz="0" w:space="0" w:color="auto"/>
                <w:right w:val="none" w:sz="0" w:space="0" w:color="auto"/>
              </w:divBdr>
            </w:div>
            <w:div w:id="1080981381">
              <w:marLeft w:val="0"/>
              <w:marRight w:val="0"/>
              <w:marTop w:val="0"/>
              <w:marBottom w:val="0"/>
              <w:divBdr>
                <w:top w:val="none" w:sz="0" w:space="0" w:color="auto"/>
                <w:left w:val="none" w:sz="0" w:space="0" w:color="auto"/>
                <w:bottom w:val="none" w:sz="0" w:space="0" w:color="auto"/>
                <w:right w:val="none" w:sz="0" w:space="0" w:color="auto"/>
              </w:divBdr>
            </w:div>
            <w:div w:id="1095858140">
              <w:marLeft w:val="0"/>
              <w:marRight w:val="0"/>
              <w:marTop w:val="0"/>
              <w:marBottom w:val="0"/>
              <w:divBdr>
                <w:top w:val="none" w:sz="0" w:space="0" w:color="auto"/>
                <w:left w:val="none" w:sz="0" w:space="0" w:color="auto"/>
                <w:bottom w:val="none" w:sz="0" w:space="0" w:color="auto"/>
                <w:right w:val="none" w:sz="0" w:space="0" w:color="auto"/>
              </w:divBdr>
            </w:div>
            <w:div w:id="1098213136">
              <w:marLeft w:val="0"/>
              <w:marRight w:val="0"/>
              <w:marTop w:val="0"/>
              <w:marBottom w:val="0"/>
              <w:divBdr>
                <w:top w:val="none" w:sz="0" w:space="0" w:color="auto"/>
                <w:left w:val="none" w:sz="0" w:space="0" w:color="auto"/>
                <w:bottom w:val="none" w:sz="0" w:space="0" w:color="auto"/>
                <w:right w:val="none" w:sz="0" w:space="0" w:color="auto"/>
              </w:divBdr>
            </w:div>
            <w:div w:id="1107893712">
              <w:marLeft w:val="0"/>
              <w:marRight w:val="0"/>
              <w:marTop w:val="0"/>
              <w:marBottom w:val="0"/>
              <w:divBdr>
                <w:top w:val="none" w:sz="0" w:space="0" w:color="auto"/>
                <w:left w:val="none" w:sz="0" w:space="0" w:color="auto"/>
                <w:bottom w:val="none" w:sz="0" w:space="0" w:color="auto"/>
                <w:right w:val="none" w:sz="0" w:space="0" w:color="auto"/>
              </w:divBdr>
            </w:div>
            <w:div w:id="1113283934">
              <w:marLeft w:val="0"/>
              <w:marRight w:val="0"/>
              <w:marTop w:val="0"/>
              <w:marBottom w:val="0"/>
              <w:divBdr>
                <w:top w:val="none" w:sz="0" w:space="0" w:color="auto"/>
                <w:left w:val="none" w:sz="0" w:space="0" w:color="auto"/>
                <w:bottom w:val="none" w:sz="0" w:space="0" w:color="auto"/>
                <w:right w:val="none" w:sz="0" w:space="0" w:color="auto"/>
              </w:divBdr>
            </w:div>
            <w:div w:id="1122768223">
              <w:marLeft w:val="0"/>
              <w:marRight w:val="0"/>
              <w:marTop w:val="0"/>
              <w:marBottom w:val="0"/>
              <w:divBdr>
                <w:top w:val="none" w:sz="0" w:space="0" w:color="auto"/>
                <w:left w:val="none" w:sz="0" w:space="0" w:color="auto"/>
                <w:bottom w:val="none" w:sz="0" w:space="0" w:color="auto"/>
                <w:right w:val="none" w:sz="0" w:space="0" w:color="auto"/>
              </w:divBdr>
            </w:div>
            <w:div w:id="1135413163">
              <w:marLeft w:val="0"/>
              <w:marRight w:val="0"/>
              <w:marTop w:val="0"/>
              <w:marBottom w:val="0"/>
              <w:divBdr>
                <w:top w:val="none" w:sz="0" w:space="0" w:color="auto"/>
                <w:left w:val="none" w:sz="0" w:space="0" w:color="auto"/>
                <w:bottom w:val="none" w:sz="0" w:space="0" w:color="auto"/>
                <w:right w:val="none" w:sz="0" w:space="0" w:color="auto"/>
              </w:divBdr>
            </w:div>
            <w:div w:id="1137913800">
              <w:marLeft w:val="0"/>
              <w:marRight w:val="0"/>
              <w:marTop w:val="0"/>
              <w:marBottom w:val="0"/>
              <w:divBdr>
                <w:top w:val="none" w:sz="0" w:space="0" w:color="auto"/>
                <w:left w:val="none" w:sz="0" w:space="0" w:color="auto"/>
                <w:bottom w:val="none" w:sz="0" w:space="0" w:color="auto"/>
                <w:right w:val="none" w:sz="0" w:space="0" w:color="auto"/>
              </w:divBdr>
            </w:div>
            <w:div w:id="1151752022">
              <w:marLeft w:val="0"/>
              <w:marRight w:val="0"/>
              <w:marTop w:val="0"/>
              <w:marBottom w:val="0"/>
              <w:divBdr>
                <w:top w:val="none" w:sz="0" w:space="0" w:color="auto"/>
                <w:left w:val="none" w:sz="0" w:space="0" w:color="auto"/>
                <w:bottom w:val="none" w:sz="0" w:space="0" w:color="auto"/>
                <w:right w:val="none" w:sz="0" w:space="0" w:color="auto"/>
              </w:divBdr>
            </w:div>
            <w:div w:id="1172139361">
              <w:marLeft w:val="0"/>
              <w:marRight w:val="0"/>
              <w:marTop w:val="0"/>
              <w:marBottom w:val="0"/>
              <w:divBdr>
                <w:top w:val="none" w:sz="0" w:space="0" w:color="auto"/>
                <w:left w:val="none" w:sz="0" w:space="0" w:color="auto"/>
                <w:bottom w:val="none" w:sz="0" w:space="0" w:color="auto"/>
                <w:right w:val="none" w:sz="0" w:space="0" w:color="auto"/>
              </w:divBdr>
            </w:div>
            <w:div w:id="1173375602">
              <w:marLeft w:val="0"/>
              <w:marRight w:val="0"/>
              <w:marTop w:val="0"/>
              <w:marBottom w:val="0"/>
              <w:divBdr>
                <w:top w:val="none" w:sz="0" w:space="0" w:color="auto"/>
                <w:left w:val="none" w:sz="0" w:space="0" w:color="auto"/>
                <w:bottom w:val="none" w:sz="0" w:space="0" w:color="auto"/>
                <w:right w:val="none" w:sz="0" w:space="0" w:color="auto"/>
              </w:divBdr>
            </w:div>
            <w:div w:id="1177648909">
              <w:marLeft w:val="0"/>
              <w:marRight w:val="0"/>
              <w:marTop w:val="0"/>
              <w:marBottom w:val="0"/>
              <w:divBdr>
                <w:top w:val="none" w:sz="0" w:space="0" w:color="auto"/>
                <w:left w:val="none" w:sz="0" w:space="0" w:color="auto"/>
                <w:bottom w:val="none" w:sz="0" w:space="0" w:color="auto"/>
                <w:right w:val="none" w:sz="0" w:space="0" w:color="auto"/>
              </w:divBdr>
            </w:div>
            <w:div w:id="1185287452">
              <w:marLeft w:val="0"/>
              <w:marRight w:val="0"/>
              <w:marTop w:val="0"/>
              <w:marBottom w:val="0"/>
              <w:divBdr>
                <w:top w:val="none" w:sz="0" w:space="0" w:color="auto"/>
                <w:left w:val="none" w:sz="0" w:space="0" w:color="auto"/>
                <w:bottom w:val="none" w:sz="0" w:space="0" w:color="auto"/>
                <w:right w:val="none" w:sz="0" w:space="0" w:color="auto"/>
              </w:divBdr>
            </w:div>
            <w:div w:id="1186363506">
              <w:marLeft w:val="0"/>
              <w:marRight w:val="0"/>
              <w:marTop w:val="0"/>
              <w:marBottom w:val="0"/>
              <w:divBdr>
                <w:top w:val="none" w:sz="0" w:space="0" w:color="auto"/>
                <w:left w:val="none" w:sz="0" w:space="0" w:color="auto"/>
                <w:bottom w:val="none" w:sz="0" w:space="0" w:color="auto"/>
                <w:right w:val="none" w:sz="0" w:space="0" w:color="auto"/>
              </w:divBdr>
            </w:div>
            <w:div w:id="1188833625">
              <w:marLeft w:val="0"/>
              <w:marRight w:val="0"/>
              <w:marTop w:val="0"/>
              <w:marBottom w:val="0"/>
              <w:divBdr>
                <w:top w:val="none" w:sz="0" w:space="0" w:color="auto"/>
                <w:left w:val="none" w:sz="0" w:space="0" w:color="auto"/>
                <w:bottom w:val="none" w:sz="0" w:space="0" w:color="auto"/>
                <w:right w:val="none" w:sz="0" w:space="0" w:color="auto"/>
              </w:divBdr>
            </w:div>
            <w:div w:id="1196503889">
              <w:marLeft w:val="0"/>
              <w:marRight w:val="0"/>
              <w:marTop w:val="0"/>
              <w:marBottom w:val="0"/>
              <w:divBdr>
                <w:top w:val="none" w:sz="0" w:space="0" w:color="auto"/>
                <w:left w:val="none" w:sz="0" w:space="0" w:color="auto"/>
                <w:bottom w:val="none" w:sz="0" w:space="0" w:color="auto"/>
                <w:right w:val="none" w:sz="0" w:space="0" w:color="auto"/>
              </w:divBdr>
            </w:div>
            <w:div w:id="1210652100">
              <w:marLeft w:val="0"/>
              <w:marRight w:val="0"/>
              <w:marTop w:val="0"/>
              <w:marBottom w:val="0"/>
              <w:divBdr>
                <w:top w:val="none" w:sz="0" w:space="0" w:color="auto"/>
                <w:left w:val="none" w:sz="0" w:space="0" w:color="auto"/>
                <w:bottom w:val="none" w:sz="0" w:space="0" w:color="auto"/>
                <w:right w:val="none" w:sz="0" w:space="0" w:color="auto"/>
              </w:divBdr>
            </w:div>
            <w:div w:id="1212377244">
              <w:marLeft w:val="0"/>
              <w:marRight w:val="0"/>
              <w:marTop w:val="0"/>
              <w:marBottom w:val="0"/>
              <w:divBdr>
                <w:top w:val="none" w:sz="0" w:space="0" w:color="auto"/>
                <w:left w:val="none" w:sz="0" w:space="0" w:color="auto"/>
                <w:bottom w:val="none" w:sz="0" w:space="0" w:color="auto"/>
                <w:right w:val="none" w:sz="0" w:space="0" w:color="auto"/>
              </w:divBdr>
            </w:div>
            <w:div w:id="1219439631">
              <w:marLeft w:val="0"/>
              <w:marRight w:val="0"/>
              <w:marTop w:val="0"/>
              <w:marBottom w:val="0"/>
              <w:divBdr>
                <w:top w:val="none" w:sz="0" w:space="0" w:color="auto"/>
                <w:left w:val="none" w:sz="0" w:space="0" w:color="auto"/>
                <w:bottom w:val="none" w:sz="0" w:space="0" w:color="auto"/>
                <w:right w:val="none" w:sz="0" w:space="0" w:color="auto"/>
              </w:divBdr>
            </w:div>
            <w:div w:id="1226255261">
              <w:marLeft w:val="0"/>
              <w:marRight w:val="0"/>
              <w:marTop w:val="0"/>
              <w:marBottom w:val="0"/>
              <w:divBdr>
                <w:top w:val="none" w:sz="0" w:space="0" w:color="auto"/>
                <w:left w:val="none" w:sz="0" w:space="0" w:color="auto"/>
                <w:bottom w:val="none" w:sz="0" w:space="0" w:color="auto"/>
                <w:right w:val="none" w:sz="0" w:space="0" w:color="auto"/>
              </w:divBdr>
            </w:div>
            <w:div w:id="1229027754">
              <w:marLeft w:val="0"/>
              <w:marRight w:val="0"/>
              <w:marTop w:val="0"/>
              <w:marBottom w:val="0"/>
              <w:divBdr>
                <w:top w:val="none" w:sz="0" w:space="0" w:color="auto"/>
                <w:left w:val="none" w:sz="0" w:space="0" w:color="auto"/>
                <w:bottom w:val="none" w:sz="0" w:space="0" w:color="auto"/>
                <w:right w:val="none" w:sz="0" w:space="0" w:color="auto"/>
              </w:divBdr>
            </w:div>
            <w:div w:id="1248424115">
              <w:marLeft w:val="0"/>
              <w:marRight w:val="0"/>
              <w:marTop w:val="0"/>
              <w:marBottom w:val="0"/>
              <w:divBdr>
                <w:top w:val="none" w:sz="0" w:space="0" w:color="auto"/>
                <w:left w:val="none" w:sz="0" w:space="0" w:color="auto"/>
                <w:bottom w:val="none" w:sz="0" w:space="0" w:color="auto"/>
                <w:right w:val="none" w:sz="0" w:space="0" w:color="auto"/>
              </w:divBdr>
            </w:div>
            <w:div w:id="1257323040">
              <w:marLeft w:val="0"/>
              <w:marRight w:val="0"/>
              <w:marTop w:val="0"/>
              <w:marBottom w:val="0"/>
              <w:divBdr>
                <w:top w:val="none" w:sz="0" w:space="0" w:color="auto"/>
                <w:left w:val="none" w:sz="0" w:space="0" w:color="auto"/>
                <w:bottom w:val="none" w:sz="0" w:space="0" w:color="auto"/>
                <w:right w:val="none" w:sz="0" w:space="0" w:color="auto"/>
              </w:divBdr>
            </w:div>
            <w:div w:id="1259294936">
              <w:marLeft w:val="0"/>
              <w:marRight w:val="0"/>
              <w:marTop w:val="0"/>
              <w:marBottom w:val="0"/>
              <w:divBdr>
                <w:top w:val="none" w:sz="0" w:space="0" w:color="auto"/>
                <w:left w:val="none" w:sz="0" w:space="0" w:color="auto"/>
                <w:bottom w:val="none" w:sz="0" w:space="0" w:color="auto"/>
                <w:right w:val="none" w:sz="0" w:space="0" w:color="auto"/>
              </w:divBdr>
            </w:div>
            <w:div w:id="1263341593">
              <w:marLeft w:val="0"/>
              <w:marRight w:val="0"/>
              <w:marTop w:val="0"/>
              <w:marBottom w:val="0"/>
              <w:divBdr>
                <w:top w:val="none" w:sz="0" w:space="0" w:color="auto"/>
                <w:left w:val="none" w:sz="0" w:space="0" w:color="auto"/>
                <w:bottom w:val="none" w:sz="0" w:space="0" w:color="auto"/>
                <w:right w:val="none" w:sz="0" w:space="0" w:color="auto"/>
              </w:divBdr>
            </w:div>
            <w:div w:id="1277250189">
              <w:marLeft w:val="0"/>
              <w:marRight w:val="0"/>
              <w:marTop w:val="0"/>
              <w:marBottom w:val="0"/>
              <w:divBdr>
                <w:top w:val="none" w:sz="0" w:space="0" w:color="auto"/>
                <w:left w:val="none" w:sz="0" w:space="0" w:color="auto"/>
                <w:bottom w:val="none" w:sz="0" w:space="0" w:color="auto"/>
                <w:right w:val="none" w:sz="0" w:space="0" w:color="auto"/>
              </w:divBdr>
            </w:div>
            <w:div w:id="1282229971">
              <w:marLeft w:val="0"/>
              <w:marRight w:val="0"/>
              <w:marTop w:val="0"/>
              <w:marBottom w:val="0"/>
              <w:divBdr>
                <w:top w:val="none" w:sz="0" w:space="0" w:color="auto"/>
                <w:left w:val="none" w:sz="0" w:space="0" w:color="auto"/>
                <w:bottom w:val="none" w:sz="0" w:space="0" w:color="auto"/>
                <w:right w:val="none" w:sz="0" w:space="0" w:color="auto"/>
              </w:divBdr>
            </w:div>
            <w:div w:id="1287734064">
              <w:marLeft w:val="0"/>
              <w:marRight w:val="0"/>
              <w:marTop w:val="0"/>
              <w:marBottom w:val="0"/>
              <w:divBdr>
                <w:top w:val="none" w:sz="0" w:space="0" w:color="auto"/>
                <w:left w:val="none" w:sz="0" w:space="0" w:color="auto"/>
                <w:bottom w:val="none" w:sz="0" w:space="0" w:color="auto"/>
                <w:right w:val="none" w:sz="0" w:space="0" w:color="auto"/>
              </w:divBdr>
            </w:div>
            <w:div w:id="1303971841">
              <w:marLeft w:val="0"/>
              <w:marRight w:val="0"/>
              <w:marTop w:val="0"/>
              <w:marBottom w:val="0"/>
              <w:divBdr>
                <w:top w:val="none" w:sz="0" w:space="0" w:color="auto"/>
                <w:left w:val="none" w:sz="0" w:space="0" w:color="auto"/>
                <w:bottom w:val="none" w:sz="0" w:space="0" w:color="auto"/>
                <w:right w:val="none" w:sz="0" w:space="0" w:color="auto"/>
              </w:divBdr>
            </w:div>
            <w:div w:id="1313021154">
              <w:marLeft w:val="0"/>
              <w:marRight w:val="0"/>
              <w:marTop w:val="0"/>
              <w:marBottom w:val="0"/>
              <w:divBdr>
                <w:top w:val="none" w:sz="0" w:space="0" w:color="auto"/>
                <w:left w:val="none" w:sz="0" w:space="0" w:color="auto"/>
                <w:bottom w:val="none" w:sz="0" w:space="0" w:color="auto"/>
                <w:right w:val="none" w:sz="0" w:space="0" w:color="auto"/>
              </w:divBdr>
            </w:div>
            <w:div w:id="1313022753">
              <w:marLeft w:val="0"/>
              <w:marRight w:val="0"/>
              <w:marTop w:val="0"/>
              <w:marBottom w:val="0"/>
              <w:divBdr>
                <w:top w:val="none" w:sz="0" w:space="0" w:color="auto"/>
                <w:left w:val="none" w:sz="0" w:space="0" w:color="auto"/>
                <w:bottom w:val="none" w:sz="0" w:space="0" w:color="auto"/>
                <w:right w:val="none" w:sz="0" w:space="0" w:color="auto"/>
              </w:divBdr>
            </w:div>
            <w:div w:id="1315647996">
              <w:marLeft w:val="0"/>
              <w:marRight w:val="0"/>
              <w:marTop w:val="0"/>
              <w:marBottom w:val="0"/>
              <w:divBdr>
                <w:top w:val="none" w:sz="0" w:space="0" w:color="auto"/>
                <w:left w:val="none" w:sz="0" w:space="0" w:color="auto"/>
                <w:bottom w:val="none" w:sz="0" w:space="0" w:color="auto"/>
                <w:right w:val="none" w:sz="0" w:space="0" w:color="auto"/>
              </w:divBdr>
            </w:div>
            <w:div w:id="1334603007">
              <w:marLeft w:val="0"/>
              <w:marRight w:val="0"/>
              <w:marTop w:val="0"/>
              <w:marBottom w:val="0"/>
              <w:divBdr>
                <w:top w:val="none" w:sz="0" w:space="0" w:color="auto"/>
                <w:left w:val="none" w:sz="0" w:space="0" w:color="auto"/>
                <w:bottom w:val="none" w:sz="0" w:space="0" w:color="auto"/>
                <w:right w:val="none" w:sz="0" w:space="0" w:color="auto"/>
              </w:divBdr>
            </w:div>
            <w:div w:id="1334845536">
              <w:marLeft w:val="0"/>
              <w:marRight w:val="0"/>
              <w:marTop w:val="0"/>
              <w:marBottom w:val="0"/>
              <w:divBdr>
                <w:top w:val="none" w:sz="0" w:space="0" w:color="auto"/>
                <w:left w:val="none" w:sz="0" w:space="0" w:color="auto"/>
                <w:bottom w:val="none" w:sz="0" w:space="0" w:color="auto"/>
                <w:right w:val="none" w:sz="0" w:space="0" w:color="auto"/>
              </w:divBdr>
            </w:div>
            <w:div w:id="1335306137">
              <w:marLeft w:val="0"/>
              <w:marRight w:val="0"/>
              <w:marTop w:val="0"/>
              <w:marBottom w:val="0"/>
              <w:divBdr>
                <w:top w:val="none" w:sz="0" w:space="0" w:color="auto"/>
                <w:left w:val="none" w:sz="0" w:space="0" w:color="auto"/>
                <w:bottom w:val="none" w:sz="0" w:space="0" w:color="auto"/>
                <w:right w:val="none" w:sz="0" w:space="0" w:color="auto"/>
              </w:divBdr>
            </w:div>
            <w:div w:id="1359546978">
              <w:marLeft w:val="0"/>
              <w:marRight w:val="0"/>
              <w:marTop w:val="0"/>
              <w:marBottom w:val="0"/>
              <w:divBdr>
                <w:top w:val="none" w:sz="0" w:space="0" w:color="auto"/>
                <w:left w:val="none" w:sz="0" w:space="0" w:color="auto"/>
                <w:bottom w:val="none" w:sz="0" w:space="0" w:color="auto"/>
                <w:right w:val="none" w:sz="0" w:space="0" w:color="auto"/>
              </w:divBdr>
            </w:div>
            <w:div w:id="1360743560">
              <w:marLeft w:val="0"/>
              <w:marRight w:val="0"/>
              <w:marTop w:val="0"/>
              <w:marBottom w:val="0"/>
              <w:divBdr>
                <w:top w:val="none" w:sz="0" w:space="0" w:color="auto"/>
                <w:left w:val="none" w:sz="0" w:space="0" w:color="auto"/>
                <w:bottom w:val="none" w:sz="0" w:space="0" w:color="auto"/>
                <w:right w:val="none" w:sz="0" w:space="0" w:color="auto"/>
              </w:divBdr>
            </w:div>
            <w:div w:id="1368140680">
              <w:marLeft w:val="0"/>
              <w:marRight w:val="0"/>
              <w:marTop w:val="0"/>
              <w:marBottom w:val="0"/>
              <w:divBdr>
                <w:top w:val="none" w:sz="0" w:space="0" w:color="auto"/>
                <w:left w:val="none" w:sz="0" w:space="0" w:color="auto"/>
                <w:bottom w:val="none" w:sz="0" w:space="0" w:color="auto"/>
                <w:right w:val="none" w:sz="0" w:space="0" w:color="auto"/>
              </w:divBdr>
            </w:div>
            <w:div w:id="1386293531">
              <w:marLeft w:val="0"/>
              <w:marRight w:val="0"/>
              <w:marTop w:val="0"/>
              <w:marBottom w:val="0"/>
              <w:divBdr>
                <w:top w:val="none" w:sz="0" w:space="0" w:color="auto"/>
                <w:left w:val="none" w:sz="0" w:space="0" w:color="auto"/>
                <w:bottom w:val="none" w:sz="0" w:space="0" w:color="auto"/>
                <w:right w:val="none" w:sz="0" w:space="0" w:color="auto"/>
              </w:divBdr>
            </w:div>
            <w:div w:id="1409424926">
              <w:marLeft w:val="0"/>
              <w:marRight w:val="0"/>
              <w:marTop w:val="0"/>
              <w:marBottom w:val="0"/>
              <w:divBdr>
                <w:top w:val="none" w:sz="0" w:space="0" w:color="auto"/>
                <w:left w:val="none" w:sz="0" w:space="0" w:color="auto"/>
                <w:bottom w:val="none" w:sz="0" w:space="0" w:color="auto"/>
                <w:right w:val="none" w:sz="0" w:space="0" w:color="auto"/>
              </w:divBdr>
            </w:div>
            <w:div w:id="1426069048">
              <w:marLeft w:val="0"/>
              <w:marRight w:val="0"/>
              <w:marTop w:val="0"/>
              <w:marBottom w:val="0"/>
              <w:divBdr>
                <w:top w:val="none" w:sz="0" w:space="0" w:color="auto"/>
                <w:left w:val="none" w:sz="0" w:space="0" w:color="auto"/>
                <w:bottom w:val="none" w:sz="0" w:space="0" w:color="auto"/>
                <w:right w:val="none" w:sz="0" w:space="0" w:color="auto"/>
              </w:divBdr>
            </w:div>
            <w:div w:id="1445887034">
              <w:marLeft w:val="0"/>
              <w:marRight w:val="0"/>
              <w:marTop w:val="0"/>
              <w:marBottom w:val="0"/>
              <w:divBdr>
                <w:top w:val="none" w:sz="0" w:space="0" w:color="auto"/>
                <w:left w:val="none" w:sz="0" w:space="0" w:color="auto"/>
                <w:bottom w:val="none" w:sz="0" w:space="0" w:color="auto"/>
                <w:right w:val="none" w:sz="0" w:space="0" w:color="auto"/>
              </w:divBdr>
            </w:div>
            <w:div w:id="1458332466">
              <w:marLeft w:val="0"/>
              <w:marRight w:val="0"/>
              <w:marTop w:val="0"/>
              <w:marBottom w:val="0"/>
              <w:divBdr>
                <w:top w:val="none" w:sz="0" w:space="0" w:color="auto"/>
                <w:left w:val="none" w:sz="0" w:space="0" w:color="auto"/>
                <w:bottom w:val="none" w:sz="0" w:space="0" w:color="auto"/>
                <w:right w:val="none" w:sz="0" w:space="0" w:color="auto"/>
              </w:divBdr>
            </w:div>
            <w:div w:id="1461918950">
              <w:marLeft w:val="0"/>
              <w:marRight w:val="0"/>
              <w:marTop w:val="0"/>
              <w:marBottom w:val="0"/>
              <w:divBdr>
                <w:top w:val="none" w:sz="0" w:space="0" w:color="auto"/>
                <w:left w:val="none" w:sz="0" w:space="0" w:color="auto"/>
                <w:bottom w:val="none" w:sz="0" w:space="0" w:color="auto"/>
                <w:right w:val="none" w:sz="0" w:space="0" w:color="auto"/>
              </w:divBdr>
            </w:div>
            <w:div w:id="1471753082">
              <w:marLeft w:val="0"/>
              <w:marRight w:val="0"/>
              <w:marTop w:val="0"/>
              <w:marBottom w:val="0"/>
              <w:divBdr>
                <w:top w:val="none" w:sz="0" w:space="0" w:color="auto"/>
                <w:left w:val="none" w:sz="0" w:space="0" w:color="auto"/>
                <w:bottom w:val="none" w:sz="0" w:space="0" w:color="auto"/>
                <w:right w:val="none" w:sz="0" w:space="0" w:color="auto"/>
              </w:divBdr>
            </w:div>
            <w:div w:id="1476800077">
              <w:marLeft w:val="0"/>
              <w:marRight w:val="0"/>
              <w:marTop w:val="0"/>
              <w:marBottom w:val="0"/>
              <w:divBdr>
                <w:top w:val="none" w:sz="0" w:space="0" w:color="auto"/>
                <w:left w:val="none" w:sz="0" w:space="0" w:color="auto"/>
                <w:bottom w:val="none" w:sz="0" w:space="0" w:color="auto"/>
                <w:right w:val="none" w:sz="0" w:space="0" w:color="auto"/>
              </w:divBdr>
            </w:div>
            <w:div w:id="1489707682">
              <w:marLeft w:val="0"/>
              <w:marRight w:val="0"/>
              <w:marTop w:val="0"/>
              <w:marBottom w:val="0"/>
              <w:divBdr>
                <w:top w:val="none" w:sz="0" w:space="0" w:color="auto"/>
                <w:left w:val="none" w:sz="0" w:space="0" w:color="auto"/>
                <w:bottom w:val="none" w:sz="0" w:space="0" w:color="auto"/>
                <w:right w:val="none" w:sz="0" w:space="0" w:color="auto"/>
              </w:divBdr>
            </w:div>
            <w:div w:id="1495412620">
              <w:marLeft w:val="0"/>
              <w:marRight w:val="0"/>
              <w:marTop w:val="0"/>
              <w:marBottom w:val="0"/>
              <w:divBdr>
                <w:top w:val="none" w:sz="0" w:space="0" w:color="auto"/>
                <w:left w:val="none" w:sz="0" w:space="0" w:color="auto"/>
                <w:bottom w:val="none" w:sz="0" w:space="0" w:color="auto"/>
                <w:right w:val="none" w:sz="0" w:space="0" w:color="auto"/>
              </w:divBdr>
            </w:div>
            <w:div w:id="1503662495">
              <w:marLeft w:val="0"/>
              <w:marRight w:val="0"/>
              <w:marTop w:val="0"/>
              <w:marBottom w:val="0"/>
              <w:divBdr>
                <w:top w:val="none" w:sz="0" w:space="0" w:color="auto"/>
                <w:left w:val="none" w:sz="0" w:space="0" w:color="auto"/>
                <w:bottom w:val="none" w:sz="0" w:space="0" w:color="auto"/>
                <w:right w:val="none" w:sz="0" w:space="0" w:color="auto"/>
              </w:divBdr>
            </w:div>
            <w:div w:id="1543178221">
              <w:marLeft w:val="0"/>
              <w:marRight w:val="0"/>
              <w:marTop w:val="0"/>
              <w:marBottom w:val="0"/>
              <w:divBdr>
                <w:top w:val="none" w:sz="0" w:space="0" w:color="auto"/>
                <w:left w:val="none" w:sz="0" w:space="0" w:color="auto"/>
                <w:bottom w:val="none" w:sz="0" w:space="0" w:color="auto"/>
                <w:right w:val="none" w:sz="0" w:space="0" w:color="auto"/>
              </w:divBdr>
            </w:div>
            <w:div w:id="1547180276">
              <w:marLeft w:val="0"/>
              <w:marRight w:val="0"/>
              <w:marTop w:val="0"/>
              <w:marBottom w:val="0"/>
              <w:divBdr>
                <w:top w:val="none" w:sz="0" w:space="0" w:color="auto"/>
                <w:left w:val="none" w:sz="0" w:space="0" w:color="auto"/>
                <w:bottom w:val="none" w:sz="0" w:space="0" w:color="auto"/>
                <w:right w:val="none" w:sz="0" w:space="0" w:color="auto"/>
              </w:divBdr>
            </w:div>
            <w:div w:id="1562249711">
              <w:marLeft w:val="0"/>
              <w:marRight w:val="0"/>
              <w:marTop w:val="0"/>
              <w:marBottom w:val="0"/>
              <w:divBdr>
                <w:top w:val="none" w:sz="0" w:space="0" w:color="auto"/>
                <w:left w:val="none" w:sz="0" w:space="0" w:color="auto"/>
                <w:bottom w:val="none" w:sz="0" w:space="0" w:color="auto"/>
                <w:right w:val="none" w:sz="0" w:space="0" w:color="auto"/>
              </w:divBdr>
            </w:div>
            <w:div w:id="1590381887">
              <w:marLeft w:val="0"/>
              <w:marRight w:val="0"/>
              <w:marTop w:val="0"/>
              <w:marBottom w:val="0"/>
              <w:divBdr>
                <w:top w:val="none" w:sz="0" w:space="0" w:color="auto"/>
                <w:left w:val="none" w:sz="0" w:space="0" w:color="auto"/>
                <w:bottom w:val="none" w:sz="0" w:space="0" w:color="auto"/>
                <w:right w:val="none" w:sz="0" w:space="0" w:color="auto"/>
              </w:divBdr>
            </w:div>
            <w:div w:id="1598635897">
              <w:marLeft w:val="0"/>
              <w:marRight w:val="0"/>
              <w:marTop w:val="0"/>
              <w:marBottom w:val="0"/>
              <w:divBdr>
                <w:top w:val="none" w:sz="0" w:space="0" w:color="auto"/>
                <w:left w:val="none" w:sz="0" w:space="0" w:color="auto"/>
                <w:bottom w:val="none" w:sz="0" w:space="0" w:color="auto"/>
                <w:right w:val="none" w:sz="0" w:space="0" w:color="auto"/>
              </w:divBdr>
            </w:div>
            <w:div w:id="1614095216">
              <w:marLeft w:val="0"/>
              <w:marRight w:val="0"/>
              <w:marTop w:val="0"/>
              <w:marBottom w:val="0"/>
              <w:divBdr>
                <w:top w:val="none" w:sz="0" w:space="0" w:color="auto"/>
                <w:left w:val="none" w:sz="0" w:space="0" w:color="auto"/>
                <w:bottom w:val="none" w:sz="0" w:space="0" w:color="auto"/>
                <w:right w:val="none" w:sz="0" w:space="0" w:color="auto"/>
              </w:divBdr>
            </w:div>
            <w:div w:id="1638760070">
              <w:marLeft w:val="0"/>
              <w:marRight w:val="0"/>
              <w:marTop w:val="0"/>
              <w:marBottom w:val="0"/>
              <w:divBdr>
                <w:top w:val="none" w:sz="0" w:space="0" w:color="auto"/>
                <w:left w:val="none" w:sz="0" w:space="0" w:color="auto"/>
                <w:bottom w:val="none" w:sz="0" w:space="0" w:color="auto"/>
                <w:right w:val="none" w:sz="0" w:space="0" w:color="auto"/>
              </w:divBdr>
            </w:div>
            <w:div w:id="1651713761">
              <w:marLeft w:val="0"/>
              <w:marRight w:val="0"/>
              <w:marTop w:val="0"/>
              <w:marBottom w:val="0"/>
              <w:divBdr>
                <w:top w:val="none" w:sz="0" w:space="0" w:color="auto"/>
                <w:left w:val="none" w:sz="0" w:space="0" w:color="auto"/>
                <w:bottom w:val="none" w:sz="0" w:space="0" w:color="auto"/>
                <w:right w:val="none" w:sz="0" w:space="0" w:color="auto"/>
              </w:divBdr>
            </w:div>
            <w:div w:id="1674066844">
              <w:marLeft w:val="0"/>
              <w:marRight w:val="0"/>
              <w:marTop w:val="0"/>
              <w:marBottom w:val="0"/>
              <w:divBdr>
                <w:top w:val="none" w:sz="0" w:space="0" w:color="auto"/>
                <w:left w:val="none" w:sz="0" w:space="0" w:color="auto"/>
                <w:bottom w:val="none" w:sz="0" w:space="0" w:color="auto"/>
                <w:right w:val="none" w:sz="0" w:space="0" w:color="auto"/>
              </w:divBdr>
            </w:div>
            <w:div w:id="1681197327">
              <w:marLeft w:val="0"/>
              <w:marRight w:val="0"/>
              <w:marTop w:val="0"/>
              <w:marBottom w:val="0"/>
              <w:divBdr>
                <w:top w:val="none" w:sz="0" w:space="0" w:color="auto"/>
                <w:left w:val="none" w:sz="0" w:space="0" w:color="auto"/>
                <w:bottom w:val="none" w:sz="0" w:space="0" w:color="auto"/>
                <w:right w:val="none" w:sz="0" w:space="0" w:color="auto"/>
              </w:divBdr>
            </w:div>
            <w:div w:id="1702902665">
              <w:marLeft w:val="0"/>
              <w:marRight w:val="0"/>
              <w:marTop w:val="0"/>
              <w:marBottom w:val="0"/>
              <w:divBdr>
                <w:top w:val="none" w:sz="0" w:space="0" w:color="auto"/>
                <w:left w:val="none" w:sz="0" w:space="0" w:color="auto"/>
                <w:bottom w:val="none" w:sz="0" w:space="0" w:color="auto"/>
                <w:right w:val="none" w:sz="0" w:space="0" w:color="auto"/>
              </w:divBdr>
            </w:div>
            <w:div w:id="1728143319">
              <w:marLeft w:val="0"/>
              <w:marRight w:val="0"/>
              <w:marTop w:val="0"/>
              <w:marBottom w:val="0"/>
              <w:divBdr>
                <w:top w:val="none" w:sz="0" w:space="0" w:color="auto"/>
                <w:left w:val="none" w:sz="0" w:space="0" w:color="auto"/>
                <w:bottom w:val="none" w:sz="0" w:space="0" w:color="auto"/>
                <w:right w:val="none" w:sz="0" w:space="0" w:color="auto"/>
              </w:divBdr>
            </w:div>
            <w:div w:id="1728794539">
              <w:marLeft w:val="0"/>
              <w:marRight w:val="0"/>
              <w:marTop w:val="0"/>
              <w:marBottom w:val="0"/>
              <w:divBdr>
                <w:top w:val="none" w:sz="0" w:space="0" w:color="auto"/>
                <w:left w:val="none" w:sz="0" w:space="0" w:color="auto"/>
                <w:bottom w:val="none" w:sz="0" w:space="0" w:color="auto"/>
                <w:right w:val="none" w:sz="0" w:space="0" w:color="auto"/>
              </w:divBdr>
            </w:div>
            <w:div w:id="1734086332">
              <w:marLeft w:val="0"/>
              <w:marRight w:val="0"/>
              <w:marTop w:val="0"/>
              <w:marBottom w:val="0"/>
              <w:divBdr>
                <w:top w:val="none" w:sz="0" w:space="0" w:color="auto"/>
                <w:left w:val="none" w:sz="0" w:space="0" w:color="auto"/>
                <w:bottom w:val="none" w:sz="0" w:space="0" w:color="auto"/>
                <w:right w:val="none" w:sz="0" w:space="0" w:color="auto"/>
              </w:divBdr>
            </w:div>
            <w:div w:id="1739554640">
              <w:marLeft w:val="0"/>
              <w:marRight w:val="0"/>
              <w:marTop w:val="0"/>
              <w:marBottom w:val="0"/>
              <w:divBdr>
                <w:top w:val="none" w:sz="0" w:space="0" w:color="auto"/>
                <w:left w:val="none" w:sz="0" w:space="0" w:color="auto"/>
                <w:bottom w:val="none" w:sz="0" w:space="0" w:color="auto"/>
                <w:right w:val="none" w:sz="0" w:space="0" w:color="auto"/>
              </w:divBdr>
            </w:div>
            <w:div w:id="1745100390">
              <w:marLeft w:val="0"/>
              <w:marRight w:val="0"/>
              <w:marTop w:val="0"/>
              <w:marBottom w:val="0"/>
              <w:divBdr>
                <w:top w:val="none" w:sz="0" w:space="0" w:color="auto"/>
                <w:left w:val="none" w:sz="0" w:space="0" w:color="auto"/>
                <w:bottom w:val="none" w:sz="0" w:space="0" w:color="auto"/>
                <w:right w:val="none" w:sz="0" w:space="0" w:color="auto"/>
              </w:divBdr>
            </w:div>
            <w:div w:id="1775707987">
              <w:marLeft w:val="0"/>
              <w:marRight w:val="0"/>
              <w:marTop w:val="0"/>
              <w:marBottom w:val="0"/>
              <w:divBdr>
                <w:top w:val="none" w:sz="0" w:space="0" w:color="auto"/>
                <w:left w:val="none" w:sz="0" w:space="0" w:color="auto"/>
                <w:bottom w:val="none" w:sz="0" w:space="0" w:color="auto"/>
                <w:right w:val="none" w:sz="0" w:space="0" w:color="auto"/>
              </w:divBdr>
            </w:div>
            <w:div w:id="1787264028">
              <w:marLeft w:val="0"/>
              <w:marRight w:val="0"/>
              <w:marTop w:val="0"/>
              <w:marBottom w:val="0"/>
              <w:divBdr>
                <w:top w:val="none" w:sz="0" w:space="0" w:color="auto"/>
                <w:left w:val="none" w:sz="0" w:space="0" w:color="auto"/>
                <w:bottom w:val="none" w:sz="0" w:space="0" w:color="auto"/>
                <w:right w:val="none" w:sz="0" w:space="0" w:color="auto"/>
              </w:divBdr>
            </w:div>
            <w:div w:id="1787652413">
              <w:marLeft w:val="0"/>
              <w:marRight w:val="0"/>
              <w:marTop w:val="0"/>
              <w:marBottom w:val="0"/>
              <w:divBdr>
                <w:top w:val="none" w:sz="0" w:space="0" w:color="auto"/>
                <w:left w:val="none" w:sz="0" w:space="0" w:color="auto"/>
                <w:bottom w:val="none" w:sz="0" w:space="0" w:color="auto"/>
                <w:right w:val="none" w:sz="0" w:space="0" w:color="auto"/>
              </w:divBdr>
            </w:div>
            <w:div w:id="1804156632">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1815413654">
              <w:marLeft w:val="0"/>
              <w:marRight w:val="0"/>
              <w:marTop w:val="0"/>
              <w:marBottom w:val="0"/>
              <w:divBdr>
                <w:top w:val="none" w:sz="0" w:space="0" w:color="auto"/>
                <w:left w:val="none" w:sz="0" w:space="0" w:color="auto"/>
                <w:bottom w:val="none" w:sz="0" w:space="0" w:color="auto"/>
                <w:right w:val="none" w:sz="0" w:space="0" w:color="auto"/>
              </w:divBdr>
            </w:div>
            <w:div w:id="1816021767">
              <w:marLeft w:val="0"/>
              <w:marRight w:val="0"/>
              <w:marTop w:val="0"/>
              <w:marBottom w:val="0"/>
              <w:divBdr>
                <w:top w:val="none" w:sz="0" w:space="0" w:color="auto"/>
                <w:left w:val="none" w:sz="0" w:space="0" w:color="auto"/>
                <w:bottom w:val="none" w:sz="0" w:space="0" w:color="auto"/>
                <w:right w:val="none" w:sz="0" w:space="0" w:color="auto"/>
              </w:divBdr>
            </w:div>
            <w:div w:id="1823233096">
              <w:marLeft w:val="0"/>
              <w:marRight w:val="0"/>
              <w:marTop w:val="0"/>
              <w:marBottom w:val="0"/>
              <w:divBdr>
                <w:top w:val="none" w:sz="0" w:space="0" w:color="auto"/>
                <w:left w:val="none" w:sz="0" w:space="0" w:color="auto"/>
                <w:bottom w:val="none" w:sz="0" w:space="0" w:color="auto"/>
                <w:right w:val="none" w:sz="0" w:space="0" w:color="auto"/>
              </w:divBdr>
            </w:div>
            <w:div w:id="1825925674">
              <w:marLeft w:val="0"/>
              <w:marRight w:val="0"/>
              <w:marTop w:val="0"/>
              <w:marBottom w:val="0"/>
              <w:divBdr>
                <w:top w:val="none" w:sz="0" w:space="0" w:color="auto"/>
                <w:left w:val="none" w:sz="0" w:space="0" w:color="auto"/>
                <w:bottom w:val="none" w:sz="0" w:space="0" w:color="auto"/>
                <w:right w:val="none" w:sz="0" w:space="0" w:color="auto"/>
              </w:divBdr>
            </w:div>
            <w:div w:id="1846476883">
              <w:marLeft w:val="0"/>
              <w:marRight w:val="0"/>
              <w:marTop w:val="0"/>
              <w:marBottom w:val="0"/>
              <w:divBdr>
                <w:top w:val="none" w:sz="0" w:space="0" w:color="auto"/>
                <w:left w:val="none" w:sz="0" w:space="0" w:color="auto"/>
                <w:bottom w:val="none" w:sz="0" w:space="0" w:color="auto"/>
                <w:right w:val="none" w:sz="0" w:space="0" w:color="auto"/>
              </w:divBdr>
            </w:div>
            <w:div w:id="1856729979">
              <w:marLeft w:val="0"/>
              <w:marRight w:val="0"/>
              <w:marTop w:val="0"/>
              <w:marBottom w:val="0"/>
              <w:divBdr>
                <w:top w:val="none" w:sz="0" w:space="0" w:color="auto"/>
                <w:left w:val="none" w:sz="0" w:space="0" w:color="auto"/>
                <w:bottom w:val="none" w:sz="0" w:space="0" w:color="auto"/>
                <w:right w:val="none" w:sz="0" w:space="0" w:color="auto"/>
              </w:divBdr>
            </w:div>
            <w:div w:id="1865096318">
              <w:marLeft w:val="0"/>
              <w:marRight w:val="0"/>
              <w:marTop w:val="0"/>
              <w:marBottom w:val="0"/>
              <w:divBdr>
                <w:top w:val="none" w:sz="0" w:space="0" w:color="auto"/>
                <w:left w:val="none" w:sz="0" w:space="0" w:color="auto"/>
                <w:bottom w:val="none" w:sz="0" w:space="0" w:color="auto"/>
                <w:right w:val="none" w:sz="0" w:space="0" w:color="auto"/>
              </w:divBdr>
            </w:div>
            <w:div w:id="1873226108">
              <w:marLeft w:val="0"/>
              <w:marRight w:val="0"/>
              <w:marTop w:val="0"/>
              <w:marBottom w:val="0"/>
              <w:divBdr>
                <w:top w:val="none" w:sz="0" w:space="0" w:color="auto"/>
                <w:left w:val="none" w:sz="0" w:space="0" w:color="auto"/>
                <w:bottom w:val="none" w:sz="0" w:space="0" w:color="auto"/>
                <w:right w:val="none" w:sz="0" w:space="0" w:color="auto"/>
              </w:divBdr>
            </w:div>
            <w:div w:id="1957640255">
              <w:marLeft w:val="0"/>
              <w:marRight w:val="0"/>
              <w:marTop w:val="0"/>
              <w:marBottom w:val="0"/>
              <w:divBdr>
                <w:top w:val="none" w:sz="0" w:space="0" w:color="auto"/>
                <w:left w:val="none" w:sz="0" w:space="0" w:color="auto"/>
                <w:bottom w:val="none" w:sz="0" w:space="0" w:color="auto"/>
                <w:right w:val="none" w:sz="0" w:space="0" w:color="auto"/>
              </w:divBdr>
            </w:div>
            <w:div w:id="1963076121">
              <w:marLeft w:val="0"/>
              <w:marRight w:val="0"/>
              <w:marTop w:val="0"/>
              <w:marBottom w:val="0"/>
              <w:divBdr>
                <w:top w:val="none" w:sz="0" w:space="0" w:color="auto"/>
                <w:left w:val="none" w:sz="0" w:space="0" w:color="auto"/>
                <w:bottom w:val="none" w:sz="0" w:space="0" w:color="auto"/>
                <w:right w:val="none" w:sz="0" w:space="0" w:color="auto"/>
              </w:divBdr>
            </w:div>
            <w:div w:id="1963724868">
              <w:marLeft w:val="0"/>
              <w:marRight w:val="0"/>
              <w:marTop w:val="0"/>
              <w:marBottom w:val="0"/>
              <w:divBdr>
                <w:top w:val="none" w:sz="0" w:space="0" w:color="auto"/>
                <w:left w:val="none" w:sz="0" w:space="0" w:color="auto"/>
                <w:bottom w:val="none" w:sz="0" w:space="0" w:color="auto"/>
                <w:right w:val="none" w:sz="0" w:space="0" w:color="auto"/>
              </w:divBdr>
            </w:div>
            <w:div w:id="1967422328">
              <w:marLeft w:val="0"/>
              <w:marRight w:val="0"/>
              <w:marTop w:val="0"/>
              <w:marBottom w:val="0"/>
              <w:divBdr>
                <w:top w:val="none" w:sz="0" w:space="0" w:color="auto"/>
                <w:left w:val="none" w:sz="0" w:space="0" w:color="auto"/>
                <w:bottom w:val="none" w:sz="0" w:space="0" w:color="auto"/>
                <w:right w:val="none" w:sz="0" w:space="0" w:color="auto"/>
              </w:divBdr>
            </w:div>
            <w:div w:id="1970436613">
              <w:marLeft w:val="0"/>
              <w:marRight w:val="0"/>
              <w:marTop w:val="0"/>
              <w:marBottom w:val="0"/>
              <w:divBdr>
                <w:top w:val="none" w:sz="0" w:space="0" w:color="auto"/>
                <w:left w:val="none" w:sz="0" w:space="0" w:color="auto"/>
                <w:bottom w:val="none" w:sz="0" w:space="0" w:color="auto"/>
                <w:right w:val="none" w:sz="0" w:space="0" w:color="auto"/>
              </w:divBdr>
            </w:div>
            <w:div w:id="1971209365">
              <w:marLeft w:val="0"/>
              <w:marRight w:val="0"/>
              <w:marTop w:val="0"/>
              <w:marBottom w:val="0"/>
              <w:divBdr>
                <w:top w:val="none" w:sz="0" w:space="0" w:color="auto"/>
                <w:left w:val="none" w:sz="0" w:space="0" w:color="auto"/>
                <w:bottom w:val="none" w:sz="0" w:space="0" w:color="auto"/>
                <w:right w:val="none" w:sz="0" w:space="0" w:color="auto"/>
              </w:divBdr>
            </w:div>
            <w:div w:id="1994603113">
              <w:marLeft w:val="0"/>
              <w:marRight w:val="0"/>
              <w:marTop w:val="0"/>
              <w:marBottom w:val="0"/>
              <w:divBdr>
                <w:top w:val="none" w:sz="0" w:space="0" w:color="auto"/>
                <w:left w:val="none" w:sz="0" w:space="0" w:color="auto"/>
                <w:bottom w:val="none" w:sz="0" w:space="0" w:color="auto"/>
                <w:right w:val="none" w:sz="0" w:space="0" w:color="auto"/>
              </w:divBdr>
            </w:div>
            <w:div w:id="2000572333">
              <w:marLeft w:val="0"/>
              <w:marRight w:val="0"/>
              <w:marTop w:val="0"/>
              <w:marBottom w:val="0"/>
              <w:divBdr>
                <w:top w:val="none" w:sz="0" w:space="0" w:color="auto"/>
                <w:left w:val="none" w:sz="0" w:space="0" w:color="auto"/>
                <w:bottom w:val="none" w:sz="0" w:space="0" w:color="auto"/>
                <w:right w:val="none" w:sz="0" w:space="0" w:color="auto"/>
              </w:divBdr>
            </w:div>
            <w:div w:id="2005930272">
              <w:marLeft w:val="0"/>
              <w:marRight w:val="0"/>
              <w:marTop w:val="0"/>
              <w:marBottom w:val="0"/>
              <w:divBdr>
                <w:top w:val="none" w:sz="0" w:space="0" w:color="auto"/>
                <w:left w:val="none" w:sz="0" w:space="0" w:color="auto"/>
                <w:bottom w:val="none" w:sz="0" w:space="0" w:color="auto"/>
                <w:right w:val="none" w:sz="0" w:space="0" w:color="auto"/>
              </w:divBdr>
            </w:div>
            <w:div w:id="2015837900">
              <w:marLeft w:val="0"/>
              <w:marRight w:val="0"/>
              <w:marTop w:val="0"/>
              <w:marBottom w:val="0"/>
              <w:divBdr>
                <w:top w:val="none" w:sz="0" w:space="0" w:color="auto"/>
                <w:left w:val="none" w:sz="0" w:space="0" w:color="auto"/>
                <w:bottom w:val="none" w:sz="0" w:space="0" w:color="auto"/>
                <w:right w:val="none" w:sz="0" w:space="0" w:color="auto"/>
              </w:divBdr>
            </w:div>
            <w:div w:id="2017919100">
              <w:marLeft w:val="0"/>
              <w:marRight w:val="0"/>
              <w:marTop w:val="0"/>
              <w:marBottom w:val="0"/>
              <w:divBdr>
                <w:top w:val="none" w:sz="0" w:space="0" w:color="auto"/>
                <w:left w:val="none" w:sz="0" w:space="0" w:color="auto"/>
                <w:bottom w:val="none" w:sz="0" w:space="0" w:color="auto"/>
                <w:right w:val="none" w:sz="0" w:space="0" w:color="auto"/>
              </w:divBdr>
            </w:div>
            <w:div w:id="2041778212">
              <w:marLeft w:val="0"/>
              <w:marRight w:val="0"/>
              <w:marTop w:val="0"/>
              <w:marBottom w:val="0"/>
              <w:divBdr>
                <w:top w:val="none" w:sz="0" w:space="0" w:color="auto"/>
                <w:left w:val="none" w:sz="0" w:space="0" w:color="auto"/>
                <w:bottom w:val="none" w:sz="0" w:space="0" w:color="auto"/>
                <w:right w:val="none" w:sz="0" w:space="0" w:color="auto"/>
              </w:divBdr>
            </w:div>
            <w:div w:id="2054620049">
              <w:marLeft w:val="0"/>
              <w:marRight w:val="0"/>
              <w:marTop w:val="0"/>
              <w:marBottom w:val="0"/>
              <w:divBdr>
                <w:top w:val="none" w:sz="0" w:space="0" w:color="auto"/>
                <w:left w:val="none" w:sz="0" w:space="0" w:color="auto"/>
                <w:bottom w:val="none" w:sz="0" w:space="0" w:color="auto"/>
                <w:right w:val="none" w:sz="0" w:space="0" w:color="auto"/>
              </w:divBdr>
            </w:div>
            <w:div w:id="2058432224">
              <w:marLeft w:val="0"/>
              <w:marRight w:val="0"/>
              <w:marTop w:val="0"/>
              <w:marBottom w:val="0"/>
              <w:divBdr>
                <w:top w:val="none" w:sz="0" w:space="0" w:color="auto"/>
                <w:left w:val="none" w:sz="0" w:space="0" w:color="auto"/>
                <w:bottom w:val="none" w:sz="0" w:space="0" w:color="auto"/>
                <w:right w:val="none" w:sz="0" w:space="0" w:color="auto"/>
              </w:divBdr>
            </w:div>
            <w:div w:id="2066025024">
              <w:marLeft w:val="0"/>
              <w:marRight w:val="0"/>
              <w:marTop w:val="0"/>
              <w:marBottom w:val="0"/>
              <w:divBdr>
                <w:top w:val="none" w:sz="0" w:space="0" w:color="auto"/>
                <w:left w:val="none" w:sz="0" w:space="0" w:color="auto"/>
                <w:bottom w:val="none" w:sz="0" w:space="0" w:color="auto"/>
                <w:right w:val="none" w:sz="0" w:space="0" w:color="auto"/>
              </w:divBdr>
            </w:div>
            <w:div w:id="2076389862">
              <w:marLeft w:val="0"/>
              <w:marRight w:val="0"/>
              <w:marTop w:val="0"/>
              <w:marBottom w:val="0"/>
              <w:divBdr>
                <w:top w:val="none" w:sz="0" w:space="0" w:color="auto"/>
                <w:left w:val="none" w:sz="0" w:space="0" w:color="auto"/>
                <w:bottom w:val="none" w:sz="0" w:space="0" w:color="auto"/>
                <w:right w:val="none" w:sz="0" w:space="0" w:color="auto"/>
              </w:divBdr>
            </w:div>
            <w:div w:id="2078936399">
              <w:marLeft w:val="0"/>
              <w:marRight w:val="0"/>
              <w:marTop w:val="0"/>
              <w:marBottom w:val="0"/>
              <w:divBdr>
                <w:top w:val="none" w:sz="0" w:space="0" w:color="auto"/>
                <w:left w:val="none" w:sz="0" w:space="0" w:color="auto"/>
                <w:bottom w:val="none" w:sz="0" w:space="0" w:color="auto"/>
                <w:right w:val="none" w:sz="0" w:space="0" w:color="auto"/>
              </w:divBdr>
            </w:div>
            <w:div w:id="2099058986">
              <w:marLeft w:val="0"/>
              <w:marRight w:val="0"/>
              <w:marTop w:val="0"/>
              <w:marBottom w:val="0"/>
              <w:divBdr>
                <w:top w:val="none" w:sz="0" w:space="0" w:color="auto"/>
                <w:left w:val="none" w:sz="0" w:space="0" w:color="auto"/>
                <w:bottom w:val="none" w:sz="0" w:space="0" w:color="auto"/>
                <w:right w:val="none" w:sz="0" w:space="0" w:color="auto"/>
              </w:divBdr>
            </w:div>
            <w:div w:id="2128891333">
              <w:marLeft w:val="0"/>
              <w:marRight w:val="0"/>
              <w:marTop w:val="0"/>
              <w:marBottom w:val="0"/>
              <w:divBdr>
                <w:top w:val="none" w:sz="0" w:space="0" w:color="auto"/>
                <w:left w:val="none" w:sz="0" w:space="0" w:color="auto"/>
                <w:bottom w:val="none" w:sz="0" w:space="0" w:color="auto"/>
                <w:right w:val="none" w:sz="0" w:space="0" w:color="auto"/>
              </w:divBdr>
            </w:div>
            <w:div w:id="2129081931">
              <w:marLeft w:val="0"/>
              <w:marRight w:val="0"/>
              <w:marTop w:val="0"/>
              <w:marBottom w:val="0"/>
              <w:divBdr>
                <w:top w:val="none" w:sz="0" w:space="0" w:color="auto"/>
                <w:left w:val="none" w:sz="0" w:space="0" w:color="auto"/>
                <w:bottom w:val="none" w:sz="0" w:space="0" w:color="auto"/>
                <w:right w:val="none" w:sz="0" w:space="0" w:color="auto"/>
              </w:divBdr>
            </w:div>
            <w:div w:id="21437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2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39">
          <w:marLeft w:val="0"/>
          <w:marRight w:val="0"/>
          <w:marTop w:val="0"/>
          <w:marBottom w:val="0"/>
          <w:divBdr>
            <w:top w:val="none" w:sz="0" w:space="0" w:color="auto"/>
            <w:left w:val="none" w:sz="0" w:space="0" w:color="auto"/>
            <w:bottom w:val="none" w:sz="0" w:space="0" w:color="auto"/>
            <w:right w:val="none" w:sz="0" w:space="0" w:color="auto"/>
          </w:divBdr>
          <w:divsChild>
            <w:div w:id="1480146451">
              <w:marLeft w:val="0"/>
              <w:marRight w:val="0"/>
              <w:marTop w:val="0"/>
              <w:marBottom w:val="0"/>
              <w:divBdr>
                <w:top w:val="none" w:sz="0" w:space="0" w:color="auto"/>
                <w:left w:val="none" w:sz="0" w:space="0" w:color="auto"/>
                <w:bottom w:val="none" w:sz="0" w:space="0" w:color="auto"/>
                <w:right w:val="none" w:sz="0" w:space="0" w:color="auto"/>
              </w:divBdr>
            </w:div>
            <w:div w:id="150567663">
              <w:marLeft w:val="0"/>
              <w:marRight w:val="0"/>
              <w:marTop w:val="0"/>
              <w:marBottom w:val="0"/>
              <w:divBdr>
                <w:top w:val="none" w:sz="0" w:space="0" w:color="auto"/>
                <w:left w:val="none" w:sz="0" w:space="0" w:color="auto"/>
                <w:bottom w:val="none" w:sz="0" w:space="0" w:color="auto"/>
                <w:right w:val="none" w:sz="0" w:space="0" w:color="auto"/>
              </w:divBdr>
            </w:div>
            <w:div w:id="1206715550">
              <w:marLeft w:val="0"/>
              <w:marRight w:val="0"/>
              <w:marTop w:val="0"/>
              <w:marBottom w:val="0"/>
              <w:divBdr>
                <w:top w:val="none" w:sz="0" w:space="0" w:color="auto"/>
                <w:left w:val="none" w:sz="0" w:space="0" w:color="auto"/>
                <w:bottom w:val="none" w:sz="0" w:space="0" w:color="auto"/>
                <w:right w:val="none" w:sz="0" w:space="0" w:color="auto"/>
              </w:divBdr>
            </w:div>
            <w:div w:id="410348143">
              <w:marLeft w:val="0"/>
              <w:marRight w:val="0"/>
              <w:marTop w:val="0"/>
              <w:marBottom w:val="0"/>
              <w:divBdr>
                <w:top w:val="none" w:sz="0" w:space="0" w:color="auto"/>
                <w:left w:val="none" w:sz="0" w:space="0" w:color="auto"/>
                <w:bottom w:val="none" w:sz="0" w:space="0" w:color="auto"/>
                <w:right w:val="none" w:sz="0" w:space="0" w:color="auto"/>
              </w:divBdr>
            </w:div>
            <w:div w:id="1313751795">
              <w:marLeft w:val="0"/>
              <w:marRight w:val="0"/>
              <w:marTop w:val="0"/>
              <w:marBottom w:val="0"/>
              <w:divBdr>
                <w:top w:val="none" w:sz="0" w:space="0" w:color="auto"/>
                <w:left w:val="none" w:sz="0" w:space="0" w:color="auto"/>
                <w:bottom w:val="none" w:sz="0" w:space="0" w:color="auto"/>
                <w:right w:val="none" w:sz="0" w:space="0" w:color="auto"/>
              </w:divBdr>
            </w:div>
            <w:div w:id="132719339">
              <w:marLeft w:val="0"/>
              <w:marRight w:val="0"/>
              <w:marTop w:val="0"/>
              <w:marBottom w:val="0"/>
              <w:divBdr>
                <w:top w:val="none" w:sz="0" w:space="0" w:color="auto"/>
                <w:left w:val="none" w:sz="0" w:space="0" w:color="auto"/>
                <w:bottom w:val="none" w:sz="0" w:space="0" w:color="auto"/>
                <w:right w:val="none" w:sz="0" w:space="0" w:color="auto"/>
              </w:divBdr>
            </w:div>
            <w:div w:id="363213853">
              <w:marLeft w:val="0"/>
              <w:marRight w:val="0"/>
              <w:marTop w:val="0"/>
              <w:marBottom w:val="0"/>
              <w:divBdr>
                <w:top w:val="none" w:sz="0" w:space="0" w:color="auto"/>
                <w:left w:val="none" w:sz="0" w:space="0" w:color="auto"/>
                <w:bottom w:val="none" w:sz="0" w:space="0" w:color="auto"/>
                <w:right w:val="none" w:sz="0" w:space="0" w:color="auto"/>
              </w:divBdr>
            </w:div>
            <w:div w:id="1129402324">
              <w:marLeft w:val="0"/>
              <w:marRight w:val="0"/>
              <w:marTop w:val="0"/>
              <w:marBottom w:val="0"/>
              <w:divBdr>
                <w:top w:val="none" w:sz="0" w:space="0" w:color="auto"/>
                <w:left w:val="none" w:sz="0" w:space="0" w:color="auto"/>
                <w:bottom w:val="none" w:sz="0" w:space="0" w:color="auto"/>
                <w:right w:val="none" w:sz="0" w:space="0" w:color="auto"/>
              </w:divBdr>
            </w:div>
            <w:div w:id="514417838">
              <w:marLeft w:val="0"/>
              <w:marRight w:val="0"/>
              <w:marTop w:val="0"/>
              <w:marBottom w:val="0"/>
              <w:divBdr>
                <w:top w:val="none" w:sz="0" w:space="0" w:color="auto"/>
                <w:left w:val="none" w:sz="0" w:space="0" w:color="auto"/>
                <w:bottom w:val="none" w:sz="0" w:space="0" w:color="auto"/>
                <w:right w:val="none" w:sz="0" w:space="0" w:color="auto"/>
              </w:divBdr>
            </w:div>
            <w:div w:id="40132503">
              <w:marLeft w:val="0"/>
              <w:marRight w:val="0"/>
              <w:marTop w:val="0"/>
              <w:marBottom w:val="0"/>
              <w:divBdr>
                <w:top w:val="none" w:sz="0" w:space="0" w:color="auto"/>
                <w:left w:val="none" w:sz="0" w:space="0" w:color="auto"/>
                <w:bottom w:val="none" w:sz="0" w:space="0" w:color="auto"/>
                <w:right w:val="none" w:sz="0" w:space="0" w:color="auto"/>
              </w:divBdr>
            </w:div>
            <w:div w:id="1467623436">
              <w:marLeft w:val="0"/>
              <w:marRight w:val="0"/>
              <w:marTop w:val="0"/>
              <w:marBottom w:val="0"/>
              <w:divBdr>
                <w:top w:val="none" w:sz="0" w:space="0" w:color="auto"/>
                <w:left w:val="none" w:sz="0" w:space="0" w:color="auto"/>
                <w:bottom w:val="none" w:sz="0" w:space="0" w:color="auto"/>
                <w:right w:val="none" w:sz="0" w:space="0" w:color="auto"/>
              </w:divBdr>
            </w:div>
            <w:div w:id="1670987257">
              <w:marLeft w:val="0"/>
              <w:marRight w:val="0"/>
              <w:marTop w:val="0"/>
              <w:marBottom w:val="0"/>
              <w:divBdr>
                <w:top w:val="none" w:sz="0" w:space="0" w:color="auto"/>
                <w:left w:val="none" w:sz="0" w:space="0" w:color="auto"/>
                <w:bottom w:val="none" w:sz="0" w:space="0" w:color="auto"/>
                <w:right w:val="none" w:sz="0" w:space="0" w:color="auto"/>
              </w:divBdr>
            </w:div>
            <w:div w:id="645203339">
              <w:marLeft w:val="0"/>
              <w:marRight w:val="0"/>
              <w:marTop w:val="0"/>
              <w:marBottom w:val="0"/>
              <w:divBdr>
                <w:top w:val="none" w:sz="0" w:space="0" w:color="auto"/>
                <w:left w:val="none" w:sz="0" w:space="0" w:color="auto"/>
                <w:bottom w:val="none" w:sz="0" w:space="0" w:color="auto"/>
                <w:right w:val="none" w:sz="0" w:space="0" w:color="auto"/>
              </w:divBdr>
            </w:div>
            <w:div w:id="931740068">
              <w:marLeft w:val="0"/>
              <w:marRight w:val="0"/>
              <w:marTop w:val="0"/>
              <w:marBottom w:val="0"/>
              <w:divBdr>
                <w:top w:val="none" w:sz="0" w:space="0" w:color="auto"/>
                <w:left w:val="none" w:sz="0" w:space="0" w:color="auto"/>
                <w:bottom w:val="none" w:sz="0" w:space="0" w:color="auto"/>
                <w:right w:val="none" w:sz="0" w:space="0" w:color="auto"/>
              </w:divBdr>
            </w:div>
            <w:div w:id="1660114967">
              <w:marLeft w:val="0"/>
              <w:marRight w:val="0"/>
              <w:marTop w:val="0"/>
              <w:marBottom w:val="0"/>
              <w:divBdr>
                <w:top w:val="none" w:sz="0" w:space="0" w:color="auto"/>
                <w:left w:val="none" w:sz="0" w:space="0" w:color="auto"/>
                <w:bottom w:val="none" w:sz="0" w:space="0" w:color="auto"/>
                <w:right w:val="none" w:sz="0" w:space="0" w:color="auto"/>
              </w:divBdr>
            </w:div>
            <w:div w:id="14965037">
              <w:marLeft w:val="0"/>
              <w:marRight w:val="0"/>
              <w:marTop w:val="0"/>
              <w:marBottom w:val="0"/>
              <w:divBdr>
                <w:top w:val="none" w:sz="0" w:space="0" w:color="auto"/>
                <w:left w:val="none" w:sz="0" w:space="0" w:color="auto"/>
                <w:bottom w:val="none" w:sz="0" w:space="0" w:color="auto"/>
                <w:right w:val="none" w:sz="0" w:space="0" w:color="auto"/>
              </w:divBdr>
            </w:div>
            <w:div w:id="936250813">
              <w:marLeft w:val="0"/>
              <w:marRight w:val="0"/>
              <w:marTop w:val="0"/>
              <w:marBottom w:val="0"/>
              <w:divBdr>
                <w:top w:val="none" w:sz="0" w:space="0" w:color="auto"/>
                <w:left w:val="none" w:sz="0" w:space="0" w:color="auto"/>
                <w:bottom w:val="none" w:sz="0" w:space="0" w:color="auto"/>
                <w:right w:val="none" w:sz="0" w:space="0" w:color="auto"/>
              </w:divBdr>
            </w:div>
            <w:div w:id="226572990">
              <w:marLeft w:val="0"/>
              <w:marRight w:val="0"/>
              <w:marTop w:val="0"/>
              <w:marBottom w:val="0"/>
              <w:divBdr>
                <w:top w:val="none" w:sz="0" w:space="0" w:color="auto"/>
                <w:left w:val="none" w:sz="0" w:space="0" w:color="auto"/>
                <w:bottom w:val="none" w:sz="0" w:space="0" w:color="auto"/>
                <w:right w:val="none" w:sz="0" w:space="0" w:color="auto"/>
              </w:divBdr>
            </w:div>
            <w:div w:id="499468306">
              <w:marLeft w:val="0"/>
              <w:marRight w:val="0"/>
              <w:marTop w:val="0"/>
              <w:marBottom w:val="0"/>
              <w:divBdr>
                <w:top w:val="none" w:sz="0" w:space="0" w:color="auto"/>
                <w:left w:val="none" w:sz="0" w:space="0" w:color="auto"/>
                <w:bottom w:val="none" w:sz="0" w:space="0" w:color="auto"/>
                <w:right w:val="none" w:sz="0" w:space="0" w:color="auto"/>
              </w:divBdr>
            </w:div>
            <w:div w:id="170494163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745447047">
              <w:marLeft w:val="0"/>
              <w:marRight w:val="0"/>
              <w:marTop w:val="0"/>
              <w:marBottom w:val="0"/>
              <w:divBdr>
                <w:top w:val="none" w:sz="0" w:space="0" w:color="auto"/>
                <w:left w:val="none" w:sz="0" w:space="0" w:color="auto"/>
                <w:bottom w:val="none" w:sz="0" w:space="0" w:color="auto"/>
                <w:right w:val="none" w:sz="0" w:space="0" w:color="auto"/>
              </w:divBdr>
            </w:div>
            <w:div w:id="575434519">
              <w:marLeft w:val="0"/>
              <w:marRight w:val="0"/>
              <w:marTop w:val="0"/>
              <w:marBottom w:val="0"/>
              <w:divBdr>
                <w:top w:val="none" w:sz="0" w:space="0" w:color="auto"/>
                <w:left w:val="none" w:sz="0" w:space="0" w:color="auto"/>
                <w:bottom w:val="none" w:sz="0" w:space="0" w:color="auto"/>
                <w:right w:val="none" w:sz="0" w:space="0" w:color="auto"/>
              </w:divBdr>
            </w:div>
            <w:div w:id="1815445158">
              <w:marLeft w:val="0"/>
              <w:marRight w:val="0"/>
              <w:marTop w:val="0"/>
              <w:marBottom w:val="0"/>
              <w:divBdr>
                <w:top w:val="none" w:sz="0" w:space="0" w:color="auto"/>
                <w:left w:val="none" w:sz="0" w:space="0" w:color="auto"/>
                <w:bottom w:val="none" w:sz="0" w:space="0" w:color="auto"/>
                <w:right w:val="none" w:sz="0" w:space="0" w:color="auto"/>
              </w:divBdr>
            </w:div>
            <w:div w:id="1457869908">
              <w:marLeft w:val="0"/>
              <w:marRight w:val="0"/>
              <w:marTop w:val="0"/>
              <w:marBottom w:val="0"/>
              <w:divBdr>
                <w:top w:val="none" w:sz="0" w:space="0" w:color="auto"/>
                <w:left w:val="none" w:sz="0" w:space="0" w:color="auto"/>
                <w:bottom w:val="none" w:sz="0" w:space="0" w:color="auto"/>
                <w:right w:val="none" w:sz="0" w:space="0" w:color="auto"/>
              </w:divBdr>
            </w:div>
            <w:div w:id="1272860188">
              <w:marLeft w:val="0"/>
              <w:marRight w:val="0"/>
              <w:marTop w:val="0"/>
              <w:marBottom w:val="0"/>
              <w:divBdr>
                <w:top w:val="none" w:sz="0" w:space="0" w:color="auto"/>
                <w:left w:val="none" w:sz="0" w:space="0" w:color="auto"/>
                <w:bottom w:val="none" w:sz="0" w:space="0" w:color="auto"/>
                <w:right w:val="none" w:sz="0" w:space="0" w:color="auto"/>
              </w:divBdr>
            </w:div>
            <w:div w:id="525022115">
              <w:marLeft w:val="0"/>
              <w:marRight w:val="0"/>
              <w:marTop w:val="0"/>
              <w:marBottom w:val="0"/>
              <w:divBdr>
                <w:top w:val="none" w:sz="0" w:space="0" w:color="auto"/>
                <w:left w:val="none" w:sz="0" w:space="0" w:color="auto"/>
                <w:bottom w:val="none" w:sz="0" w:space="0" w:color="auto"/>
                <w:right w:val="none" w:sz="0" w:space="0" w:color="auto"/>
              </w:divBdr>
            </w:div>
            <w:div w:id="9143662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893928076">
              <w:marLeft w:val="0"/>
              <w:marRight w:val="0"/>
              <w:marTop w:val="0"/>
              <w:marBottom w:val="0"/>
              <w:divBdr>
                <w:top w:val="none" w:sz="0" w:space="0" w:color="auto"/>
                <w:left w:val="none" w:sz="0" w:space="0" w:color="auto"/>
                <w:bottom w:val="none" w:sz="0" w:space="0" w:color="auto"/>
                <w:right w:val="none" w:sz="0" w:space="0" w:color="auto"/>
              </w:divBdr>
            </w:div>
            <w:div w:id="1492984988">
              <w:marLeft w:val="0"/>
              <w:marRight w:val="0"/>
              <w:marTop w:val="0"/>
              <w:marBottom w:val="0"/>
              <w:divBdr>
                <w:top w:val="none" w:sz="0" w:space="0" w:color="auto"/>
                <w:left w:val="none" w:sz="0" w:space="0" w:color="auto"/>
                <w:bottom w:val="none" w:sz="0" w:space="0" w:color="auto"/>
                <w:right w:val="none" w:sz="0" w:space="0" w:color="auto"/>
              </w:divBdr>
            </w:div>
            <w:div w:id="2043894192">
              <w:marLeft w:val="0"/>
              <w:marRight w:val="0"/>
              <w:marTop w:val="0"/>
              <w:marBottom w:val="0"/>
              <w:divBdr>
                <w:top w:val="none" w:sz="0" w:space="0" w:color="auto"/>
                <w:left w:val="none" w:sz="0" w:space="0" w:color="auto"/>
                <w:bottom w:val="none" w:sz="0" w:space="0" w:color="auto"/>
                <w:right w:val="none" w:sz="0" w:space="0" w:color="auto"/>
              </w:divBdr>
            </w:div>
            <w:div w:id="1411922016">
              <w:marLeft w:val="0"/>
              <w:marRight w:val="0"/>
              <w:marTop w:val="0"/>
              <w:marBottom w:val="0"/>
              <w:divBdr>
                <w:top w:val="none" w:sz="0" w:space="0" w:color="auto"/>
                <w:left w:val="none" w:sz="0" w:space="0" w:color="auto"/>
                <w:bottom w:val="none" w:sz="0" w:space="0" w:color="auto"/>
                <w:right w:val="none" w:sz="0" w:space="0" w:color="auto"/>
              </w:divBdr>
            </w:div>
            <w:div w:id="1293826700">
              <w:marLeft w:val="0"/>
              <w:marRight w:val="0"/>
              <w:marTop w:val="0"/>
              <w:marBottom w:val="0"/>
              <w:divBdr>
                <w:top w:val="none" w:sz="0" w:space="0" w:color="auto"/>
                <w:left w:val="none" w:sz="0" w:space="0" w:color="auto"/>
                <w:bottom w:val="none" w:sz="0" w:space="0" w:color="auto"/>
                <w:right w:val="none" w:sz="0" w:space="0" w:color="auto"/>
              </w:divBdr>
            </w:div>
            <w:div w:id="476998865">
              <w:marLeft w:val="0"/>
              <w:marRight w:val="0"/>
              <w:marTop w:val="0"/>
              <w:marBottom w:val="0"/>
              <w:divBdr>
                <w:top w:val="none" w:sz="0" w:space="0" w:color="auto"/>
                <w:left w:val="none" w:sz="0" w:space="0" w:color="auto"/>
                <w:bottom w:val="none" w:sz="0" w:space="0" w:color="auto"/>
                <w:right w:val="none" w:sz="0" w:space="0" w:color="auto"/>
              </w:divBdr>
            </w:div>
            <w:div w:id="643857405">
              <w:marLeft w:val="0"/>
              <w:marRight w:val="0"/>
              <w:marTop w:val="0"/>
              <w:marBottom w:val="0"/>
              <w:divBdr>
                <w:top w:val="none" w:sz="0" w:space="0" w:color="auto"/>
                <w:left w:val="none" w:sz="0" w:space="0" w:color="auto"/>
                <w:bottom w:val="none" w:sz="0" w:space="0" w:color="auto"/>
                <w:right w:val="none" w:sz="0" w:space="0" w:color="auto"/>
              </w:divBdr>
            </w:div>
            <w:div w:id="1009218284">
              <w:marLeft w:val="0"/>
              <w:marRight w:val="0"/>
              <w:marTop w:val="0"/>
              <w:marBottom w:val="0"/>
              <w:divBdr>
                <w:top w:val="none" w:sz="0" w:space="0" w:color="auto"/>
                <w:left w:val="none" w:sz="0" w:space="0" w:color="auto"/>
                <w:bottom w:val="none" w:sz="0" w:space="0" w:color="auto"/>
                <w:right w:val="none" w:sz="0" w:space="0" w:color="auto"/>
              </w:divBdr>
            </w:div>
            <w:div w:id="1817840070">
              <w:marLeft w:val="0"/>
              <w:marRight w:val="0"/>
              <w:marTop w:val="0"/>
              <w:marBottom w:val="0"/>
              <w:divBdr>
                <w:top w:val="none" w:sz="0" w:space="0" w:color="auto"/>
                <w:left w:val="none" w:sz="0" w:space="0" w:color="auto"/>
                <w:bottom w:val="none" w:sz="0" w:space="0" w:color="auto"/>
                <w:right w:val="none" w:sz="0" w:space="0" w:color="auto"/>
              </w:divBdr>
            </w:div>
            <w:div w:id="1927034519">
              <w:marLeft w:val="0"/>
              <w:marRight w:val="0"/>
              <w:marTop w:val="0"/>
              <w:marBottom w:val="0"/>
              <w:divBdr>
                <w:top w:val="none" w:sz="0" w:space="0" w:color="auto"/>
                <w:left w:val="none" w:sz="0" w:space="0" w:color="auto"/>
                <w:bottom w:val="none" w:sz="0" w:space="0" w:color="auto"/>
                <w:right w:val="none" w:sz="0" w:space="0" w:color="auto"/>
              </w:divBdr>
            </w:div>
            <w:div w:id="1763455103">
              <w:marLeft w:val="0"/>
              <w:marRight w:val="0"/>
              <w:marTop w:val="0"/>
              <w:marBottom w:val="0"/>
              <w:divBdr>
                <w:top w:val="none" w:sz="0" w:space="0" w:color="auto"/>
                <w:left w:val="none" w:sz="0" w:space="0" w:color="auto"/>
                <w:bottom w:val="none" w:sz="0" w:space="0" w:color="auto"/>
                <w:right w:val="none" w:sz="0" w:space="0" w:color="auto"/>
              </w:divBdr>
            </w:div>
            <w:div w:id="474612920">
              <w:marLeft w:val="0"/>
              <w:marRight w:val="0"/>
              <w:marTop w:val="0"/>
              <w:marBottom w:val="0"/>
              <w:divBdr>
                <w:top w:val="none" w:sz="0" w:space="0" w:color="auto"/>
                <w:left w:val="none" w:sz="0" w:space="0" w:color="auto"/>
                <w:bottom w:val="none" w:sz="0" w:space="0" w:color="auto"/>
                <w:right w:val="none" w:sz="0" w:space="0" w:color="auto"/>
              </w:divBdr>
            </w:div>
            <w:div w:id="2103986356">
              <w:marLeft w:val="0"/>
              <w:marRight w:val="0"/>
              <w:marTop w:val="0"/>
              <w:marBottom w:val="0"/>
              <w:divBdr>
                <w:top w:val="none" w:sz="0" w:space="0" w:color="auto"/>
                <w:left w:val="none" w:sz="0" w:space="0" w:color="auto"/>
                <w:bottom w:val="none" w:sz="0" w:space="0" w:color="auto"/>
                <w:right w:val="none" w:sz="0" w:space="0" w:color="auto"/>
              </w:divBdr>
            </w:div>
            <w:div w:id="1352688391">
              <w:marLeft w:val="0"/>
              <w:marRight w:val="0"/>
              <w:marTop w:val="0"/>
              <w:marBottom w:val="0"/>
              <w:divBdr>
                <w:top w:val="none" w:sz="0" w:space="0" w:color="auto"/>
                <w:left w:val="none" w:sz="0" w:space="0" w:color="auto"/>
                <w:bottom w:val="none" w:sz="0" w:space="0" w:color="auto"/>
                <w:right w:val="none" w:sz="0" w:space="0" w:color="auto"/>
              </w:divBdr>
            </w:div>
            <w:div w:id="907302376">
              <w:marLeft w:val="0"/>
              <w:marRight w:val="0"/>
              <w:marTop w:val="0"/>
              <w:marBottom w:val="0"/>
              <w:divBdr>
                <w:top w:val="none" w:sz="0" w:space="0" w:color="auto"/>
                <w:left w:val="none" w:sz="0" w:space="0" w:color="auto"/>
                <w:bottom w:val="none" w:sz="0" w:space="0" w:color="auto"/>
                <w:right w:val="none" w:sz="0" w:space="0" w:color="auto"/>
              </w:divBdr>
            </w:div>
            <w:div w:id="1303075202">
              <w:marLeft w:val="0"/>
              <w:marRight w:val="0"/>
              <w:marTop w:val="0"/>
              <w:marBottom w:val="0"/>
              <w:divBdr>
                <w:top w:val="none" w:sz="0" w:space="0" w:color="auto"/>
                <w:left w:val="none" w:sz="0" w:space="0" w:color="auto"/>
                <w:bottom w:val="none" w:sz="0" w:space="0" w:color="auto"/>
                <w:right w:val="none" w:sz="0" w:space="0" w:color="auto"/>
              </w:divBdr>
            </w:div>
            <w:div w:id="1725828912">
              <w:marLeft w:val="0"/>
              <w:marRight w:val="0"/>
              <w:marTop w:val="0"/>
              <w:marBottom w:val="0"/>
              <w:divBdr>
                <w:top w:val="none" w:sz="0" w:space="0" w:color="auto"/>
                <w:left w:val="none" w:sz="0" w:space="0" w:color="auto"/>
                <w:bottom w:val="none" w:sz="0" w:space="0" w:color="auto"/>
                <w:right w:val="none" w:sz="0" w:space="0" w:color="auto"/>
              </w:divBdr>
            </w:div>
            <w:div w:id="1068334823">
              <w:marLeft w:val="0"/>
              <w:marRight w:val="0"/>
              <w:marTop w:val="0"/>
              <w:marBottom w:val="0"/>
              <w:divBdr>
                <w:top w:val="none" w:sz="0" w:space="0" w:color="auto"/>
                <w:left w:val="none" w:sz="0" w:space="0" w:color="auto"/>
                <w:bottom w:val="none" w:sz="0" w:space="0" w:color="auto"/>
                <w:right w:val="none" w:sz="0" w:space="0" w:color="auto"/>
              </w:divBdr>
            </w:div>
            <w:div w:id="539365444">
              <w:marLeft w:val="0"/>
              <w:marRight w:val="0"/>
              <w:marTop w:val="0"/>
              <w:marBottom w:val="0"/>
              <w:divBdr>
                <w:top w:val="none" w:sz="0" w:space="0" w:color="auto"/>
                <w:left w:val="none" w:sz="0" w:space="0" w:color="auto"/>
                <w:bottom w:val="none" w:sz="0" w:space="0" w:color="auto"/>
                <w:right w:val="none" w:sz="0" w:space="0" w:color="auto"/>
              </w:divBdr>
            </w:div>
            <w:div w:id="2076271224">
              <w:marLeft w:val="0"/>
              <w:marRight w:val="0"/>
              <w:marTop w:val="0"/>
              <w:marBottom w:val="0"/>
              <w:divBdr>
                <w:top w:val="none" w:sz="0" w:space="0" w:color="auto"/>
                <w:left w:val="none" w:sz="0" w:space="0" w:color="auto"/>
                <w:bottom w:val="none" w:sz="0" w:space="0" w:color="auto"/>
                <w:right w:val="none" w:sz="0" w:space="0" w:color="auto"/>
              </w:divBdr>
            </w:div>
            <w:div w:id="718433727">
              <w:marLeft w:val="0"/>
              <w:marRight w:val="0"/>
              <w:marTop w:val="0"/>
              <w:marBottom w:val="0"/>
              <w:divBdr>
                <w:top w:val="none" w:sz="0" w:space="0" w:color="auto"/>
                <w:left w:val="none" w:sz="0" w:space="0" w:color="auto"/>
                <w:bottom w:val="none" w:sz="0" w:space="0" w:color="auto"/>
                <w:right w:val="none" w:sz="0" w:space="0" w:color="auto"/>
              </w:divBdr>
            </w:div>
            <w:div w:id="1704742734">
              <w:marLeft w:val="0"/>
              <w:marRight w:val="0"/>
              <w:marTop w:val="0"/>
              <w:marBottom w:val="0"/>
              <w:divBdr>
                <w:top w:val="none" w:sz="0" w:space="0" w:color="auto"/>
                <w:left w:val="none" w:sz="0" w:space="0" w:color="auto"/>
                <w:bottom w:val="none" w:sz="0" w:space="0" w:color="auto"/>
                <w:right w:val="none" w:sz="0" w:space="0" w:color="auto"/>
              </w:divBdr>
            </w:div>
            <w:div w:id="2105607589">
              <w:marLeft w:val="0"/>
              <w:marRight w:val="0"/>
              <w:marTop w:val="0"/>
              <w:marBottom w:val="0"/>
              <w:divBdr>
                <w:top w:val="none" w:sz="0" w:space="0" w:color="auto"/>
                <w:left w:val="none" w:sz="0" w:space="0" w:color="auto"/>
                <w:bottom w:val="none" w:sz="0" w:space="0" w:color="auto"/>
                <w:right w:val="none" w:sz="0" w:space="0" w:color="auto"/>
              </w:divBdr>
            </w:div>
            <w:div w:id="26296650">
              <w:marLeft w:val="0"/>
              <w:marRight w:val="0"/>
              <w:marTop w:val="0"/>
              <w:marBottom w:val="0"/>
              <w:divBdr>
                <w:top w:val="none" w:sz="0" w:space="0" w:color="auto"/>
                <w:left w:val="none" w:sz="0" w:space="0" w:color="auto"/>
                <w:bottom w:val="none" w:sz="0" w:space="0" w:color="auto"/>
                <w:right w:val="none" w:sz="0" w:space="0" w:color="auto"/>
              </w:divBdr>
            </w:div>
            <w:div w:id="1236742512">
              <w:marLeft w:val="0"/>
              <w:marRight w:val="0"/>
              <w:marTop w:val="0"/>
              <w:marBottom w:val="0"/>
              <w:divBdr>
                <w:top w:val="none" w:sz="0" w:space="0" w:color="auto"/>
                <w:left w:val="none" w:sz="0" w:space="0" w:color="auto"/>
                <w:bottom w:val="none" w:sz="0" w:space="0" w:color="auto"/>
                <w:right w:val="none" w:sz="0" w:space="0" w:color="auto"/>
              </w:divBdr>
            </w:div>
            <w:div w:id="609750449">
              <w:marLeft w:val="0"/>
              <w:marRight w:val="0"/>
              <w:marTop w:val="0"/>
              <w:marBottom w:val="0"/>
              <w:divBdr>
                <w:top w:val="none" w:sz="0" w:space="0" w:color="auto"/>
                <w:left w:val="none" w:sz="0" w:space="0" w:color="auto"/>
                <w:bottom w:val="none" w:sz="0" w:space="0" w:color="auto"/>
                <w:right w:val="none" w:sz="0" w:space="0" w:color="auto"/>
              </w:divBdr>
            </w:div>
            <w:div w:id="1497264892">
              <w:marLeft w:val="0"/>
              <w:marRight w:val="0"/>
              <w:marTop w:val="0"/>
              <w:marBottom w:val="0"/>
              <w:divBdr>
                <w:top w:val="none" w:sz="0" w:space="0" w:color="auto"/>
                <w:left w:val="none" w:sz="0" w:space="0" w:color="auto"/>
                <w:bottom w:val="none" w:sz="0" w:space="0" w:color="auto"/>
                <w:right w:val="none" w:sz="0" w:space="0" w:color="auto"/>
              </w:divBdr>
            </w:div>
            <w:div w:id="1785886021">
              <w:marLeft w:val="0"/>
              <w:marRight w:val="0"/>
              <w:marTop w:val="0"/>
              <w:marBottom w:val="0"/>
              <w:divBdr>
                <w:top w:val="none" w:sz="0" w:space="0" w:color="auto"/>
                <w:left w:val="none" w:sz="0" w:space="0" w:color="auto"/>
                <w:bottom w:val="none" w:sz="0" w:space="0" w:color="auto"/>
                <w:right w:val="none" w:sz="0" w:space="0" w:color="auto"/>
              </w:divBdr>
            </w:div>
            <w:div w:id="2081099716">
              <w:marLeft w:val="0"/>
              <w:marRight w:val="0"/>
              <w:marTop w:val="0"/>
              <w:marBottom w:val="0"/>
              <w:divBdr>
                <w:top w:val="none" w:sz="0" w:space="0" w:color="auto"/>
                <w:left w:val="none" w:sz="0" w:space="0" w:color="auto"/>
                <w:bottom w:val="none" w:sz="0" w:space="0" w:color="auto"/>
                <w:right w:val="none" w:sz="0" w:space="0" w:color="auto"/>
              </w:divBdr>
            </w:div>
            <w:div w:id="1728332234">
              <w:marLeft w:val="0"/>
              <w:marRight w:val="0"/>
              <w:marTop w:val="0"/>
              <w:marBottom w:val="0"/>
              <w:divBdr>
                <w:top w:val="none" w:sz="0" w:space="0" w:color="auto"/>
                <w:left w:val="none" w:sz="0" w:space="0" w:color="auto"/>
                <w:bottom w:val="none" w:sz="0" w:space="0" w:color="auto"/>
                <w:right w:val="none" w:sz="0" w:space="0" w:color="auto"/>
              </w:divBdr>
            </w:div>
            <w:div w:id="2094624055">
              <w:marLeft w:val="0"/>
              <w:marRight w:val="0"/>
              <w:marTop w:val="0"/>
              <w:marBottom w:val="0"/>
              <w:divBdr>
                <w:top w:val="none" w:sz="0" w:space="0" w:color="auto"/>
                <w:left w:val="none" w:sz="0" w:space="0" w:color="auto"/>
                <w:bottom w:val="none" w:sz="0" w:space="0" w:color="auto"/>
                <w:right w:val="none" w:sz="0" w:space="0" w:color="auto"/>
              </w:divBdr>
            </w:div>
            <w:div w:id="295110516">
              <w:marLeft w:val="0"/>
              <w:marRight w:val="0"/>
              <w:marTop w:val="0"/>
              <w:marBottom w:val="0"/>
              <w:divBdr>
                <w:top w:val="none" w:sz="0" w:space="0" w:color="auto"/>
                <w:left w:val="none" w:sz="0" w:space="0" w:color="auto"/>
                <w:bottom w:val="none" w:sz="0" w:space="0" w:color="auto"/>
                <w:right w:val="none" w:sz="0" w:space="0" w:color="auto"/>
              </w:divBdr>
            </w:div>
            <w:div w:id="87628723">
              <w:marLeft w:val="0"/>
              <w:marRight w:val="0"/>
              <w:marTop w:val="0"/>
              <w:marBottom w:val="0"/>
              <w:divBdr>
                <w:top w:val="none" w:sz="0" w:space="0" w:color="auto"/>
                <w:left w:val="none" w:sz="0" w:space="0" w:color="auto"/>
                <w:bottom w:val="none" w:sz="0" w:space="0" w:color="auto"/>
                <w:right w:val="none" w:sz="0" w:space="0" w:color="auto"/>
              </w:divBdr>
            </w:div>
            <w:div w:id="916718310">
              <w:marLeft w:val="0"/>
              <w:marRight w:val="0"/>
              <w:marTop w:val="0"/>
              <w:marBottom w:val="0"/>
              <w:divBdr>
                <w:top w:val="none" w:sz="0" w:space="0" w:color="auto"/>
                <w:left w:val="none" w:sz="0" w:space="0" w:color="auto"/>
                <w:bottom w:val="none" w:sz="0" w:space="0" w:color="auto"/>
                <w:right w:val="none" w:sz="0" w:space="0" w:color="auto"/>
              </w:divBdr>
            </w:div>
            <w:div w:id="954754850">
              <w:marLeft w:val="0"/>
              <w:marRight w:val="0"/>
              <w:marTop w:val="0"/>
              <w:marBottom w:val="0"/>
              <w:divBdr>
                <w:top w:val="none" w:sz="0" w:space="0" w:color="auto"/>
                <w:left w:val="none" w:sz="0" w:space="0" w:color="auto"/>
                <w:bottom w:val="none" w:sz="0" w:space="0" w:color="auto"/>
                <w:right w:val="none" w:sz="0" w:space="0" w:color="auto"/>
              </w:divBdr>
            </w:div>
            <w:div w:id="691302360">
              <w:marLeft w:val="0"/>
              <w:marRight w:val="0"/>
              <w:marTop w:val="0"/>
              <w:marBottom w:val="0"/>
              <w:divBdr>
                <w:top w:val="none" w:sz="0" w:space="0" w:color="auto"/>
                <w:left w:val="none" w:sz="0" w:space="0" w:color="auto"/>
                <w:bottom w:val="none" w:sz="0" w:space="0" w:color="auto"/>
                <w:right w:val="none" w:sz="0" w:space="0" w:color="auto"/>
              </w:divBdr>
            </w:div>
            <w:div w:id="1654069681">
              <w:marLeft w:val="0"/>
              <w:marRight w:val="0"/>
              <w:marTop w:val="0"/>
              <w:marBottom w:val="0"/>
              <w:divBdr>
                <w:top w:val="none" w:sz="0" w:space="0" w:color="auto"/>
                <w:left w:val="none" w:sz="0" w:space="0" w:color="auto"/>
                <w:bottom w:val="none" w:sz="0" w:space="0" w:color="auto"/>
                <w:right w:val="none" w:sz="0" w:space="0" w:color="auto"/>
              </w:divBdr>
            </w:div>
            <w:div w:id="551426041">
              <w:marLeft w:val="0"/>
              <w:marRight w:val="0"/>
              <w:marTop w:val="0"/>
              <w:marBottom w:val="0"/>
              <w:divBdr>
                <w:top w:val="none" w:sz="0" w:space="0" w:color="auto"/>
                <w:left w:val="none" w:sz="0" w:space="0" w:color="auto"/>
                <w:bottom w:val="none" w:sz="0" w:space="0" w:color="auto"/>
                <w:right w:val="none" w:sz="0" w:space="0" w:color="auto"/>
              </w:divBdr>
            </w:div>
            <w:div w:id="777522951">
              <w:marLeft w:val="0"/>
              <w:marRight w:val="0"/>
              <w:marTop w:val="0"/>
              <w:marBottom w:val="0"/>
              <w:divBdr>
                <w:top w:val="none" w:sz="0" w:space="0" w:color="auto"/>
                <w:left w:val="none" w:sz="0" w:space="0" w:color="auto"/>
                <w:bottom w:val="none" w:sz="0" w:space="0" w:color="auto"/>
                <w:right w:val="none" w:sz="0" w:space="0" w:color="auto"/>
              </w:divBdr>
            </w:div>
            <w:div w:id="198204662">
              <w:marLeft w:val="0"/>
              <w:marRight w:val="0"/>
              <w:marTop w:val="0"/>
              <w:marBottom w:val="0"/>
              <w:divBdr>
                <w:top w:val="none" w:sz="0" w:space="0" w:color="auto"/>
                <w:left w:val="none" w:sz="0" w:space="0" w:color="auto"/>
                <w:bottom w:val="none" w:sz="0" w:space="0" w:color="auto"/>
                <w:right w:val="none" w:sz="0" w:space="0" w:color="auto"/>
              </w:divBdr>
            </w:div>
            <w:div w:id="1751392015">
              <w:marLeft w:val="0"/>
              <w:marRight w:val="0"/>
              <w:marTop w:val="0"/>
              <w:marBottom w:val="0"/>
              <w:divBdr>
                <w:top w:val="none" w:sz="0" w:space="0" w:color="auto"/>
                <w:left w:val="none" w:sz="0" w:space="0" w:color="auto"/>
                <w:bottom w:val="none" w:sz="0" w:space="0" w:color="auto"/>
                <w:right w:val="none" w:sz="0" w:space="0" w:color="auto"/>
              </w:divBdr>
            </w:div>
            <w:div w:id="196086972">
              <w:marLeft w:val="0"/>
              <w:marRight w:val="0"/>
              <w:marTop w:val="0"/>
              <w:marBottom w:val="0"/>
              <w:divBdr>
                <w:top w:val="none" w:sz="0" w:space="0" w:color="auto"/>
                <w:left w:val="none" w:sz="0" w:space="0" w:color="auto"/>
                <w:bottom w:val="none" w:sz="0" w:space="0" w:color="auto"/>
                <w:right w:val="none" w:sz="0" w:space="0" w:color="auto"/>
              </w:divBdr>
            </w:div>
            <w:div w:id="67315557">
              <w:marLeft w:val="0"/>
              <w:marRight w:val="0"/>
              <w:marTop w:val="0"/>
              <w:marBottom w:val="0"/>
              <w:divBdr>
                <w:top w:val="none" w:sz="0" w:space="0" w:color="auto"/>
                <w:left w:val="none" w:sz="0" w:space="0" w:color="auto"/>
                <w:bottom w:val="none" w:sz="0" w:space="0" w:color="auto"/>
                <w:right w:val="none" w:sz="0" w:space="0" w:color="auto"/>
              </w:divBdr>
            </w:div>
            <w:div w:id="1433015511">
              <w:marLeft w:val="0"/>
              <w:marRight w:val="0"/>
              <w:marTop w:val="0"/>
              <w:marBottom w:val="0"/>
              <w:divBdr>
                <w:top w:val="none" w:sz="0" w:space="0" w:color="auto"/>
                <w:left w:val="none" w:sz="0" w:space="0" w:color="auto"/>
                <w:bottom w:val="none" w:sz="0" w:space="0" w:color="auto"/>
                <w:right w:val="none" w:sz="0" w:space="0" w:color="auto"/>
              </w:divBdr>
            </w:div>
            <w:div w:id="240801561">
              <w:marLeft w:val="0"/>
              <w:marRight w:val="0"/>
              <w:marTop w:val="0"/>
              <w:marBottom w:val="0"/>
              <w:divBdr>
                <w:top w:val="none" w:sz="0" w:space="0" w:color="auto"/>
                <w:left w:val="none" w:sz="0" w:space="0" w:color="auto"/>
                <w:bottom w:val="none" w:sz="0" w:space="0" w:color="auto"/>
                <w:right w:val="none" w:sz="0" w:space="0" w:color="auto"/>
              </w:divBdr>
            </w:div>
            <w:div w:id="2139443987">
              <w:marLeft w:val="0"/>
              <w:marRight w:val="0"/>
              <w:marTop w:val="0"/>
              <w:marBottom w:val="0"/>
              <w:divBdr>
                <w:top w:val="none" w:sz="0" w:space="0" w:color="auto"/>
                <w:left w:val="none" w:sz="0" w:space="0" w:color="auto"/>
                <w:bottom w:val="none" w:sz="0" w:space="0" w:color="auto"/>
                <w:right w:val="none" w:sz="0" w:space="0" w:color="auto"/>
              </w:divBdr>
            </w:div>
            <w:div w:id="661204707">
              <w:marLeft w:val="0"/>
              <w:marRight w:val="0"/>
              <w:marTop w:val="0"/>
              <w:marBottom w:val="0"/>
              <w:divBdr>
                <w:top w:val="none" w:sz="0" w:space="0" w:color="auto"/>
                <w:left w:val="none" w:sz="0" w:space="0" w:color="auto"/>
                <w:bottom w:val="none" w:sz="0" w:space="0" w:color="auto"/>
                <w:right w:val="none" w:sz="0" w:space="0" w:color="auto"/>
              </w:divBdr>
            </w:div>
            <w:div w:id="1372338322">
              <w:marLeft w:val="0"/>
              <w:marRight w:val="0"/>
              <w:marTop w:val="0"/>
              <w:marBottom w:val="0"/>
              <w:divBdr>
                <w:top w:val="none" w:sz="0" w:space="0" w:color="auto"/>
                <w:left w:val="none" w:sz="0" w:space="0" w:color="auto"/>
                <w:bottom w:val="none" w:sz="0" w:space="0" w:color="auto"/>
                <w:right w:val="none" w:sz="0" w:space="0" w:color="auto"/>
              </w:divBdr>
            </w:div>
            <w:div w:id="1180510231">
              <w:marLeft w:val="0"/>
              <w:marRight w:val="0"/>
              <w:marTop w:val="0"/>
              <w:marBottom w:val="0"/>
              <w:divBdr>
                <w:top w:val="none" w:sz="0" w:space="0" w:color="auto"/>
                <w:left w:val="none" w:sz="0" w:space="0" w:color="auto"/>
                <w:bottom w:val="none" w:sz="0" w:space="0" w:color="auto"/>
                <w:right w:val="none" w:sz="0" w:space="0" w:color="auto"/>
              </w:divBdr>
            </w:div>
            <w:div w:id="123889910">
              <w:marLeft w:val="0"/>
              <w:marRight w:val="0"/>
              <w:marTop w:val="0"/>
              <w:marBottom w:val="0"/>
              <w:divBdr>
                <w:top w:val="none" w:sz="0" w:space="0" w:color="auto"/>
                <w:left w:val="none" w:sz="0" w:space="0" w:color="auto"/>
                <w:bottom w:val="none" w:sz="0" w:space="0" w:color="auto"/>
                <w:right w:val="none" w:sz="0" w:space="0" w:color="auto"/>
              </w:divBdr>
            </w:div>
            <w:div w:id="1606689523">
              <w:marLeft w:val="0"/>
              <w:marRight w:val="0"/>
              <w:marTop w:val="0"/>
              <w:marBottom w:val="0"/>
              <w:divBdr>
                <w:top w:val="none" w:sz="0" w:space="0" w:color="auto"/>
                <w:left w:val="none" w:sz="0" w:space="0" w:color="auto"/>
                <w:bottom w:val="none" w:sz="0" w:space="0" w:color="auto"/>
                <w:right w:val="none" w:sz="0" w:space="0" w:color="auto"/>
              </w:divBdr>
            </w:div>
            <w:div w:id="1151752425">
              <w:marLeft w:val="0"/>
              <w:marRight w:val="0"/>
              <w:marTop w:val="0"/>
              <w:marBottom w:val="0"/>
              <w:divBdr>
                <w:top w:val="none" w:sz="0" w:space="0" w:color="auto"/>
                <w:left w:val="none" w:sz="0" w:space="0" w:color="auto"/>
                <w:bottom w:val="none" w:sz="0" w:space="0" w:color="auto"/>
                <w:right w:val="none" w:sz="0" w:space="0" w:color="auto"/>
              </w:divBdr>
            </w:div>
            <w:div w:id="309673343">
              <w:marLeft w:val="0"/>
              <w:marRight w:val="0"/>
              <w:marTop w:val="0"/>
              <w:marBottom w:val="0"/>
              <w:divBdr>
                <w:top w:val="none" w:sz="0" w:space="0" w:color="auto"/>
                <w:left w:val="none" w:sz="0" w:space="0" w:color="auto"/>
                <w:bottom w:val="none" w:sz="0" w:space="0" w:color="auto"/>
                <w:right w:val="none" w:sz="0" w:space="0" w:color="auto"/>
              </w:divBdr>
            </w:div>
            <w:div w:id="1426534655">
              <w:marLeft w:val="0"/>
              <w:marRight w:val="0"/>
              <w:marTop w:val="0"/>
              <w:marBottom w:val="0"/>
              <w:divBdr>
                <w:top w:val="none" w:sz="0" w:space="0" w:color="auto"/>
                <w:left w:val="none" w:sz="0" w:space="0" w:color="auto"/>
                <w:bottom w:val="none" w:sz="0" w:space="0" w:color="auto"/>
                <w:right w:val="none" w:sz="0" w:space="0" w:color="auto"/>
              </w:divBdr>
            </w:div>
            <w:div w:id="856039998">
              <w:marLeft w:val="0"/>
              <w:marRight w:val="0"/>
              <w:marTop w:val="0"/>
              <w:marBottom w:val="0"/>
              <w:divBdr>
                <w:top w:val="none" w:sz="0" w:space="0" w:color="auto"/>
                <w:left w:val="none" w:sz="0" w:space="0" w:color="auto"/>
                <w:bottom w:val="none" w:sz="0" w:space="0" w:color="auto"/>
                <w:right w:val="none" w:sz="0" w:space="0" w:color="auto"/>
              </w:divBdr>
            </w:div>
            <w:div w:id="634794165">
              <w:marLeft w:val="0"/>
              <w:marRight w:val="0"/>
              <w:marTop w:val="0"/>
              <w:marBottom w:val="0"/>
              <w:divBdr>
                <w:top w:val="none" w:sz="0" w:space="0" w:color="auto"/>
                <w:left w:val="none" w:sz="0" w:space="0" w:color="auto"/>
                <w:bottom w:val="none" w:sz="0" w:space="0" w:color="auto"/>
                <w:right w:val="none" w:sz="0" w:space="0" w:color="auto"/>
              </w:divBdr>
            </w:div>
            <w:div w:id="457532495">
              <w:marLeft w:val="0"/>
              <w:marRight w:val="0"/>
              <w:marTop w:val="0"/>
              <w:marBottom w:val="0"/>
              <w:divBdr>
                <w:top w:val="none" w:sz="0" w:space="0" w:color="auto"/>
                <w:left w:val="none" w:sz="0" w:space="0" w:color="auto"/>
                <w:bottom w:val="none" w:sz="0" w:space="0" w:color="auto"/>
                <w:right w:val="none" w:sz="0" w:space="0" w:color="auto"/>
              </w:divBdr>
            </w:div>
            <w:div w:id="1371569169">
              <w:marLeft w:val="0"/>
              <w:marRight w:val="0"/>
              <w:marTop w:val="0"/>
              <w:marBottom w:val="0"/>
              <w:divBdr>
                <w:top w:val="none" w:sz="0" w:space="0" w:color="auto"/>
                <w:left w:val="none" w:sz="0" w:space="0" w:color="auto"/>
                <w:bottom w:val="none" w:sz="0" w:space="0" w:color="auto"/>
                <w:right w:val="none" w:sz="0" w:space="0" w:color="auto"/>
              </w:divBdr>
            </w:div>
            <w:div w:id="874661805">
              <w:marLeft w:val="0"/>
              <w:marRight w:val="0"/>
              <w:marTop w:val="0"/>
              <w:marBottom w:val="0"/>
              <w:divBdr>
                <w:top w:val="none" w:sz="0" w:space="0" w:color="auto"/>
                <w:left w:val="none" w:sz="0" w:space="0" w:color="auto"/>
                <w:bottom w:val="none" w:sz="0" w:space="0" w:color="auto"/>
                <w:right w:val="none" w:sz="0" w:space="0" w:color="auto"/>
              </w:divBdr>
            </w:div>
            <w:div w:id="1719233751">
              <w:marLeft w:val="0"/>
              <w:marRight w:val="0"/>
              <w:marTop w:val="0"/>
              <w:marBottom w:val="0"/>
              <w:divBdr>
                <w:top w:val="none" w:sz="0" w:space="0" w:color="auto"/>
                <w:left w:val="none" w:sz="0" w:space="0" w:color="auto"/>
                <w:bottom w:val="none" w:sz="0" w:space="0" w:color="auto"/>
                <w:right w:val="none" w:sz="0" w:space="0" w:color="auto"/>
              </w:divBdr>
            </w:div>
            <w:div w:id="738945986">
              <w:marLeft w:val="0"/>
              <w:marRight w:val="0"/>
              <w:marTop w:val="0"/>
              <w:marBottom w:val="0"/>
              <w:divBdr>
                <w:top w:val="none" w:sz="0" w:space="0" w:color="auto"/>
                <w:left w:val="none" w:sz="0" w:space="0" w:color="auto"/>
                <w:bottom w:val="none" w:sz="0" w:space="0" w:color="auto"/>
                <w:right w:val="none" w:sz="0" w:space="0" w:color="auto"/>
              </w:divBdr>
            </w:div>
            <w:div w:id="307320790">
              <w:marLeft w:val="0"/>
              <w:marRight w:val="0"/>
              <w:marTop w:val="0"/>
              <w:marBottom w:val="0"/>
              <w:divBdr>
                <w:top w:val="none" w:sz="0" w:space="0" w:color="auto"/>
                <w:left w:val="none" w:sz="0" w:space="0" w:color="auto"/>
                <w:bottom w:val="none" w:sz="0" w:space="0" w:color="auto"/>
                <w:right w:val="none" w:sz="0" w:space="0" w:color="auto"/>
              </w:divBdr>
            </w:div>
            <w:div w:id="1283222101">
              <w:marLeft w:val="0"/>
              <w:marRight w:val="0"/>
              <w:marTop w:val="0"/>
              <w:marBottom w:val="0"/>
              <w:divBdr>
                <w:top w:val="none" w:sz="0" w:space="0" w:color="auto"/>
                <w:left w:val="none" w:sz="0" w:space="0" w:color="auto"/>
                <w:bottom w:val="none" w:sz="0" w:space="0" w:color="auto"/>
                <w:right w:val="none" w:sz="0" w:space="0" w:color="auto"/>
              </w:divBdr>
            </w:div>
            <w:div w:id="1481192159">
              <w:marLeft w:val="0"/>
              <w:marRight w:val="0"/>
              <w:marTop w:val="0"/>
              <w:marBottom w:val="0"/>
              <w:divBdr>
                <w:top w:val="none" w:sz="0" w:space="0" w:color="auto"/>
                <w:left w:val="none" w:sz="0" w:space="0" w:color="auto"/>
                <w:bottom w:val="none" w:sz="0" w:space="0" w:color="auto"/>
                <w:right w:val="none" w:sz="0" w:space="0" w:color="auto"/>
              </w:divBdr>
            </w:div>
            <w:div w:id="487019215">
              <w:marLeft w:val="0"/>
              <w:marRight w:val="0"/>
              <w:marTop w:val="0"/>
              <w:marBottom w:val="0"/>
              <w:divBdr>
                <w:top w:val="none" w:sz="0" w:space="0" w:color="auto"/>
                <w:left w:val="none" w:sz="0" w:space="0" w:color="auto"/>
                <w:bottom w:val="none" w:sz="0" w:space="0" w:color="auto"/>
                <w:right w:val="none" w:sz="0" w:space="0" w:color="auto"/>
              </w:divBdr>
            </w:div>
            <w:div w:id="1765607251">
              <w:marLeft w:val="0"/>
              <w:marRight w:val="0"/>
              <w:marTop w:val="0"/>
              <w:marBottom w:val="0"/>
              <w:divBdr>
                <w:top w:val="none" w:sz="0" w:space="0" w:color="auto"/>
                <w:left w:val="none" w:sz="0" w:space="0" w:color="auto"/>
                <w:bottom w:val="none" w:sz="0" w:space="0" w:color="auto"/>
                <w:right w:val="none" w:sz="0" w:space="0" w:color="auto"/>
              </w:divBdr>
            </w:div>
            <w:div w:id="334458720">
              <w:marLeft w:val="0"/>
              <w:marRight w:val="0"/>
              <w:marTop w:val="0"/>
              <w:marBottom w:val="0"/>
              <w:divBdr>
                <w:top w:val="none" w:sz="0" w:space="0" w:color="auto"/>
                <w:left w:val="none" w:sz="0" w:space="0" w:color="auto"/>
                <w:bottom w:val="none" w:sz="0" w:space="0" w:color="auto"/>
                <w:right w:val="none" w:sz="0" w:space="0" w:color="auto"/>
              </w:divBdr>
            </w:div>
            <w:div w:id="1846047145">
              <w:marLeft w:val="0"/>
              <w:marRight w:val="0"/>
              <w:marTop w:val="0"/>
              <w:marBottom w:val="0"/>
              <w:divBdr>
                <w:top w:val="none" w:sz="0" w:space="0" w:color="auto"/>
                <w:left w:val="none" w:sz="0" w:space="0" w:color="auto"/>
                <w:bottom w:val="none" w:sz="0" w:space="0" w:color="auto"/>
                <w:right w:val="none" w:sz="0" w:space="0" w:color="auto"/>
              </w:divBdr>
            </w:div>
            <w:div w:id="271405340">
              <w:marLeft w:val="0"/>
              <w:marRight w:val="0"/>
              <w:marTop w:val="0"/>
              <w:marBottom w:val="0"/>
              <w:divBdr>
                <w:top w:val="none" w:sz="0" w:space="0" w:color="auto"/>
                <w:left w:val="none" w:sz="0" w:space="0" w:color="auto"/>
                <w:bottom w:val="none" w:sz="0" w:space="0" w:color="auto"/>
                <w:right w:val="none" w:sz="0" w:space="0" w:color="auto"/>
              </w:divBdr>
            </w:div>
            <w:div w:id="957101865">
              <w:marLeft w:val="0"/>
              <w:marRight w:val="0"/>
              <w:marTop w:val="0"/>
              <w:marBottom w:val="0"/>
              <w:divBdr>
                <w:top w:val="none" w:sz="0" w:space="0" w:color="auto"/>
                <w:left w:val="none" w:sz="0" w:space="0" w:color="auto"/>
                <w:bottom w:val="none" w:sz="0" w:space="0" w:color="auto"/>
                <w:right w:val="none" w:sz="0" w:space="0" w:color="auto"/>
              </w:divBdr>
            </w:div>
            <w:div w:id="1026833120">
              <w:marLeft w:val="0"/>
              <w:marRight w:val="0"/>
              <w:marTop w:val="0"/>
              <w:marBottom w:val="0"/>
              <w:divBdr>
                <w:top w:val="none" w:sz="0" w:space="0" w:color="auto"/>
                <w:left w:val="none" w:sz="0" w:space="0" w:color="auto"/>
                <w:bottom w:val="none" w:sz="0" w:space="0" w:color="auto"/>
                <w:right w:val="none" w:sz="0" w:space="0" w:color="auto"/>
              </w:divBdr>
            </w:div>
            <w:div w:id="973943937">
              <w:marLeft w:val="0"/>
              <w:marRight w:val="0"/>
              <w:marTop w:val="0"/>
              <w:marBottom w:val="0"/>
              <w:divBdr>
                <w:top w:val="none" w:sz="0" w:space="0" w:color="auto"/>
                <w:left w:val="none" w:sz="0" w:space="0" w:color="auto"/>
                <w:bottom w:val="none" w:sz="0" w:space="0" w:color="auto"/>
                <w:right w:val="none" w:sz="0" w:space="0" w:color="auto"/>
              </w:divBdr>
            </w:div>
            <w:div w:id="1034572095">
              <w:marLeft w:val="0"/>
              <w:marRight w:val="0"/>
              <w:marTop w:val="0"/>
              <w:marBottom w:val="0"/>
              <w:divBdr>
                <w:top w:val="none" w:sz="0" w:space="0" w:color="auto"/>
                <w:left w:val="none" w:sz="0" w:space="0" w:color="auto"/>
                <w:bottom w:val="none" w:sz="0" w:space="0" w:color="auto"/>
                <w:right w:val="none" w:sz="0" w:space="0" w:color="auto"/>
              </w:divBdr>
            </w:div>
            <w:div w:id="127750042">
              <w:marLeft w:val="0"/>
              <w:marRight w:val="0"/>
              <w:marTop w:val="0"/>
              <w:marBottom w:val="0"/>
              <w:divBdr>
                <w:top w:val="none" w:sz="0" w:space="0" w:color="auto"/>
                <w:left w:val="none" w:sz="0" w:space="0" w:color="auto"/>
                <w:bottom w:val="none" w:sz="0" w:space="0" w:color="auto"/>
                <w:right w:val="none" w:sz="0" w:space="0" w:color="auto"/>
              </w:divBdr>
            </w:div>
            <w:div w:id="2043364501">
              <w:marLeft w:val="0"/>
              <w:marRight w:val="0"/>
              <w:marTop w:val="0"/>
              <w:marBottom w:val="0"/>
              <w:divBdr>
                <w:top w:val="none" w:sz="0" w:space="0" w:color="auto"/>
                <w:left w:val="none" w:sz="0" w:space="0" w:color="auto"/>
                <w:bottom w:val="none" w:sz="0" w:space="0" w:color="auto"/>
                <w:right w:val="none" w:sz="0" w:space="0" w:color="auto"/>
              </w:divBdr>
            </w:div>
            <w:div w:id="879560977">
              <w:marLeft w:val="0"/>
              <w:marRight w:val="0"/>
              <w:marTop w:val="0"/>
              <w:marBottom w:val="0"/>
              <w:divBdr>
                <w:top w:val="none" w:sz="0" w:space="0" w:color="auto"/>
                <w:left w:val="none" w:sz="0" w:space="0" w:color="auto"/>
                <w:bottom w:val="none" w:sz="0" w:space="0" w:color="auto"/>
                <w:right w:val="none" w:sz="0" w:space="0" w:color="auto"/>
              </w:divBdr>
            </w:div>
            <w:div w:id="1484395706">
              <w:marLeft w:val="0"/>
              <w:marRight w:val="0"/>
              <w:marTop w:val="0"/>
              <w:marBottom w:val="0"/>
              <w:divBdr>
                <w:top w:val="none" w:sz="0" w:space="0" w:color="auto"/>
                <w:left w:val="none" w:sz="0" w:space="0" w:color="auto"/>
                <w:bottom w:val="none" w:sz="0" w:space="0" w:color="auto"/>
                <w:right w:val="none" w:sz="0" w:space="0" w:color="auto"/>
              </w:divBdr>
            </w:div>
            <w:div w:id="995688661">
              <w:marLeft w:val="0"/>
              <w:marRight w:val="0"/>
              <w:marTop w:val="0"/>
              <w:marBottom w:val="0"/>
              <w:divBdr>
                <w:top w:val="none" w:sz="0" w:space="0" w:color="auto"/>
                <w:left w:val="none" w:sz="0" w:space="0" w:color="auto"/>
                <w:bottom w:val="none" w:sz="0" w:space="0" w:color="auto"/>
                <w:right w:val="none" w:sz="0" w:space="0" w:color="auto"/>
              </w:divBdr>
            </w:div>
            <w:div w:id="1957367032">
              <w:marLeft w:val="0"/>
              <w:marRight w:val="0"/>
              <w:marTop w:val="0"/>
              <w:marBottom w:val="0"/>
              <w:divBdr>
                <w:top w:val="none" w:sz="0" w:space="0" w:color="auto"/>
                <w:left w:val="none" w:sz="0" w:space="0" w:color="auto"/>
                <w:bottom w:val="none" w:sz="0" w:space="0" w:color="auto"/>
                <w:right w:val="none" w:sz="0" w:space="0" w:color="auto"/>
              </w:divBdr>
            </w:div>
            <w:div w:id="171992895">
              <w:marLeft w:val="0"/>
              <w:marRight w:val="0"/>
              <w:marTop w:val="0"/>
              <w:marBottom w:val="0"/>
              <w:divBdr>
                <w:top w:val="none" w:sz="0" w:space="0" w:color="auto"/>
                <w:left w:val="none" w:sz="0" w:space="0" w:color="auto"/>
                <w:bottom w:val="none" w:sz="0" w:space="0" w:color="auto"/>
                <w:right w:val="none" w:sz="0" w:space="0" w:color="auto"/>
              </w:divBdr>
            </w:div>
            <w:div w:id="2039813561">
              <w:marLeft w:val="0"/>
              <w:marRight w:val="0"/>
              <w:marTop w:val="0"/>
              <w:marBottom w:val="0"/>
              <w:divBdr>
                <w:top w:val="none" w:sz="0" w:space="0" w:color="auto"/>
                <w:left w:val="none" w:sz="0" w:space="0" w:color="auto"/>
                <w:bottom w:val="none" w:sz="0" w:space="0" w:color="auto"/>
                <w:right w:val="none" w:sz="0" w:space="0" w:color="auto"/>
              </w:divBdr>
            </w:div>
            <w:div w:id="1893230685">
              <w:marLeft w:val="0"/>
              <w:marRight w:val="0"/>
              <w:marTop w:val="0"/>
              <w:marBottom w:val="0"/>
              <w:divBdr>
                <w:top w:val="none" w:sz="0" w:space="0" w:color="auto"/>
                <w:left w:val="none" w:sz="0" w:space="0" w:color="auto"/>
                <w:bottom w:val="none" w:sz="0" w:space="0" w:color="auto"/>
                <w:right w:val="none" w:sz="0" w:space="0" w:color="auto"/>
              </w:divBdr>
            </w:div>
            <w:div w:id="1814524865">
              <w:marLeft w:val="0"/>
              <w:marRight w:val="0"/>
              <w:marTop w:val="0"/>
              <w:marBottom w:val="0"/>
              <w:divBdr>
                <w:top w:val="none" w:sz="0" w:space="0" w:color="auto"/>
                <w:left w:val="none" w:sz="0" w:space="0" w:color="auto"/>
                <w:bottom w:val="none" w:sz="0" w:space="0" w:color="auto"/>
                <w:right w:val="none" w:sz="0" w:space="0" w:color="auto"/>
              </w:divBdr>
            </w:div>
            <w:div w:id="1539004387">
              <w:marLeft w:val="0"/>
              <w:marRight w:val="0"/>
              <w:marTop w:val="0"/>
              <w:marBottom w:val="0"/>
              <w:divBdr>
                <w:top w:val="none" w:sz="0" w:space="0" w:color="auto"/>
                <w:left w:val="none" w:sz="0" w:space="0" w:color="auto"/>
                <w:bottom w:val="none" w:sz="0" w:space="0" w:color="auto"/>
                <w:right w:val="none" w:sz="0" w:space="0" w:color="auto"/>
              </w:divBdr>
            </w:div>
            <w:div w:id="940644697">
              <w:marLeft w:val="0"/>
              <w:marRight w:val="0"/>
              <w:marTop w:val="0"/>
              <w:marBottom w:val="0"/>
              <w:divBdr>
                <w:top w:val="none" w:sz="0" w:space="0" w:color="auto"/>
                <w:left w:val="none" w:sz="0" w:space="0" w:color="auto"/>
                <w:bottom w:val="none" w:sz="0" w:space="0" w:color="auto"/>
                <w:right w:val="none" w:sz="0" w:space="0" w:color="auto"/>
              </w:divBdr>
            </w:div>
            <w:div w:id="1779443105">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109592998">
              <w:marLeft w:val="0"/>
              <w:marRight w:val="0"/>
              <w:marTop w:val="0"/>
              <w:marBottom w:val="0"/>
              <w:divBdr>
                <w:top w:val="none" w:sz="0" w:space="0" w:color="auto"/>
                <w:left w:val="none" w:sz="0" w:space="0" w:color="auto"/>
                <w:bottom w:val="none" w:sz="0" w:space="0" w:color="auto"/>
                <w:right w:val="none" w:sz="0" w:space="0" w:color="auto"/>
              </w:divBdr>
            </w:div>
            <w:div w:id="1958876580">
              <w:marLeft w:val="0"/>
              <w:marRight w:val="0"/>
              <w:marTop w:val="0"/>
              <w:marBottom w:val="0"/>
              <w:divBdr>
                <w:top w:val="none" w:sz="0" w:space="0" w:color="auto"/>
                <w:left w:val="none" w:sz="0" w:space="0" w:color="auto"/>
                <w:bottom w:val="none" w:sz="0" w:space="0" w:color="auto"/>
                <w:right w:val="none" w:sz="0" w:space="0" w:color="auto"/>
              </w:divBdr>
            </w:div>
            <w:div w:id="1030032697">
              <w:marLeft w:val="0"/>
              <w:marRight w:val="0"/>
              <w:marTop w:val="0"/>
              <w:marBottom w:val="0"/>
              <w:divBdr>
                <w:top w:val="none" w:sz="0" w:space="0" w:color="auto"/>
                <w:left w:val="none" w:sz="0" w:space="0" w:color="auto"/>
                <w:bottom w:val="none" w:sz="0" w:space="0" w:color="auto"/>
                <w:right w:val="none" w:sz="0" w:space="0" w:color="auto"/>
              </w:divBdr>
            </w:div>
            <w:div w:id="1639727290">
              <w:marLeft w:val="0"/>
              <w:marRight w:val="0"/>
              <w:marTop w:val="0"/>
              <w:marBottom w:val="0"/>
              <w:divBdr>
                <w:top w:val="none" w:sz="0" w:space="0" w:color="auto"/>
                <w:left w:val="none" w:sz="0" w:space="0" w:color="auto"/>
                <w:bottom w:val="none" w:sz="0" w:space="0" w:color="auto"/>
                <w:right w:val="none" w:sz="0" w:space="0" w:color="auto"/>
              </w:divBdr>
            </w:div>
            <w:div w:id="782654023">
              <w:marLeft w:val="0"/>
              <w:marRight w:val="0"/>
              <w:marTop w:val="0"/>
              <w:marBottom w:val="0"/>
              <w:divBdr>
                <w:top w:val="none" w:sz="0" w:space="0" w:color="auto"/>
                <w:left w:val="none" w:sz="0" w:space="0" w:color="auto"/>
                <w:bottom w:val="none" w:sz="0" w:space="0" w:color="auto"/>
                <w:right w:val="none" w:sz="0" w:space="0" w:color="auto"/>
              </w:divBdr>
            </w:div>
            <w:div w:id="194538277">
              <w:marLeft w:val="0"/>
              <w:marRight w:val="0"/>
              <w:marTop w:val="0"/>
              <w:marBottom w:val="0"/>
              <w:divBdr>
                <w:top w:val="none" w:sz="0" w:space="0" w:color="auto"/>
                <w:left w:val="none" w:sz="0" w:space="0" w:color="auto"/>
                <w:bottom w:val="none" w:sz="0" w:space="0" w:color="auto"/>
                <w:right w:val="none" w:sz="0" w:space="0" w:color="auto"/>
              </w:divBdr>
            </w:div>
            <w:div w:id="126047317">
              <w:marLeft w:val="0"/>
              <w:marRight w:val="0"/>
              <w:marTop w:val="0"/>
              <w:marBottom w:val="0"/>
              <w:divBdr>
                <w:top w:val="none" w:sz="0" w:space="0" w:color="auto"/>
                <w:left w:val="none" w:sz="0" w:space="0" w:color="auto"/>
                <w:bottom w:val="none" w:sz="0" w:space="0" w:color="auto"/>
                <w:right w:val="none" w:sz="0" w:space="0" w:color="auto"/>
              </w:divBdr>
            </w:div>
            <w:div w:id="1511725449">
              <w:marLeft w:val="0"/>
              <w:marRight w:val="0"/>
              <w:marTop w:val="0"/>
              <w:marBottom w:val="0"/>
              <w:divBdr>
                <w:top w:val="none" w:sz="0" w:space="0" w:color="auto"/>
                <w:left w:val="none" w:sz="0" w:space="0" w:color="auto"/>
                <w:bottom w:val="none" w:sz="0" w:space="0" w:color="auto"/>
                <w:right w:val="none" w:sz="0" w:space="0" w:color="auto"/>
              </w:divBdr>
            </w:div>
            <w:div w:id="1012336606">
              <w:marLeft w:val="0"/>
              <w:marRight w:val="0"/>
              <w:marTop w:val="0"/>
              <w:marBottom w:val="0"/>
              <w:divBdr>
                <w:top w:val="none" w:sz="0" w:space="0" w:color="auto"/>
                <w:left w:val="none" w:sz="0" w:space="0" w:color="auto"/>
                <w:bottom w:val="none" w:sz="0" w:space="0" w:color="auto"/>
                <w:right w:val="none" w:sz="0" w:space="0" w:color="auto"/>
              </w:divBdr>
            </w:div>
            <w:div w:id="160792965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434135426">
              <w:marLeft w:val="0"/>
              <w:marRight w:val="0"/>
              <w:marTop w:val="0"/>
              <w:marBottom w:val="0"/>
              <w:divBdr>
                <w:top w:val="none" w:sz="0" w:space="0" w:color="auto"/>
                <w:left w:val="none" w:sz="0" w:space="0" w:color="auto"/>
                <w:bottom w:val="none" w:sz="0" w:space="0" w:color="auto"/>
                <w:right w:val="none" w:sz="0" w:space="0" w:color="auto"/>
              </w:divBdr>
            </w:div>
            <w:div w:id="1429503402">
              <w:marLeft w:val="0"/>
              <w:marRight w:val="0"/>
              <w:marTop w:val="0"/>
              <w:marBottom w:val="0"/>
              <w:divBdr>
                <w:top w:val="none" w:sz="0" w:space="0" w:color="auto"/>
                <w:left w:val="none" w:sz="0" w:space="0" w:color="auto"/>
                <w:bottom w:val="none" w:sz="0" w:space="0" w:color="auto"/>
                <w:right w:val="none" w:sz="0" w:space="0" w:color="auto"/>
              </w:divBdr>
            </w:div>
            <w:div w:id="194972535">
              <w:marLeft w:val="0"/>
              <w:marRight w:val="0"/>
              <w:marTop w:val="0"/>
              <w:marBottom w:val="0"/>
              <w:divBdr>
                <w:top w:val="none" w:sz="0" w:space="0" w:color="auto"/>
                <w:left w:val="none" w:sz="0" w:space="0" w:color="auto"/>
                <w:bottom w:val="none" w:sz="0" w:space="0" w:color="auto"/>
                <w:right w:val="none" w:sz="0" w:space="0" w:color="auto"/>
              </w:divBdr>
            </w:div>
            <w:div w:id="1889029300">
              <w:marLeft w:val="0"/>
              <w:marRight w:val="0"/>
              <w:marTop w:val="0"/>
              <w:marBottom w:val="0"/>
              <w:divBdr>
                <w:top w:val="none" w:sz="0" w:space="0" w:color="auto"/>
                <w:left w:val="none" w:sz="0" w:space="0" w:color="auto"/>
                <w:bottom w:val="none" w:sz="0" w:space="0" w:color="auto"/>
                <w:right w:val="none" w:sz="0" w:space="0" w:color="auto"/>
              </w:divBdr>
            </w:div>
            <w:div w:id="603226082">
              <w:marLeft w:val="0"/>
              <w:marRight w:val="0"/>
              <w:marTop w:val="0"/>
              <w:marBottom w:val="0"/>
              <w:divBdr>
                <w:top w:val="none" w:sz="0" w:space="0" w:color="auto"/>
                <w:left w:val="none" w:sz="0" w:space="0" w:color="auto"/>
                <w:bottom w:val="none" w:sz="0" w:space="0" w:color="auto"/>
                <w:right w:val="none" w:sz="0" w:space="0" w:color="auto"/>
              </w:divBdr>
            </w:div>
            <w:div w:id="830414044">
              <w:marLeft w:val="0"/>
              <w:marRight w:val="0"/>
              <w:marTop w:val="0"/>
              <w:marBottom w:val="0"/>
              <w:divBdr>
                <w:top w:val="none" w:sz="0" w:space="0" w:color="auto"/>
                <w:left w:val="none" w:sz="0" w:space="0" w:color="auto"/>
                <w:bottom w:val="none" w:sz="0" w:space="0" w:color="auto"/>
                <w:right w:val="none" w:sz="0" w:space="0" w:color="auto"/>
              </w:divBdr>
            </w:div>
            <w:div w:id="905188465">
              <w:marLeft w:val="0"/>
              <w:marRight w:val="0"/>
              <w:marTop w:val="0"/>
              <w:marBottom w:val="0"/>
              <w:divBdr>
                <w:top w:val="none" w:sz="0" w:space="0" w:color="auto"/>
                <w:left w:val="none" w:sz="0" w:space="0" w:color="auto"/>
                <w:bottom w:val="none" w:sz="0" w:space="0" w:color="auto"/>
                <w:right w:val="none" w:sz="0" w:space="0" w:color="auto"/>
              </w:divBdr>
            </w:div>
            <w:div w:id="842211044">
              <w:marLeft w:val="0"/>
              <w:marRight w:val="0"/>
              <w:marTop w:val="0"/>
              <w:marBottom w:val="0"/>
              <w:divBdr>
                <w:top w:val="none" w:sz="0" w:space="0" w:color="auto"/>
                <w:left w:val="none" w:sz="0" w:space="0" w:color="auto"/>
                <w:bottom w:val="none" w:sz="0" w:space="0" w:color="auto"/>
                <w:right w:val="none" w:sz="0" w:space="0" w:color="auto"/>
              </w:divBdr>
            </w:div>
            <w:div w:id="654989008">
              <w:marLeft w:val="0"/>
              <w:marRight w:val="0"/>
              <w:marTop w:val="0"/>
              <w:marBottom w:val="0"/>
              <w:divBdr>
                <w:top w:val="none" w:sz="0" w:space="0" w:color="auto"/>
                <w:left w:val="none" w:sz="0" w:space="0" w:color="auto"/>
                <w:bottom w:val="none" w:sz="0" w:space="0" w:color="auto"/>
                <w:right w:val="none" w:sz="0" w:space="0" w:color="auto"/>
              </w:divBdr>
            </w:div>
            <w:div w:id="61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7682">
      <w:bodyDiv w:val="1"/>
      <w:marLeft w:val="0"/>
      <w:marRight w:val="0"/>
      <w:marTop w:val="0"/>
      <w:marBottom w:val="0"/>
      <w:divBdr>
        <w:top w:val="none" w:sz="0" w:space="0" w:color="auto"/>
        <w:left w:val="none" w:sz="0" w:space="0" w:color="auto"/>
        <w:bottom w:val="none" w:sz="0" w:space="0" w:color="auto"/>
        <w:right w:val="none" w:sz="0" w:space="0" w:color="auto"/>
      </w:divBdr>
      <w:divsChild>
        <w:div w:id="1377505239">
          <w:marLeft w:val="0"/>
          <w:marRight w:val="0"/>
          <w:marTop w:val="0"/>
          <w:marBottom w:val="0"/>
          <w:divBdr>
            <w:top w:val="none" w:sz="0" w:space="0" w:color="auto"/>
            <w:left w:val="none" w:sz="0" w:space="0" w:color="auto"/>
            <w:bottom w:val="none" w:sz="0" w:space="0" w:color="auto"/>
            <w:right w:val="none" w:sz="0" w:space="0" w:color="auto"/>
          </w:divBdr>
          <w:divsChild>
            <w:div w:id="18554712">
              <w:marLeft w:val="0"/>
              <w:marRight w:val="0"/>
              <w:marTop w:val="0"/>
              <w:marBottom w:val="0"/>
              <w:divBdr>
                <w:top w:val="none" w:sz="0" w:space="0" w:color="auto"/>
                <w:left w:val="none" w:sz="0" w:space="0" w:color="auto"/>
                <w:bottom w:val="none" w:sz="0" w:space="0" w:color="auto"/>
                <w:right w:val="none" w:sz="0" w:space="0" w:color="auto"/>
              </w:divBdr>
            </w:div>
            <w:div w:id="23991382">
              <w:marLeft w:val="0"/>
              <w:marRight w:val="0"/>
              <w:marTop w:val="0"/>
              <w:marBottom w:val="0"/>
              <w:divBdr>
                <w:top w:val="none" w:sz="0" w:space="0" w:color="auto"/>
                <w:left w:val="none" w:sz="0" w:space="0" w:color="auto"/>
                <w:bottom w:val="none" w:sz="0" w:space="0" w:color="auto"/>
                <w:right w:val="none" w:sz="0" w:space="0" w:color="auto"/>
              </w:divBdr>
            </w:div>
            <w:div w:id="51084372">
              <w:marLeft w:val="0"/>
              <w:marRight w:val="0"/>
              <w:marTop w:val="0"/>
              <w:marBottom w:val="0"/>
              <w:divBdr>
                <w:top w:val="none" w:sz="0" w:space="0" w:color="auto"/>
                <w:left w:val="none" w:sz="0" w:space="0" w:color="auto"/>
                <w:bottom w:val="none" w:sz="0" w:space="0" w:color="auto"/>
                <w:right w:val="none" w:sz="0" w:space="0" w:color="auto"/>
              </w:divBdr>
            </w:div>
            <w:div w:id="63648761">
              <w:marLeft w:val="0"/>
              <w:marRight w:val="0"/>
              <w:marTop w:val="0"/>
              <w:marBottom w:val="0"/>
              <w:divBdr>
                <w:top w:val="none" w:sz="0" w:space="0" w:color="auto"/>
                <w:left w:val="none" w:sz="0" w:space="0" w:color="auto"/>
                <w:bottom w:val="none" w:sz="0" w:space="0" w:color="auto"/>
                <w:right w:val="none" w:sz="0" w:space="0" w:color="auto"/>
              </w:divBdr>
            </w:div>
            <w:div w:id="76027772">
              <w:marLeft w:val="0"/>
              <w:marRight w:val="0"/>
              <w:marTop w:val="0"/>
              <w:marBottom w:val="0"/>
              <w:divBdr>
                <w:top w:val="none" w:sz="0" w:space="0" w:color="auto"/>
                <w:left w:val="none" w:sz="0" w:space="0" w:color="auto"/>
                <w:bottom w:val="none" w:sz="0" w:space="0" w:color="auto"/>
                <w:right w:val="none" w:sz="0" w:space="0" w:color="auto"/>
              </w:divBdr>
            </w:div>
            <w:div w:id="86275491">
              <w:marLeft w:val="0"/>
              <w:marRight w:val="0"/>
              <w:marTop w:val="0"/>
              <w:marBottom w:val="0"/>
              <w:divBdr>
                <w:top w:val="none" w:sz="0" w:space="0" w:color="auto"/>
                <w:left w:val="none" w:sz="0" w:space="0" w:color="auto"/>
                <w:bottom w:val="none" w:sz="0" w:space="0" w:color="auto"/>
                <w:right w:val="none" w:sz="0" w:space="0" w:color="auto"/>
              </w:divBdr>
            </w:div>
            <w:div w:id="101608699">
              <w:marLeft w:val="0"/>
              <w:marRight w:val="0"/>
              <w:marTop w:val="0"/>
              <w:marBottom w:val="0"/>
              <w:divBdr>
                <w:top w:val="none" w:sz="0" w:space="0" w:color="auto"/>
                <w:left w:val="none" w:sz="0" w:space="0" w:color="auto"/>
                <w:bottom w:val="none" w:sz="0" w:space="0" w:color="auto"/>
                <w:right w:val="none" w:sz="0" w:space="0" w:color="auto"/>
              </w:divBdr>
            </w:div>
            <w:div w:id="123163036">
              <w:marLeft w:val="0"/>
              <w:marRight w:val="0"/>
              <w:marTop w:val="0"/>
              <w:marBottom w:val="0"/>
              <w:divBdr>
                <w:top w:val="none" w:sz="0" w:space="0" w:color="auto"/>
                <w:left w:val="none" w:sz="0" w:space="0" w:color="auto"/>
                <w:bottom w:val="none" w:sz="0" w:space="0" w:color="auto"/>
                <w:right w:val="none" w:sz="0" w:space="0" w:color="auto"/>
              </w:divBdr>
            </w:div>
            <w:div w:id="139005104">
              <w:marLeft w:val="0"/>
              <w:marRight w:val="0"/>
              <w:marTop w:val="0"/>
              <w:marBottom w:val="0"/>
              <w:divBdr>
                <w:top w:val="none" w:sz="0" w:space="0" w:color="auto"/>
                <w:left w:val="none" w:sz="0" w:space="0" w:color="auto"/>
                <w:bottom w:val="none" w:sz="0" w:space="0" w:color="auto"/>
                <w:right w:val="none" w:sz="0" w:space="0" w:color="auto"/>
              </w:divBdr>
            </w:div>
            <w:div w:id="159392610">
              <w:marLeft w:val="0"/>
              <w:marRight w:val="0"/>
              <w:marTop w:val="0"/>
              <w:marBottom w:val="0"/>
              <w:divBdr>
                <w:top w:val="none" w:sz="0" w:space="0" w:color="auto"/>
                <w:left w:val="none" w:sz="0" w:space="0" w:color="auto"/>
                <w:bottom w:val="none" w:sz="0" w:space="0" w:color="auto"/>
                <w:right w:val="none" w:sz="0" w:space="0" w:color="auto"/>
              </w:divBdr>
            </w:div>
            <w:div w:id="177084166">
              <w:marLeft w:val="0"/>
              <w:marRight w:val="0"/>
              <w:marTop w:val="0"/>
              <w:marBottom w:val="0"/>
              <w:divBdr>
                <w:top w:val="none" w:sz="0" w:space="0" w:color="auto"/>
                <w:left w:val="none" w:sz="0" w:space="0" w:color="auto"/>
                <w:bottom w:val="none" w:sz="0" w:space="0" w:color="auto"/>
                <w:right w:val="none" w:sz="0" w:space="0" w:color="auto"/>
              </w:divBdr>
            </w:div>
            <w:div w:id="179315809">
              <w:marLeft w:val="0"/>
              <w:marRight w:val="0"/>
              <w:marTop w:val="0"/>
              <w:marBottom w:val="0"/>
              <w:divBdr>
                <w:top w:val="none" w:sz="0" w:space="0" w:color="auto"/>
                <w:left w:val="none" w:sz="0" w:space="0" w:color="auto"/>
                <w:bottom w:val="none" w:sz="0" w:space="0" w:color="auto"/>
                <w:right w:val="none" w:sz="0" w:space="0" w:color="auto"/>
              </w:divBdr>
            </w:div>
            <w:div w:id="182283294">
              <w:marLeft w:val="0"/>
              <w:marRight w:val="0"/>
              <w:marTop w:val="0"/>
              <w:marBottom w:val="0"/>
              <w:divBdr>
                <w:top w:val="none" w:sz="0" w:space="0" w:color="auto"/>
                <w:left w:val="none" w:sz="0" w:space="0" w:color="auto"/>
                <w:bottom w:val="none" w:sz="0" w:space="0" w:color="auto"/>
                <w:right w:val="none" w:sz="0" w:space="0" w:color="auto"/>
              </w:divBdr>
            </w:div>
            <w:div w:id="183179991">
              <w:marLeft w:val="0"/>
              <w:marRight w:val="0"/>
              <w:marTop w:val="0"/>
              <w:marBottom w:val="0"/>
              <w:divBdr>
                <w:top w:val="none" w:sz="0" w:space="0" w:color="auto"/>
                <w:left w:val="none" w:sz="0" w:space="0" w:color="auto"/>
                <w:bottom w:val="none" w:sz="0" w:space="0" w:color="auto"/>
                <w:right w:val="none" w:sz="0" w:space="0" w:color="auto"/>
              </w:divBdr>
            </w:div>
            <w:div w:id="187791740">
              <w:marLeft w:val="0"/>
              <w:marRight w:val="0"/>
              <w:marTop w:val="0"/>
              <w:marBottom w:val="0"/>
              <w:divBdr>
                <w:top w:val="none" w:sz="0" w:space="0" w:color="auto"/>
                <w:left w:val="none" w:sz="0" w:space="0" w:color="auto"/>
                <w:bottom w:val="none" w:sz="0" w:space="0" w:color="auto"/>
                <w:right w:val="none" w:sz="0" w:space="0" w:color="auto"/>
              </w:divBdr>
            </w:div>
            <w:div w:id="188959414">
              <w:marLeft w:val="0"/>
              <w:marRight w:val="0"/>
              <w:marTop w:val="0"/>
              <w:marBottom w:val="0"/>
              <w:divBdr>
                <w:top w:val="none" w:sz="0" w:space="0" w:color="auto"/>
                <w:left w:val="none" w:sz="0" w:space="0" w:color="auto"/>
                <w:bottom w:val="none" w:sz="0" w:space="0" w:color="auto"/>
                <w:right w:val="none" w:sz="0" w:space="0" w:color="auto"/>
              </w:divBdr>
            </w:div>
            <w:div w:id="191890176">
              <w:marLeft w:val="0"/>
              <w:marRight w:val="0"/>
              <w:marTop w:val="0"/>
              <w:marBottom w:val="0"/>
              <w:divBdr>
                <w:top w:val="none" w:sz="0" w:space="0" w:color="auto"/>
                <w:left w:val="none" w:sz="0" w:space="0" w:color="auto"/>
                <w:bottom w:val="none" w:sz="0" w:space="0" w:color="auto"/>
                <w:right w:val="none" w:sz="0" w:space="0" w:color="auto"/>
              </w:divBdr>
            </w:div>
            <w:div w:id="202863185">
              <w:marLeft w:val="0"/>
              <w:marRight w:val="0"/>
              <w:marTop w:val="0"/>
              <w:marBottom w:val="0"/>
              <w:divBdr>
                <w:top w:val="none" w:sz="0" w:space="0" w:color="auto"/>
                <w:left w:val="none" w:sz="0" w:space="0" w:color="auto"/>
                <w:bottom w:val="none" w:sz="0" w:space="0" w:color="auto"/>
                <w:right w:val="none" w:sz="0" w:space="0" w:color="auto"/>
              </w:divBdr>
            </w:div>
            <w:div w:id="229118352">
              <w:marLeft w:val="0"/>
              <w:marRight w:val="0"/>
              <w:marTop w:val="0"/>
              <w:marBottom w:val="0"/>
              <w:divBdr>
                <w:top w:val="none" w:sz="0" w:space="0" w:color="auto"/>
                <w:left w:val="none" w:sz="0" w:space="0" w:color="auto"/>
                <w:bottom w:val="none" w:sz="0" w:space="0" w:color="auto"/>
                <w:right w:val="none" w:sz="0" w:space="0" w:color="auto"/>
              </w:divBdr>
            </w:div>
            <w:div w:id="243297299">
              <w:marLeft w:val="0"/>
              <w:marRight w:val="0"/>
              <w:marTop w:val="0"/>
              <w:marBottom w:val="0"/>
              <w:divBdr>
                <w:top w:val="none" w:sz="0" w:space="0" w:color="auto"/>
                <w:left w:val="none" w:sz="0" w:space="0" w:color="auto"/>
                <w:bottom w:val="none" w:sz="0" w:space="0" w:color="auto"/>
                <w:right w:val="none" w:sz="0" w:space="0" w:color="auto"/>
              </w:divBdr>
            </w:div>
            <w:div w:id="252127870">
              <w:marLeft w:val="0"/>
              <w:marRight w:val="0"/>
              <w:marTop w:val="0"/>
              <w:marBottom w:val="0"/>
              <w:divBdr>
                <w:top w:val="none" w:sz="0" w:space="0" w:color="auto"/>
                <w:left w:val="none" w:sz="0" w:space="0" w:color="auto"/>
                <w:bottom w:val="none" w:sz="0" w:space="0" w:color="auto"/>
                <w:right w:val="none" w:sz="0" w:space="0" w:color="auto"/>
              </w:divBdr>
            </w:div>
            <w:div w:id="253324390">
              <w:marLeft w:val="0"/>
              <w:marRight w:val="0"/>
              <w:marTop w:val="0"/>
              <w:marBottom w:val="0"/>
              <w:divBdr>
                <w:top w:val="none" w:sz="0" w:space="0" w:color="auto"/>
                <w:left w:val="none" w:sz="0" w:space="0" w:color="auto"/>
                <w:bottom w:val="none" w:sz="0" w:space="0" w:color="auto"/>
                <w:right w:val="none" w:sz="0" w:space="0" w:color="auto"/>
              </w:divBdr>
            </w:div>
            <w:div w:id="260996164">
              <w:marLeft w:val="0"/>
              <w:marRight w:val="0"/>
              <w:marTop w:val="0"/>
              <w:marBottom w:val="0"/>
              <w:divBdr>
                <w:top w:val="none" w:sz="0" w:space="0" w:color="auto"/>
                <w:left w:val="none" w:sz="0" w:space="0" w:color="auto"/>
                <w:bottom w:val="none" w:sz="0" w:space="0" w:color="auto"/>
                <w:right w:val="none" w:sz="0" w:space="0" w:color="auto"/>
              </w:divBdr>
            </w:div>
            <w:div w:id="261113389">
              <w:marLeft w:val="0"/>
              <w:marRight w:val="0"/>
              <w:marTop w:val="0"/>
              <w:marBottom w:val="0"/>
              <w:divBdr>
                <w:top w:val="none" w:sz="0" w:space="0" w:color="auto"/>
                <w:left w:val="none" w:sz="0" w:space="0" w:color="auto"/>
                <w:bottom w:val="none" w:sz="0" w:space="0" w:color="auto"/>
                <w:right w:val="none" w:sz="0" w:space="0" w:color="auto"/>
              </w:divBdr>
            </w:div>
            <w:div w:id="290987396">
              <w:marLeft w:val="0"/>
              <w:marRight w:val="0"/>
              <w:marTop w:val="0"/>
              <w:marBottom w:val="0"/>
              <w:divBdr>
                <w:top w:val="none" w:sz="0" w:space="0" w:color="auto"/>
                <w:left w:val="none" w:sz="0" w:space="0" w:color="auto"/>
                <w:bottom w:val="none" w:sz="0" w:space="0" w:color="auto"/>
                <w:right w:val="none" w:sz="0" w:space="0" w:color="auto"/>
              </w:divBdr>
            </w:div>
            <w:div w:id="318273474">
              <w:marLeft w:val="0"/>
              <w:marRight w:val="0"/>
              <w:marTop w:val="0"/>
              <w:marBottom w:val="0"/>
              <w:divBdr>
                <w:top w:val="none" w:sz="0" w:space="0" w:color="auto"/>
                <w:left w:val="none" w:sz="0" w:space="0" w:color="auto"/>
                <w:bottom w:val="none" w:sz="0" w:space="0" w:color="auto"/>
                <w:right w:val="none" w:sz="0" w:space="0" w:color="auto"/>
              </w:divBdr>
            </w:div>
            <w:div w:id="336739775">
              <w:marLeft w:val="0"/>
              <w:marRight w:val="0"/>
              <w:marTop w:val="0"/>
              <w:marBottom w:val="0"/>
              <w:divBdr>
                <w:top w:val="none" w:sz="0" w:space="0" w:color="auto"/>
                <w:left w:val="none" w:sz="0" w:space="0" w:color="auto"/>
                <w:bottom w:val="none" w:sz="0" w:space="0" w:color="auto"/>
                <w:right w:val="none" w:sz="0" w:space="0" w:color="auto"/>
              </w:divBdr>
            </w:div>
            <w:div w:id="341711593">
              <w:marLeft w:val="0"/>
              <w:marRight w:val="0"/>
              <w:marTop w:val="0"/>
              <w:marBottom w:val="0"/>
              <w:divBdr>
                <w:top w:val="none" w:sz="0" w:space="0" w:color="auto"/>
                <w:left w:val="none" w:sz="0" w:space="0" w:color="auto"/>
                <w:bottom w:val="none" w:sz="0" w:space="0" w:color="auto"/>
                <w:right w:val="none" w:sz="0" w:space="0" w:color="auto"/>
              </w:divBdr>
            </w:div>
            <w:div w:id="348263972">
              <w:marLeft w:val="0"/>
              <w:marRight w:val="0"/>
              <w:marTop w:val="0"/>
              <w:marBottom w:val="0"/>
              <w:divBdr>
                <w:top w:val="none" w:sz="0" w:space="0" w:color="auto"/>
                <w:left w:val="none" w:sz="0" w:space="0" w:color="auto"/>
                <w:bottom w:val="none" w:sz="0" w:space="0" w:color="auto"/>
                <w:right w:val="none" w:sz="0" w:space="0" w:color="auto"/>
              </w:divBdr>
            </w:div>
            <w:div w:id="351227522">
              <w:marLeft w:val="0"/>
              <w:marRight w:val="0"/>
              <w:marTop w:val="0"/>
              <w:marBottom w:val="0"/>
              <w:divBdr>
                <w:top w:val="none" w:sz="0" w:space="0" w:color="auto"/>
                <w:left w:val="none" w:sz="0" w:space="0" w:color="auto"/>
                <w:bottom w:val="none" w:sz="0" w:space="0" w:color="auto"/>
                <w:right w:val="none" w:sz="0" w:space="0" w:color="auto"/>
              </w:divBdr>
            </w:div>
            <w:div w:id="395052077">
              <w:marLeft w:val="0"/>
              <w:marRight w:val="0"/>
              <w:marTop w:val="0"/>
              <w:marBottom w:val="0"/>
              <w:divBdr>
                <w:top w:val="none" w:sz="0" w:space="0" w:color="auto"/>
                <w:left w:val="none" w:sz="0" w:space="0" w:color="auto"/>
                <w:bottom w:val="none" w:sz="0" w:space="0" w:color="auto"/>
                <w:right w:val="none" w:sz="0" w:space="0" w:color="auto"/>
              </w:divBdr>
            </w:div>
            <w:div w:id="416293822">
              <w:marLeft w:val="0"/>
              <w:marRight w:val="0"/>
              <w:marTop w:val="0"/>
              <w:marBottom w:val="0"/>
              <w:divBdr>
                <w:top w:val="none" w:sz="0" w:space="0" w:color="auto"/>
                <w:left w:val="none" w:sz="0" w:space="0" w:color="auto"/>
                <w:bottom w:val="none" w:sz="0" w:space="0" w:color="auto"/>
                <w:right w:val="none" w:sz="0" w:space="0" w:color="auto"/>
              </w:divBdr>
            </w:div>
            <w:div w:id="431124795">
              <w:marLeft w:val="0"/>
              <w:marRight w:val="0"/>
              <w:marTop w:val="0"/>
              <w:marBottom w:val="0"/>
              <w:divBdr>
                <w:top w:val="none" w:sz="0" w:space="0" w:color="auto"/>
                <w:left w:val="none" w:sz="0" w:space="0" w:color="auto"/>
                <w:bottom w:val="none" w:sz="0" w:space="0" w:color="auto"/>
                <w:right w:val="none" w:sz="0" w:space="0" w:color="auto"/>
              </w:divBdr>
            </w:div>
            <w:div w:id="444615829">
              <w:marLeft w:val="0"/>
              <w:marRight w:val="0"/>
              <w:marTop w:val="0"/>
              <w:marBottom w:val="0"/>
              <w:divBdr>
                <w:top w:val="none" w:sz="0" w:space="0" w:color="auto"/>
                <w:left w:val="none" w:sz="0" w:space="0" w:color="auto"/>
                <w:bottom w:val="none" w:sz="0" w:space="0" w:color="auto"/>
                <w:right w:val="none" w:sz="0" w:space="0" w:color="auto"/>
              </w:divBdr>
            </w:div>
            <w:div w:id="469859615">
              <w:marLeft w:val="0"/>
              <w:marRight w:val="0"/>
              <w:marTop w:val="0"/>
              <w:marBottom w:val="0"/>
              <w:divBdr>
                <w:top w:val="none" w:sz="0" w:space="0" w:color="auto"/>
                <w:left w:val="none" w:sz="0" w:space="0" w:color="auto"/>
                <w:bottom w:val="none" w:sz="0" w:space="0" w:color="auto"/>
                <w:right w:val="none" w:sz="0" w:space="0" w:color="auto"/>
              </w:divBdr>
            </w:div>
            <w:div w:id="475147582">
              <w:marLeft w:val="0"/>
              <w:marRight w:val="0"/>
              <w:marTop w:val="0"/>
              <w:marBottom w:val="0"/>
              <w:divBdr>
                <w:top w:val="none" w:sz="0" w:space="0" w:color="auto"/>
                <w:left w:val="none" w:sz="0" w:space="0" w:color="auto"/>
                <w:bottom w:val="none" w:sz="0" w:space="0" w:color="auto"/>
                <w:right w:val="none" w:sz="0" w:space="0" w:color="auto"/>
              </w:divBdr>
            </w:div>
            <w:div w:id="477918813">
              <w:marLeft w:val="0"/>
              <w:marRight w:val="0"/>
              <w:marTop w:val="0"/>
              <w:marBottom w:val="0"/>
              <w:divBdr>
                <w:top w:val="none" w:sz="0" w:space="0" w:color="auto"/>
                <w:left w:val="none" w:sz="0" w:space="0" w:color="auto"/>
                <w:bottom w:val="none" w:sz="0" w:space="0" w:color="auto"/>
                <w:right w:val="none" w:sz="0" w:space="0" w:color="auto"/>
              </w:divBdr>
            </w:div>
            <w:div w:id="526411446">
              <w:marLeft w:val="0"/>
              <w:marRight w:val="0"/>
              <w:marTop w:val="0"/>
              <w:marBottom w:val="0"/>
              <w:divBdr>
                <w:top w:val="none" w:sz="0" w:space="0" w:color="auto"/>
                <w:left w:val="none" w:sz="0" w:space="0" w:color="auto"/>
                <w:bottom w:val="none" w:sz="0" w:space="0" w:color="auto"/>
                <w:right w:val="none" w:sz="0" w:space="0" w:color="auto"/>
              </w:divBdr>
            </w:div>
            <w:div w:id="530993424">
              <w:marLeft w:val="0"/>
              <w:marRight w:val="0"/>
              <w:marTop w:val="0"/>
              <w:marBottom w:val="0"/>
              <w:divBdr>
                <w:top w:val="none" w:sz="0" w:space="0" w:color="auto"/>
                <w:left w:val="none" w:sz="0" w:space="0" w:color="auto"/>
                <w:bottom w:val="none" w:sz="0" w:space="0" w:color="auto"/>
                <w:right w:val="none" w:sz="0" w:space="0" w:color="auto"/>
              </w:divBdr>
            </w:div>
            <w:div w:id="552621339">
              <w:marLeft w:val="0"/>
              <w:marRight w:val="0"/>
              <w:marTop w:val="0"/>
              <w:marBottom w:val="0"/>
              <w:divBdr>
                <w:top w:val="none" w:sz="0" w:space="0" w:color="auto"/>
                <w:left w:val="none" w:sz="0" w:space="0" w:color="auto"/>
                <w:bottom w:val="none" w:sz="0" w:space="0" w:color="auto"/>
                <w:right w:val="none" w:sz="0" w:space="0" w:color="auto"/>
              </w:divBdr>
            </w:div>
            <w:div w:id="557714744">
              <w:marLeft w:val="0"/>
              <w:marRight w:val="0"/>
              <w:marTop w:val="0"/>
              <w:marBottom w:val="0"/>
              <w:divBdr>
                <w:top w:val="none" w:sz="0" w:space="0" w:color="auto"/>
                <w:left w:val="none" w:sz="0" w:space="0" w:color="auto"/>
                <w:bottom w:val="none" w:sz="0" w:space="0" w:color="auto"/>
                <w:right w:val="none" w:sz="0" w:space="0" w:color="auto"/>
              </w:divBdr>
            </w:div>
            <w:div w:id="589971613">
              <w:marLeft w:val="0"/>
              <w:marRight w:val="0"/>
              <w:marTop w:val="0"/>
              <w:marBottom w:val="0"/>
              <w:divBdr>
                <w:top w:val="none" w:sz="0" w:space="0" w:color="auto"/>
                <w:left w:val="none" w:sz="0" w:space="0" w:color="auto"/>
                <w:bottom w:val="none" w:sz="0" w:space="0" w:color="auto"/>
                <w:right w:val="none" w:sz="0" w:space="0" w:color="auto"/>
              </w:divBdr>
            </w:div>
            <w:div w:id="600651658">
              <w:marLeft w:val="0"/>
              <w:marRight w:val="0"/>
              <w:marTop w:val="0"/>
              <w:marBottom w:val="0"/>
              <w:divBdr>
                <w:top w:val="none" w:sz="0" w:space="0" w:color="auto"/>
                <w:left w:val="none" w:sz="0" w:space="0" w:color="auto"/>
                <w:bottom w:val="none" w:sz="0" w:space="0" w:color="auto"/>
                <w:right w:val="none" w:sz="0" w:space="0" w:color="auto"/>
              </w:divBdr>
            </w:div>
            <w:div w:id="601957708">
              <w:marLeft w:val="0"/>
              <w:marRight w:val="0"/>
              <w:marTop w:val="0"/>
              <w:marBottom w:val="0"/>
              <w:divBdr>
                <w:top w:val="none" w:sz="0" w:space="0" w:color="auto"/>
                <w:left w:val="none" w:sz="0" w:space="0" w:color="auto"/>
                <w:bottom w:val="none" w:sz="0" w:space="0" w:color="auto"/>
                <w:right w:val="none" w:sz="0" w:space="0" w:color="auto"/>
              </w:divBdr>
            </w:div>
            <w:div w:id="636882481">
              <w:marLeft w:val="0"/>
              <w:marRight w:val="0"/>
              <w:marTop w:val="0"/>
              <w:marBottom w:val="0"/>
              <w:divBdr>
                <w:top w:val="none" w:sz="0" w:space="0" w:color="auto"/>
                <w:left w:val="none" w:sz="0" w:space="0" w:color="auto"/>
                <w:bottom w:val="none" w:sz="0" w:space="0" w:color="auto"/>
                <w:right w:val="none" w:sz="0" w:space="0" w:color="auto"/>
              </w:divBdr>
            </w:div>
            <w:div w:id="642345063">
              <w:marLeft w:val="0"/>
              <w:marRight w:val="0"/>
              <w:marTop w:val="0"/>
              <w:marBottom w:val="0"/>
              <w:divBdr>
                <w:top w:val="none" w:sz="0" w:space="0" w:color="auto"/>
                <w:left w:val="none" w:sz="0" w:space="0" w:color="auto"/>
                <w:bottom w:val="none" w:sz="0" w:space="0" w:color="auto"/>
                <w:right w:val="none" w:sz="0" w:space="0" w:color="auto"/>
              </w:divBdr>
            </w:div>
            <w:div w:id="643048266">
              <w:marLeft w:val="0"/>
              <w:marRight w:val="0"/>
              <w:marTop w:val="0"/>
              <w:marBottom w:val="0"/>
              <w:divBdr>
                <w:top w:val="none" w:sz="0" w:space="0" w:color="auto"/>
                <w:left w:val="none" w:sz="0" w:space="0" w:color="auto"/>
                <w:bottom w:val="none" w:sz="0" w:space="0" w:color="auto"/>
                <w:right w:val="none" w:sz="0" w:space="0" w:color="auto"/>
              </w:divBdr>
            </w:div>
            <w:div w:id="656298860">
              <w:marLeft w:val="0"/>
              <w:marRight w:val="0"/>
              <w:marTop w:val="0"/>
              <w:marBottom w:val="0"/>
              <w:divBdr>
                <w:top w:val="none" w:sz="0" w:space="0" w:color="auto"/>
                <w:left w:val="none" w:sz="0" w:space="0" w:color="auto"/>
                <w:bottom w:val="none" w:sz="0" w:space="0" w:color="auto"/>
                <w:right w:val="none" w:sz="0" w:space="0" w:color="auto"/>
              </w:divBdr>
            </w:div>
            <w:div w:id="658654744">
              <w:marLeft w:val="0"/>
              <w:marRight w:val="0"/>
              <w:marTop w:val="0"/>
              <w:marBottom w:val="0"/>
              <w:divBdr>
                <w:top w:val="none" w:sz="0" w:space="0" w:color="auto"/>
                <w:left w:val="none" w:sz="0" w:space="0" w:color="auto"/>
                <w:bottom w:val="none" w:sz="0" w:space="0" w:color="auto"/>
                <w:right w:val="none" w:sz="0" w:space="0" w:color="auto"/>
              </w:divBdr>
            </w:div>
            <w:div w:id="676277016">
              <w:marLeft w:val="0"/>
              <w:marRight w:val="0"/>
              <w:marTop w:val="0"/>
              <w:marBottom w:val="0"/>
              <w:divBdr>
                <w:top w:val="none" w:sz="0" w:space="0" w:color="auto"/>
                <w:left w:val="none" w:sz="0" w:space="0" w:color="auto"/>
                <w:bottom w:val="none" w:sz="0" w:space="0" w:color="auto"/>
                <w:right w:val="none" w:sz="0" w:space="0" w:color="auto"/>
              </w:divBdr>
            </w:div>
            <w:div w:id="688680870">
              <w:marLeft w:val="0"/>
              <w:marRight w:val="0"/>
              <w:marTop w:val="0"/>
              <w:marBottom w:val="0"/>
              <w:divBdr>
                <w:top w:val="none" w:sz="0" w:space="0" w:color="auto"/>
                <w:left w:val="none" w:sz="0" w:space="0" w:color="auto"/>
                <w:bottom w:val="none" w:sz="0" w:space="0" w:color="auto"/>
                <w:right w:val="none" w:sz="0" w:space="0" w:color="auto"/>
              </w:divBdr>
            </w:div>
            <w:div w:id="689650255">
              <w:marLeft w:val="0"/>
              <w:marRight w:val="0"/>
              <w:marTop w:val="0"/>
              <w:marBottom w:val="0"/>
              <w:divBdr>
                <w:top w:val="none" w:sz="0" w:space="0" w:color="auto"/>
                <w:left w:val="none" w:sz="0" w:space="0" w:color="auto"/>
                <w:bottom w:val="none" w:sz="0" w:space="0" w:color="auto"/>
                <w:right w:val="none" w:sz="0" w:space="0" w:color="auto"/>
              </w:divBdr>
            </w:div>
            <w:div w:id="693727995">
              <w:marLeft w:val="0"/>
              <w:marRight w:val="0"/>
              <w:marTop w:val="0"/>
              <w:marBottom w:val="0"/>
              <w:divBdr>
                <w:top w:val="none" w:sz="0" w:space="0" w:color="auto"/>
                <w:left w:val="none" w:sz="0" w:space="0" w:color="auto"/>
                <w:bottom w:val="none" w:sz="0" w:space="0" w:color="auto"/>
                <w:right w:val="none" w:sz="0" w:space="0" w:color="auto"/>
              </w:divBdr>
            </w:div>
            <w:div w:id="699739299">
              <w:marLeft w:val="0"/>
              <w:marRight w:val="0"/>
              <w:marTop w:val="0"/>
              <w:marBottom w:val="0"/>
              <w:divBdr>
                <w:top w:val="none" w:sz="0" w:space="0" w:color="auto"/>
                <w:left w:val="none" w:sz="0" w:space="0" w:color="auto"/>
                <w:bottom w:val="none" w:sz="0" w:space="0" w:color="auto"/>
                <w:right w:val="none" w:sz="0" w:space="0" w:color="auto"/>
              </w:divBdr>
            </w:div>
            <w:div w:id="716243122">
              <w:marLeft w:val="0"/>
              <w:marRight w:val="0"/>
              <w:marTop w:val="0"/>
              <w:marBottom w:val="0"/>
              <w:divBdr>
                <w:top w:val="none" w:sz="0" w:space="0" w:color="auto"/>
                <w:left w:val="none" w:sz="0" w:space="0" w:color="auto"/>
                <w:bottom w:val="none" w:sz="0" w:space="0" w:color="auto"/>
                <w:right w:val="none" w:sz="0" w:space="0" w:color="auto"/>
              </w:divBdr>
            </w:div>
            <w:div w:id="747843894">
              <w:marLeft w:val="0"/>
              <w:marRight w:val="0"/>
              <w:marTop w:val="0"/>
              <w:marBottom w:val="0"/>
              <w:divBdr>
                <w:top w:val="none" w:sz="0" w:space="0" w:color="auto"/>
                <w:left w:val="none" w:sz="0" w:space="0" w:color="auto"/>
                <w:bottom w:val="none" w:sz="0" w:space="0" w:color="auto"/>
                <w:right w:val="none" w:sz="0" w:space="0" w:color="auto"/>
              </w:divBdr>
            </w:div>
            <w:div w:id="748307288">
              <w:marLeft w:val="0"/>
              <w:marRight w:val="0"/>
              <w:marTop w:val="0"/>
              <w:marBottom w:val="0"/>
              <w:divBdr>
                <w:top w:val="none" w:sz="0" w:space="0" w:color="auto"/>
                <w:left w:val="none" w:sz="0" w:space="0" w:color="auto"/>
                <w:bottom w:val="none" w:sz="0" w:space="0" w:color="auto"/>
                <w:right w:val="none" w:sz="0" w:space="0" w:color="auto"/>
              </w:divBdr>
            </w:div>
            <w:div w:id="753237366">
              <w:marLeft w:val="0"/>
              <w:marRight w:val="0"/>
              <w:marTop w:val="0"/>
              <w:marBottom w:val="0"/>
              <w:divBdr>
                <w:top w:val="none" w:sz="0" w:space="0" w:color="auto"/>
                <w:left w:val="none" w:sz="0" w:space="0" w:color="auto"/>
                <w:bottom w:val="none" w:sz="0" w:space="0" w:color="auto"/>
                <w:right w:val="none" w:sz="0" w:space="0" w:color="auto"/>
              </w:divBdr>
            </w:div>
            <w:div w:id="791637288">
              <w:marLeft w:val="0"/>
              <w:marRight w:val="0"/>
              <w:marTop w:val="0"/>
              <w:marBottom w:val="0"/>
              <w:divBdr>
                <w:top w:val="none" w:sz="0" w:space="0" w:color="auto"/>
                <w:left w:val="none" w:sz="0" w:space="0" w:color="auto"/>
                <w:bottom w:val="none" w:sz="0" w:space="0" w:color="auto"/>
                <w:right w:val="none" w:sz="0" w:space="0" w:color="auto"/>
              </w:divBdr>
            </w:div>
            <w:div w:id="799416898">
              <w:marLeft w:val="0"/>
              <w:marRight w:val="0"/>
              <w:marTop w:val="0"/>
              <w:marBottom w:val="0"/>
              <w:divBdr>
                <w:top w:val="none" w:sz="0" w:space="0" w:color="auto"/>
                <w:left w:val="none" w:sz="0" w:space="0" w:color="auto"/>
                <w:bottom w:val="none" w:sz="0" w:space="0" w:color="auto"/>
                <w:right w:val="none" w:sz="0" w:space="0" w:color="auto"/>
              </w:divBdr>
            </w:div>
            <w:div w:id="807359434">
              <w:marLeft w:val="0"/>
              <w:marRight w:val="0"/>
              <w:marTop w:val="0"/>
              <w:marBottom w:val="0"/>
              <w:divBdr>
                <w:top w:val="none" w:sz="0" w:space="0" w:color="auto"/>
                <w:left w:val="none" w:sz="0" w:space="0" w:color="auto"/>
                <w:bottom w:val="none" w:sz="0" w:space="0" w:color="auto"/>
                <w:right w:val="none" w:sz="0" w:space="0" w:color="auto"/>
              </w:divBdr>
            </w:div>
            <w:div w:id="807549181">
              <w:marLeft w:val="0"/>
              <w:marRight w:val="0"/>
              <w:marTop w:val="0"/>
              <w:marBottom w:val="0"/>
              <w:divBdr>
                <w:top w:val="none" w:sz="0" w:space="0" w:color="auto"/>
                <w:left w:val="none" w:sz="0" w:space="0" w:color="auto"/>
                <w:bottom w:val="none" w:sz="0" w:space="0" w:color="auto"/>
                <w:right w:val="none" w:sz="0" w:space="0" w:color="auto"/>
              </w:divBdr>
            </w:div>
            <w:div w:id="844132498">
              <w:marLeft w:val="0"/>
              <w:marRight w:val="0"/>
              <w:marTop w:val="0"/>
              <w:marBottom w:val="0"/>
              <w:divBdr>
                <w:top w:val="none" w:sz="0" w:space="0" w:color="auto"/>
                <w:left w:val="none" w:sz="0" w:space="0" w:color="auto"/>
                <w:bottom w:val="none" w:sz="0" w:space="0" w:color="auto"/>
                <w:right w:val="none" w:sz="0" w:space="0" w:color="auto"/>
              </w:divBdr>
            </w:div>
            <w:div w:id="845290726">
              <w:marLeft w:val="0"/>
              <w:marRight w:val="0"/>
              <w:marTop w:val="0"/>
              <w:marBottom w:val="0"/>
              <w:divBdr>
                <w:top w:val="none" w:sz="0" w:space="0" w:color="auto"/>
                <w:left w:val="none" w:sz="0" w:space="0" w:color="auto"/>
                <w:bottom w:val="none" w:sz="0" w:space="0" w:color="auto"/>
                <w:right w:val="none" w:sz="0" w:space="0" w:color="auto"/>
              </w:divBdr>
            </w:div>
            <w:div w:id="850602809">
              <w:marLeft w:val="0"/>
              <w:marRight w:val="0"/>
              <w:marTop w:val="0"/>
              <w:marBottom w:val="0"/>
              <w:divBdr>
                <w:top w:val="none" w:sz="0" w:space="0" w:color="auto"/>
                <w:left w:val="none" w:sz="0" w:space="0" w:color="auto"/>
                <w:bottom w:val="none" w:sz="0" w:space="0" w:color="auto"/>
                <w:right w:val="none" w:sz="0" w:space="0" w:color="auto"/>
              </w:divBdr>
            </w:div>
            <w:div w:id="853419871">
              <w:marLeft w:val="0"/>
              <w:marRight w:val="0"/>
              <w:marTop w:val="0"/>
              <w:marBottom w:val="0"/>
              <w:divBdr>
                <w:top w:val="none" w:sz="0" w:space="0" w:color="auto"/>
                <w:left w:val="none" w:sz="0" w:space="0" w:color="auto"/>
                <w:bottom w:val="none" w:sz="0" w:space="0" w:color="auto"/>
                <w:right w:val="none" w:sz="0" w:space="0" w:color="auto"/>
              </w:divBdr>
            </w:div>
            <w:div w:id="863399211">
              <w:marLeft w:val="0"/>
              <w:marRight w:val="0"/>
              <w:marTop w:val="0"/>
              <w:marBottom w:val="0"/>
              <w:divBdr>
                <w:top w:val="none" w:sz="0" w:space="0" w:color="auto"/>
                <w:left w:val="none" w:sz="0" w:space="0" w:color="auto"/>
                <w:bottom w:val="none" w:sz="0" w:space="0" w:color="auto"/>
                <w:right w:val="none" w:sz="0" w:space="0" w:color="auto"/>
              </w:divBdr>
            </w:div>
            <w:div w:id="893738715">
              <w:marLeft w:val="0"/>
              <w:marRight w:val="0"/>
              <w:marTop w:val="0"/>
              <w:marBottom w:val="0"/>
              <w:divBdr>
                <w:top w:val="none" w:sz="0" w:space="0" w:color="auto"/>
                <w:left w:val="none" w:sz="0" w:space="0" w:color="auto"/>
                <w:bottom w:val="none" w:sz="0" w:space="0" w:color="auto"/>
                <w:right w:val="none" w:sz="0" w:space="0" w:color="auto"/>
              </w:divBdr>
            </w:div>
            <w:div w:id="903682704">
              <w:marLeft w:val="0"/>
              <w:marRight w:val="0"/>
              <w:marTop w:val="0"/>
              <w:marBottom w:val="0"/>
              <w:divBdr>
                <w:top w:val="none" w:sz="0" w:space="0" w:color="auto"/>
                <w:left w:val="none" w:sz="0" w:space="0" w:color="auto"/>
                <w:bottom w:val="none" w:sz="0" w:space="0" w:color="auto"/>
                <w:right w:val="none" w:sz="0" w:space="0" w:color="auto"/>
              </w:divBdr>
            </w:div>
            <w:div w:id="952639277">
              <w:marLeft w:val="0"/>
              <w:marRight w:val="0"/>
              <w:marTop w:val="0"/>
              <w:marBottom w:val="0"/>
              <w:divBdr>
                <w:top w:val="none" w:sz="0" w:space="0" w:color="auto"/>
                <w:left w:val="none" w:sz="0" w:space="0" w:color="auto"/>
                <w:bottom w:val="none" w:sz="0" w:space="0" w:color="auto"/>
                <w:right w:val="none" w:sz="0" w:space="0" w:color="auto"/>
              </w:divBdr>
            </w:div>
            <w:div w:id="956718873">
              <w:marLeft w:val="0"/>
              <w:marRight w:val="0"/>
              <w:marTop w:val="0"/>
              <w:marBottom w:val="0"/>
              <w:divBdr>
                <w:top w:val="none" w:sz="0" w:space="0" w:color="auto"/>
                <w:left w:val="none" w:sz="0" w:space="0" w:color="auto"/>
                <w:bottom w:val="none" w:sz="0" w:space="0" w:color="auto"/>
                <w:right w:val="none" w:sz="0" w:space="0" w:color="auto"/>
              </w:divBdr>
            </w:div>
            <w:div w:id="961231659">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965693477">
              <w:marLeft w:val="0"/>
              <w:marRight w:val="0"/>
              <w:marTop w:val="0"/>
              <w:marBottom w:val="0"/>
              <w:divBdr>
                <w:top w:val="none" w:sz="0" w:space="0" w:color="auto"/>
                <w:left w:val="none" w:sz="0" w:space="0" w:color="auto"/>
                <w:bottom w:val="none" w:sz="0" w:space="0" w:color="auto"/>
                <w:right w:val="none" w:sz="0" w:space="0" w:color="auto"/>
              </w:divBdr>
            </w:div>
            <w:div w:id="979309123">
              <w:marLeft w:val="0"/>
              <w:marRight w:val="0"/>
              <w:marTop w:val="0"/>
              <w:marBottom w:val="0"/>
              <w:divBdr>
                <w:top w:val="none" w:sz="0" w:space="0" w:color="auto"/>
                <w:left w:val="none" w:sz="0" w:space="0" w:color="auto"/>
                <w:bottom w:val="none" w:sz="0" w:space="0" w:color="auto"/>
                <w:right w:val="none" w:sz="0" w:space="0" w:color="auto"/>
              </w:divBdr>
            </w:div>
            <w:div w:id="995688915">
              <w:marLeft w:val="0"/>
              <w:marRight w:val="0"/>
              <w:marTop w:val="0"/>
              <w:marBottom w:val="0"/>
              <w:divBdr>
                <w:top w:val="none" w:sz="0" w:space="0" w:color="auto"/>
                <w:left w:val="none" w:sz="0" w:space="0" w:color="auto"/>
                <w:bottom w:val="none" w:sz="0" w:space="0" w:color="auto"/>
                <w:right w:val="none" w:sz="0" w:space="0" w:color="auto"/>
              </w:divBdr>
            </w:div>
            <w:div w:id="1007634342">
              <w:marLeft w:val="0"/>
              <w:marRight w:val="0"/>
              <w:marTop w:val="0"/>
              <w:marBottom w:val="0"/>
              <w:divBdr>
                <w:top w:val="none" w:sz="0" w:space="0" w:color="auto"/>
                <w:left w:val="none" w:sz="0" w:space="0" w:color="auto"/>
                <w:bottom w:val="none" w:sz="0" w:space="0" w:color="auto"/>
                <w:right w:val="none" w:sz="0" w:space="0" w:color="auto"/>
              </w:divBdr>
            </w:div>
            <w:div w:id="1009064451">
              <w:marLeft w:val="0"/>
              <w:marRight w:val="0"/>
              <w:marTop w:val="0"/>
              <w:marBottom w:val="0"/>
              <w:divBdr>
                <w:top w:val="none" w:sz="0" w:space="0" w:color="auto"/>
                <w:left w:val="none" w:sz="0" w:space="0" w:color="auto"/>
                <w:bottom w:val="none" w:sz="0" w:space="0" w:color="auto"/>
                <w:right w:val="none" w:sz="0" w:space="0" w:color="auto"/>
              </w:divBdr>
            </w:div>
            <w:div w:id="1011954339">
              <w:marLeft w:val="0"/>
              <w:marRight w:val="0"/>
              <w:marTop w:val="0"/>
              <w:marBottom w:val="0"/>
              <w:divBdr>
                <w:top w:val="none" w:sz="0" w:space="0" w:color="auto"/>
                <w:left w:val="none" w:sz="0" w:space="0" w:color="auto"/>
                <w:bottom w:val="none" w:sz="0" w:space="0" w:color="auto"/>
                <w:right w:val="none" w:sz="0" w:space="0" w:color="auto"/>
              </w:divBdr>
            </w:div>
            <w:div w:id="1012148718">
              <w:marLeft w:val="0"/>
              <w:marRight w:val="0"/>
              <w:marTop w:val="0"/>
              <w:marBottom w:val="0"/>
              <w:divBdr>
                <w:top w:val="none" w:sz="0" w:space="0" w:color="auto"/>
                <w:left w:val="none" w:sz="0" w:space="0" w:color="auto"/>
                <w:bottom w:val="none" w:sz="0" w:space="0" w:color="auto"/>
                <w:right w:val="none" w:sz="0" w:space="0" w:color="auto"/>
              </w:divBdr>
            </w:div>
            <w:div w:id="1013267005">
              <w:marLeft w:val="0"/>
              <w:marRight w:val="0"/>
              <w:marTop w:val="0"/>
              <w:marBottom w:val="0"/>
              <w:divBdr>
                <w:top w:val="none" w:sz="0" w:space="0" w:color="auto"/>
                <w:left w:val="none" w:sz="0" w:space="0" w:color="auto"/>
                <w:bottom w:val="none" w:sz="0" w:space="0" w:color="auto"/>
                <w:right w:val="none" w:sz="0" w:space="0" w:color="auto"/>
              </w:divBdr>
            </w:div>
            <w:div w:id="1021786666">
              <w:marLeft w:val="0"/>
              <w:marRight w:val="0"/>
              <w:marTop w:val="0"/>
              <w:marBottom w:val="0"/>
              <w:divBdr>
                <w:top w:val="none" w:sz="0" w:space="0" w:color="auto"/>
                <w:left w:val="none" w:sz="0" w:space="0" w:color="auto"/>
                <w:bottom w:val="none" w:sz="0" w:space="0" w:color="auto"/>
                <w:right w:val="none" w:sz="0" w:space="0" w:color="auto"/>
              </w:divBdr>
            </w:div>
            <w:div w:id="1024860786">
              <w:marLeft w:val="0"/>
              <w:marRight w:val="0"/>
              <w:marTop w:val="0"/>
              <w:marBottom w:val="0"/>
              <w:divBdr>
                <w:top w:val="none" w:sz="0" w:space="0" w:color="auto"/>
                <w:left w:val="none" w:sz="0" w:space="0" w:color="auto"/>
                <w:bottom w:val="none" w:sz="0" w:space="0" w:color="auto"/>
                <w:right w:val="none" w:sz="0" w:space="0" w:color="auto"/>
              </w:divBdr>
            </w:div>
            <w:div w:id="1031027743">
              <w:marLeft w:val="0"/>
              <w:marRight w:val="0"/>
              <w:marTop w:val="0"/>
              <w:marBottom w:val="0"/>
              <w:divBdr>
                <w:top w:val="none" w:sz="0" w:space="0" w:color="auto"/>
                <w:left w:val="none" w:sz="0" w:space="0" w:color="auto"/>
                <w:bottom w:val="none" w:sz="0" w:space="0" w:color="auto"/>
                <w:right w:val="none" w:sz="0" w:space="0" w:color="auto"/>
              </w:divBdr>
            </w:div>
            <w:div w:id="1047415076">
              <w:marLeft w:val="0"/>
              <w:marRight w:val="0"/>
              <w:marTop w:val="0"/>
              <w:marBottom w:val="0"/>
              <w:divBdr>
                <w:top w:val="none" w:sz="0" w:space="0" w:color="auto"/>
                <w:left w:val="none" w:sz="0" w:space="0" w:color="auto"/>
                <w:bottom w:val="none" w:sz="0" w:space="0" w:color="auto"/>
                <w:right w:val="none" w:sz="0" w:space="0" w:color="auto"/>
              </w:divBdr>
            </w:div>
            <w:div w:id="1064794371">
              <w:marLeft w:val="0"/>
              <w:marRight w:val="0"/>
              <w:marTop w:val="0"/>
              <w:marBottom w:val="0"/>
              <w:divBdr>
                <w:top w:val="none" w:sz="0" w:space="0" w:color="auto"/>
                <w:left w:val="none" w:sz="0" w:space="0" w:color="auto"/>
                <w:bottom w:val="none" w:sz="0" w:space="0" w:color="auto"/>
                <w:right w:val="none" w:sz="0" w:space="0" w:color="auto"/>
              </w:divBdr>
            </w:div>
            <w:div w:id="1091076042">
              <w:marLeft w:val="0"/>
              <w:marRight w:val="0"/>
              <w:marTop w:val="0"/>
              <w:marBottom w:val="0"/>
              <w:divBdr>
                <w:top w:val="none" w:sz="0" w:space="0" w:color="auto"/>
                <w:left w:val="none" w:sz="0" w:space="0" w:color="auto"/>
                <w:bottom w:val="none" w:sz="0" w:space="0" w:color="auto"/>
                <w:right w:val="none" w:sz="0" w:space="0" w:color="auto"/>
              </w:divBdr>
            </w:div>
            <w:div w:id="1098647171">
              <w:marLeft w:val="0"/>
              <w:marRight w:val="0"/>
              <w:marTop w:val="0"/>
              <w:marBottom w:val="0"/>
              <w:divBdr>
                <w:top w:val="none" w:sz="0" w:space="0" w:color="auto"/>
                <w:left w:val="none" w:sz="0" w:space="0" w:color="auto"/>
                <w:bottom w:val="none" w:sz="0" w:space="0" w:color="auto"/>
                <w:right w:val="none" w:sz="0" w:space="0" w:color="auto"/>
              </w:divBdr>
            </w:div>
            <w:div w:id="1108281143">
              <w:marLeft w:val="0"/>
              <w:marRight w:val="0"/>
              <w:marTop w:val="0"/>
              <w:marBottom w:val="0"/>
              <w:divBdr>
                <w:top w:val="none" w:sz="0" w:space="0" w:color="auto"/>
                <w:left w:val="none" w:sz="0" w:space="0" w:color="auto"/>
                <w:bottom w:val="none" w:sz="0" w:space="0" w:color="auto"/>
                <w:right w:val="none" w:sz="0" w:space="0" w:color="auto"/>
              </w:divBdr>
            </w:div>
            <w:div w:id="1108741773">
              <w:marLeft w:val="0"/>
              <w:marRight w:val="0"/>
              <w:marTop w:val="0"/>
              <w:marBottom w:val="0"/>
              <w:divBdr>
                <w:top w:val="none" w:sz="0" w:space="0" w:color="auto"/>
                <w:left w:val="none" w:sz="0" w:space="0" w:color="auto"/>
                <w:bottom w:val="none" w:sz="0" w:space="0" w:color="auto"/>
                <w:right w:val="none" w:sz="0" w:space="0" w:color="auto"/>
              </w:divBdr>
            </w:div>
            <w:div w:id="1116413523">
              <w:marLeft w:val="0"/>
              <w:marRight w:val="0"/>
              <w:marTop w:val="0"/>
              <w:marBottom w:val="0"/>
              <w:divBdr>
                <w:top w:val="none" w:sz="0" w:space="0" w:color="auto"/>
                <w:left w:val="none" w:sz="0" w:space="0" w:color="auto"/>
                <w:bottom w:val="none" w:sz="0" w:space="0" w:color="auto"/>
                <w:right w:val="none" w:sz="0" w:space="0" w:color="auto"/>
              </w:divBdr>
            </w:div>
            <w:div w:id="1116680398">
              <w:marLeft w:val="0"/>
              <w:marRight w:val="0"/>
              <w:marTop w:val="0"/>
              <w:marBottom w:val="0"/>
              <w:divBdr>
                <w:top w:val="none" w:sz="0" w:space="0" w:color="auto"/>
                <w:left w:val="none" w:sz="0" w:space="0" w:color="auto"/>
                <w:bottom w:val="none" w:sz="0" w:space="0" w:color="auto"/>
                <w:right w:val="none" w:sz="0" w:space="0" w:color="auto"/>
              </w:divBdr>
            </w:div>
            <w:div w:id="1149395246">
              <w:marLeft w:val="0"/>
              <w:marRight w:val="0"/>
              <w:marTop w:val="0"/>
              <w:marBottom w:val="0"/>
              <w:divBdr>
                <w:top w:val="none" w:sz="0" w:space="0" w:color="auto"/>
                <w:left w:val="none" w:sz="0" w:space="0" w:color="auto"/>
                <w:bottom w:val="none" w:sz="0" w:space="0" w:color="auto"/>
                <w:right w:val="none" w:sz="0" w:space="0" w:color="auto"/>
              </w:divBdr>
            </w:div>
            <w:div w:id="1150176319">
              <w:marLeft w:val="0"/>
              <w:marRight w:val="0"/>
              <w:marTop w:val="0"/>
              <w:marBottom w:val="0"/>
              <w:divBdr>
                <w:top w:val="none" w:sz="0" w:space="0" w:color="auto"/>
                <w:left w:val="none" w:sz="0" w:space="0" w:color="auto"/>
                <w:bottom w:val="none" w:sz="0" w:space="0" w:color="auto"/>
                <w:right w:val="none" w:sz="0" w:space="0" w:color="auto"/>
              </w:divBdr>
            </w:div>
            <w:div w:id="1151171061">
              <w:marLeft w:val="0"/>
              <w:marRight w:val="0"/>
              <w:marTop w:val="0"/>
              <w:marBottom w:val="0"/>
              <w:divBdr>
                <w:top w:val="none" w:sz="0" w:space="0" w:color="auto"/>
                <w:left w:val="none" w:sz="0" w:space="0" w:color="auto"/>
                <w:bottom w:val="none" w:sz="0" w:space="0" w:color="auto"/>
                <w:right w:val="none" w:sz="0" w:space="0" w:color="auto"/>
              </w:divBdr>
            </w:div>
            <w:div w:id="1161854256">
              <w:marLeft w:val="0"/>
              <w:marRight w:val="0"/>
              <w:marTop w:val="0"/>
              <w:marBottom w:val="0"/>
              <w:divBdr>
                <w:top w:val="none" w:sz="0" w:space="0" w:color="auto"/>
                <w:left w:val="none" w:sz="0" w:space="0" w:color="auto"/>
                <w:bottom w:val="none" w:sz="0" w:space="0" w:color="auto"/>
                <w:right w:val="none" w:sz="0" w:space="0" w:color="auto"/>
              </w:divBdr>
            </w:div>
            <w:div w:id="1170220222">
              <w:marLeft w:val="0"/>
              <w:marRight w:val="0"/>
              <w:marTop w:val="0"/>
              <w:marBottom w:val="0"/>
              <w:divBdr>
                <w:top w:val="none" w:sz="0" w:space="0" w:color="auto"/>
                <w:left w:val="none" w:sz="0" w:space="0" w:color="auto"/>
                <w:bottom w:val="none" w:sz="0" w:space="0" w:color="auto"/>
                <w:right w:val="none" w:sz="0" w:space="0" w:color="auto"/>
              </w:divBdr>
            </w:div>
            <w:div w:id="1183009410">
              <w:marLeft w:val="0"/>
              <w:marRight w:val="0"/>
              <w:marTop w:val="0"/>
              <w:marBottom w:val="0"/>
              <w:divBdr>
                <w:top w:val="none" w:sz="0" w:space="0" w:color="auto"/>
                <w:left w:val="none" w:sz="0" w:space="0" w:color="auto"/>
                <w:bottom w:val="none" w:sz="0" w:space="0" w:color="auto"/>
                <w:right w:val="none" w:sz="0" w:space="0" w:color="auto"/>
              </w:divBdr>
            </w:div>
            <w:div w:id="1184441737">
              <w:marLeft w:val="0"/>
              <w:marRight w:val="0"/>
              <w:marTop w:val="0"/>
              <w:marBottom w:val="0"/>
              <w:divBdr>
                <w:top w:val="none" w:sz="0" w:space="0" w:color="auto"/>
                <w:left w:val="none" w:sz="0" w:space="0" w:color="auto"/>
                <w:bottom w:val="none" w:sz="0" w:space="0" w:color="auto"/>
                <w:right w:val="none" w:sz="0" w:space="0" w:color="auto"/>
              </w:divBdr>
            </w:div>
            <w:div w:id="1185287211">
              <w:marLeft w:val="0"/>
              <w:marRight w:val="0"/>
              <w:marTop w:val="0"/>
              <w:marBottom w:val="0"/>
              <w:divBdr>
                <w:top w:val="none" w:sz="0" w:space="0" w:color="auto"/>
                <w:left w:val="none" w:sz="0" w:space="0" w:color="auto"/>
                <w:bottom w:val="none" w:sz="0" w:space="0" w:color="auto"/>
                <w:right w:val="none" w:sz="0" w:space="0" w:color="auto"/>
              </w:divBdr>
            </w:div>
            <w:div w:id="1209226586">
              <w:marLeft w:val="0"/>
              <w:marRight w:val="0"/>
              <w:marTop w:val="0"/>
              <w:marBottom w:val="0"/>
              <w:divBdr>
                <w:top w:val="none" w:sz="0" w:space="0" w:color="auto"/>
                <w:left w:val="none" w:sz="0" w:space="0" w:color="auto"/>
                <w:bottom w:val="none" w:sz="0" w:space="0" w:color="auto"/>
                <w:right w:val="none" w:sz="0" w:space="0" w:color="auto"/>
              </w:divBdr>
            </w:div>
            <w:div w:id="1211110333">
              <w:marLeft w:val="0"/>
              <w:marRight w:val="0"/>
              <w:marTop w:val="0"/>
              <w:marBottom w:val="0"/>
              <w:divBdr>
                <w:top w:val="none" w:sz="0" w:space="0" w:color="auto"/>
                <w:left w:val="none" w:sz="0" w:space="0" w:color="auto"/>
                <w:bottom w:val="none" w:sz="0" w:space="0" w:color="auto"/>
                <w:right w:val="none" w:sz="0" w:space="0" w:color="auto"/>
              </w:divBdr>
            </w:div>
            <w:div w:id="1218542348">
              <w:marLeft w:val="0"/>
              <w:marRight w:val="0"/>
              <w:marTop w:val="0"/>
              <w:marBottom w:val="0"/>
              <w:divBdr>
                <w:top w:val="none" w:sz="0" w:space="0" w:color="auto"/>
                <w:left w:val="none" w:sz="0" w:space="0" w:color="auto"/>
                <w:bottom w:val="none" w:sz="0" w:space="0" w:color="auto"/>
                <w:right w:val="none" w:sz="0" w:space="0" w:color="auto"/>
              </w:divBdr>
            </w:div>
            <w:div w:id="1224683236">
              <w:marLeft w:val="0"/>
              <w:marRight w:val="0"/>
              <w:marTop w:val="0"/>
              <w:marBottom w:val="0"/>
              <w:divBdr>
                <w:top w:val="none" w:sz="0" w:space="0" w:color="auto"/>
                <w:left w:val="none" w:sz="0" w:space="0" w:color="auto"/>
                <w:bottom w:val="none" w:sz="0" w:space="0" w:color="auto"/>
                <w:right w:val="none" w:sz="0" w:space="0" w:color="auto"/>
              </w:divBdr>
            </w:div>
            <w:div w:id="1233275431">
              <w:marLeft w:val="0"/>
              <w:marRight w:val="0"/>
              <w:marTop w:val="0"/>
              <w:marBottom w:val="0"/>
              <w:divBdr>
                <w:top w:val="none" w:sz="0" w:space="0" w:color="auto"/>
                <w:left w:val="none" w:sz="0" w:space="0" w:color="auto"/>
                <w:bottom w:val="none" w:sz="0" w:space="0" w:color="auto"/>
                <w:right w:val="none" w:sz="0" w:space="0" w:color="auto"/>
              </w:divBdr>
            </w:div>
            <w:div w:id="1233277757">
              <w:marLeft w:val="0"/>
              <w:marRight w:val="0"/>
              <w:marTop w:val="0"/>
              <w:marBottom w:val="0"/>
              <w:divBdr>
                <w:top w:val="none" w:sz="0" w:space="0" w:color="auto"/>
                <w:left w:val="none" w:sz="0" w:space="0" w:color="auto"/>
                <w:bottom w:val="none" w:sz="0" w:space="0" w:color="auto"/>
                <w:right w:val="none" w:sz="0" w:space="0" w:color="auto"/>
              </w:divBdr>
            </w:div>
            <w:div w:id="1243374525">
              <w:marLeft w:val="0"/>
              <w:marRight w:val="0"/>
              <w:marTop w:val="0"/>
              <w:marBottom w:val="0"/>
              <w:divBdr>
                <w:top w:val="none" w:sz="0" w:space="0" w:color="auto"/>
                <w:left w:val="none" w:sz="0" w:space="0" w:color="auto"/>
                <w:bottom w:val="none" w:sz="0" w:space="0" w:color="auto"/>
                <w:right w:val="none" w:sz="0" w:space="0" w:color="auto"/>
              </w:divBdr>
            </w:div>
            <w:div w:id="1274509029">
              <w:marLeft w:val="0"/>
              <w:marRight w:val="0"/>
              <w:marTop w:val="0"/>
              <w:marBottom w:val="0"/>
              <w:divBdr>
                <w:top w:val="none" w:sz="0" w:space="0" w:color="auto"/>
                <w:left w:val="none" w:sz="0" w:space="0" w:color="auto"/>
                <w:bottom w:val="none" w:sz="0" w:space="0" w:color="auto"/>
                <w:right w:val="none" w:sz="0" w:space="0" w:color="auto"/>
              </w:divBdr>
            </w:div>
            <w:div w:id="1277327417">
              <w:marLeft w:val="0"/>
              <w:marRight w:val="0"/>
              <w:marTop w:val="0"/>
              <w:marBottom w:val="0"/>
              <w:divBdr>
                <w:top w:val="none" w:sz="0" w:space="0" w:color="auto"/>
                <w:left w:val="none" w:sz="0" w:space="0" w:color="auto"/>
                <w:bottom w:val="none" w:sz="0" w:space="0" w:color="auto"/>
                <w:right w:val="none" w:sz="0" w:space="0" w:color="auto"/>
              </w:divBdr>
            </w:div>
            <w:div w:id="1288706389">
              <w:marLeft w:val="0"/>
              <w:marRight w:val="0"/>
              <w:marTop w:val="0"/>
              <w:marBottom w:val="0"/>
              <w:divBdr>
                <w:top w:val="none" w:sz="0" w:space="0" w:color="auto"/>
                <w:left w:val="none" w:sz="0" w:space="0" w:color="auto"/>
                <w:bottom w:val="none" w:sz="0" w:space="0" w:color="auto"/>
                <w:right w:val="none" w:sz="0" w:space="0" w:color="auto"/>
              </w:divBdr>
            </w:div>
            <w:div w:id="1297107933">
              <w:marLeft w:val="0"/>
              <w:marRight w:val="0"/>
              <w:marTop w:val="0"/>
              <w:marBottom w:val="0"/>
              <w:divBdr>
                <w:top w:val="none" w:sz="0" w:space="0" w:color="auto"/>
                <w:left w:val="none" w:sz="0" w:space="0" w:color="auto"/>
                <w:bottom w:val="none" w:sz="0" w:space="0" w:color="auto"/>
                <w:right w:val="none" w:sz="0" w:space="0" w:color="auto"/>
              </w:divBdr>
            </w:div>
            <w:div w:id="1300265812">
              <w:marLeft w:val="0"/>
              <w:marRight w:val="0"/>
              <w:marTop w:val="0"/>
              <w:marBottom w:val="0"/>
              <w:divBdr>
                <w:top w:val="none" w:sz="0" w:space="0" w:color="auto"/>
                <w:left w:val="none" w:sz="0" w:space="0" w:color="auto"/>
                <w:bottom w:val="none" w:sz="0" w:space="0" w:color="auto"/>
                <w:right w:val="none" w:sz="0" w:space="0" w:color="auto"/>
              </w:divBdr>
            </w:div>
            <w:div w:id="1321424936">
              <w:marLeft w:val="0"/>
              <w:marRight w:val="0"/>
              <w:marTop w:val="0"/>
              <w:marBottom w:val="0"/>
              <w:divBdr>
                <w:top w:val="none" w:sz="0" w:space="0" w:color="auto"/>
                <w:left w:val="none" w:sz="0" w:space="0" w:color="auto"/>
                <w:bottom w:val="none" w:sz="0" w:space="0" w:color="auto"/>
                <w:right w:val="none" w:sz="0" w:space="0" w:color="auto"/>
              </w:divBdr>
            </w:div>
            <w:div w:id="1325401683">
              <w:marLeft w:val="0"/>
              <w:marRight w:val="0"/>
              <w:marTop w:val="0"/>
              <w:marBottom w:val="0"/>
              <w:divBdr>
                <w:top w:val="none" w:sz="0" w:space="0" w:color="auto"/>
                <w:left w:val="none" w:sz="0" w:space="0" w:color="auto"/>
                <w:bottom w:val="none" w:sz="0" w:space="0" w:color="auto"/>
                <w:right w:val="none" w:sz="0" w:space="0" w:color="auto"/>
              </w:divBdr>
            </w:div>
            <w:div w:id="1326395177">
              <w:marLeft w:val="0"/>
              <w:marRight w:val="0"/>
              <w:marTop w:val="0"/>
              <w:marBottom w:val="0"/>
              <w:divBdr>
                <w:top w:val="none" w:sz="0" w:space="0" w:color="auto"/>
                <w:left w:val="none" w:sz="0" w:space="0" w:color="auto"/>
                <w:bottom w:val="none" w:sz="0" w:space="0" w:color="auto"/>
                <w:right w:val="none" w:sz="0" w:space="0" w:color="auto"/>
              </w:divBdr>
            </w:div>
            <w:div w:id="1341852390">
              <w:marLeft w:val="0"/>
              <w:marRight w:val="0"/>
              <w:marTop w:val="0"/>
              <w:marBottom w:val="0"/>
              <w:divBdr>
                <w:top w:val="none" w:sz="0" w:space="0" w:color="auto"/>
                <w:left w:val="none" w:sz="0" w:space="0" w:color="auto"/>
                <w:bottom w:val="none" w:sz="0" w:space="0" w:color="auto"/>
                <w:right w:val="none" w:sz="0" w:space="0" w:color="auto"/>
              </w:divBdr>
            </w:div>
            <w:div w:id="1365978634">
              <w:marLeft w:val="0"/>
              <w:marRight w:val="0"/>
              <w:marTop w:val="0"/>
              <w:marBottom w:val="0"/>
              <w:divBdr>
                <w:top w:val="none" w:sz="0" w:space="0" w:color="auto"/>
                <w:left w:val="none" w:sz="0" w:space="0" w:color="auto"/>
                <w:bottom w:val="none" w:sz="0" w:space="0" w:color="auto"/>
                <w:right w:val="none" w:sz="0" w:space="0" w:color="auto"/>
              </w:divBdr>
            </w:div>
            <w:div w:id="1378356819">
              <w:marLeft w:val="0"/>
              <w:marRight w:val="0"/>
              <w:marTop w:val="0"/>
              <w:marBottom w:val="0"/>
              <w:divBdr>
                <w:top w:val="none" w:sz="0" w:space="0" w:color="auto"/>
                <w:left w:val="none" w:sz="0" w:space="0" w:color="auto"/>
                <w:bottom w:val="none" w:sz="0" w:space="0" w:color="auto"/>
                <w:right w:val="none" w:sz="0" w:space="0" w:color="auto"/>
              </w:divBdr>
            </w:div>
            <w:div w:id="1379012067">
              <w:marLeft w:val="0"/>
              <w:marRight w:val="0"/>
              <w:marTop w:val="0"/>
              <w:marBottom w:val="0"/>
              <w:divBdr>
                <w:top w:val="none" w:sz="0" w:space="0" w:color="auto"/>
                <w:left w:val="none" w:sz="0" w:space="0" w:color="auto"/>
                <w:bottom w:val="none" w:sz="0" w:space="0" w:color="auto"/>
                <w:right w:val="none" w:sz="0" w:space="0" w:color="auto"/>
              </w:divBdr>
            </w:div>
            <w:div w:id="1387609990">
              <w:marLeft w:val="0"/>
              <w:marRight w:val="0"/>
              <w:marTop w:val="0"/>
              <w:marBottom w:val="0"/>
              <w:divBdr>
                <w:top w:val="none" w:sz="0" w:space="0" w:color="auto"/>
                <w:left w:val="none" w:sz="0" w:space="0" w:color="auto"/>
                <w:bottom w:val="none" w:sz="0" w:space="0" w:color="auto"/>
                <w:right w:val="none" w:sz="0" w:space="0" w:color="auto"/>
              </w:divBdr>
            </w:div>
            <w:div w:id="1426609784">
              <w:marLeft w:val="0"/>
              <w:marRight w:val="0"/>
              <w:marTop w:val="0"/>
              <w:marBottom w:val="0"/>
              <w:divBdr>
                <w:top w:val="none" w:sz="0" w:space="0" w:color="auto"/>
                <w:left w:val="none" w:sz="0" w:space="0" w:color="auto"/>
                <w:bottom w:val="none" w:sz="0" w:space="0" w:color="auto"/>
                <w:right w:val="none" w:sz="0" w:space="0" w:color="auto"/>
              </w:divBdr>
            </w:div>
            <w:div w:id="1447700044">
              <w:marLeft w:val="0"/>
              <w:marRight w:val="0"/>
              <w:marTop w:val="0"/>
              <w:marBottom w:val="0"/>
              <w:divBdr>
                <w:top w:val="none" w:sz="0" w:space="0" w:color="auto"/>
                <w:left w:val="none" w:sz="0" w:space="0" w:color="auto"/>
                <w:bottom w:val="none" w:sz="0" w:space="0" w:color="auto"/>
                <w:right w:val="none" w:sz="0" w:space="0" w:color="auto"/>
              </w:divBdr>
            </w:div>
            <w:div w:id="1451706194">
              <w:marLeft w:val="0"/>
              <w:marRight w:val="0"/>
              <w:marTop w:val="0"/>
              <w:marBottom w:val="0"/>
              <w:divBdr>
                <w:top w:val="none" w:sz="0" w:space="0" w:color="auto"/>
                <w:left w:val="none" w:sz="0" w:space="0" w:color="auto"/>
                <w:bottom w:val="none" w:sz="0" w:space="0" w:color="auto"/>
                <w:right w:val="none" w:sz="0" w:space="0" w:color="auto"/>
              </w:divBdr>
            </w:div>
            <w:div w:id="1461921757">
              <w:marLeft w:val="0"/>
              <w:marRight w:val="0"/>
              <w:marTop w:val="0"/>
              <w:marBottom w:val="0"/>
              <w:divBdr>
                <w:top w:val="none" w:sz="0" w:space="0" w:color="auto"/>
                <w:left w:val="none" w:sz="0" w:space="0" w:color="auto"/>
                <w:bottom w:val="none" w:sz="0" w:space="0" w:color="auto"/>
                <w:right w:val="none" w:sz="0" w:space="0" w:color="auto"/>
              </w:divBdr>
            </w:div>
            <w:div w:id="1462726805">
              <w:marLeft w:val="0"/>
              <w:marRight w:val="0"/>
              <w:marTop w:val="0"/>
              <w:marBottom w:val="0"/>
              <w:divBdr>
                <w:top w:val="none" w:sz="0" w:space="0" w:color="auto"/>
                <w:left w:val="none" w:sz="0" w:space="0" w:color="auto"/>
                <w:bottom w:val="none" w:sz="0" w:space="0" w:color="auto"/>
                <w:right w:val="none" w:sz="0" w:space="0" w:color="auto"/>
              </w:divBdr>
            </w:div>
            <w:div w:id="1479763178">
              <w:marLeft w:val="0"/>
              <w:marRight w:val="0"/>
              <w:marTop w:val="0"/>
              <w:marBottom w:val="0"/>
              <w:divBdr>
                <w:top w:val="none" w:sz="0" w:space="0" w:color="auto"/>
                <w:left w:val="none" w:sz="0" w:space="0" w:color="auto"/>
                <w:bottom w:val="none" w:sz="0" w:space="0" w:color="auto"/>
                <w:right w:val="none" w:sz="0" w:space="0" w:color="auto"/>
              </w:divBdr>
            </w:div>
            <w:div w:id="1499151186">
              <w:marLeft w:val="0"/>
              <w:marRight w:val="0"/>
              <w:marTop w:val="0"/>
              <w:marBottom w:val="0"/>
              <w:divBdr>
                <w:top w:val="none" w:sz="0" w:space="0" w:color="auto"/>
                <w:left w:val="none" w:sz="0" w:space="0" w:color="auto"/>
                <w:bottom w:val="none" w:sz="0" w:space="0" w:color="auto"/>
                <w:right w:val="none" w:sz="0" w:space="0" w:color="auto"/>
              </w:divBdr>
            </w:div>
            <w:div w:id="1515001430">
              <w:marLeft w:val="0"/>
              <w:marRight w:val="0"/>
              <w:marTop w:val="0"/>
              <w:marBottom w:val="0"/>
              <w:divBdr>
                <w:top w:val="none" w:sz="0" w:space="0" w:color="auto"/>
                <w:left w:val="none" w:sz="0" w:space="0" w:color="auto"/>
                <w:bottom w:val="none" w:sz="0" w:space="0" w:color="auto"/>
                <w:right w:val="none" w:sz="0" w:space="0" w:color="auto"/>
              </w:divBdr>
            </w:div>
            <w:div w:id="1516381327">
              <w:marLeft w:val="0"/>
              <w:marRight w:val="0"/>
              <w:marTop w:val="0"/>
              <w:marBottom w:val="0"/>
              <w:divBdr>
                <w:top w:val="none" w:sz="0" w:space="0" w:color="auto"/>
                <w:left w:val="none" w:sz="0" w:space="0" w:color="auto"/>
                <w:bottom w:val="none" w:sz="0" w:space="0" w:color="auto"/>
                <w:right w:val="none" w:sz="0" w:space="0" w:color="auto"/>
              </w:divBdr>
            </w:div>
            <w:div w:id="1533031283">
              <w:marLeft w:val="0"/>
              <w:marRight w:val="0"/>
              <w:marTop w:val="0"/>
              <w:marBottom w:val="0"/>
              <w:divBdr>
                <w:top w:val="none" w:sz="0" w:space="0" w:color="auto"/>
                <w:left w:val="none" w:sz="0" w:space="0" w:color="auto"/>
                <w:bottom w:val="none" w:sz="0" w:space="0" w:color="auto"/>
                <w:right w:val="none" w:sz="0" w:space="0" w:color="auto"/>
              </w:divBdr>
            </w:div>
            <w:div w:id="1535654271">
              <w:marLeft w:val="0"/>
              <w:marRight w:val="0"/>
              <w:marTop w:val="0"/>
              <w:marBottom w:val="0"/>
              <w:divBdr>
                <w:top w:val="none" w:sz="0" w:space="0" w:color="auto"/>
                <w:left w:val="none" w:sz="0" w:space="0" w:color="auto"/>
                <w:bottom w:val="none" w:sz="0" w:space="0" w:color="auto"/>
                <w:right w:val="none" w:sz="0" w:space="0" w:color="auto"/>
              </w:divBdr>
            </w:div>
            <w:div w:id="1563371543">
              <w:marLeft w:val="0"/>
              <w:marRight w:val="0"/>
              <w:marTop w:val="0"/>
              <w:marBottom w:val="0"/>
              <w:divBdr>
                <w:top w:val="none" w:sz="0" w:space="0" w:color="auto"/>
                <w:left w:val="none" w:sz="0" w:space="0" w:color="auto"/>
                <w:bottom w:val="none" w:sz="0" w:space="0" w:color="auto"/>
                <w:right w:val="none" w:sz="0" w:space="0" w:color="auto"/>
              </w:divBdr>
            </w:div>
            <w:div w:id="1564297231">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1580557605">
              <w:marLeft w:val="0"/>
              <w:marRight w:val="0"/>
              <w:marTop w:val="0"/>
              <w:marBottom w:val="0"/>
              <w:divBdr>
                <w:top w:val="none" w:sz="0" w:space="0" w:color="auto"/>
                <w:left w:val="none" w:sz="0" w:space="0" w:color="auto"/>
                <w:bottom w:val="none" w:sz="0" w:space="0" w:color="auto"/>
                <w:right w:val="none" w:sz="0" w:space="0" w:color="auto"/>
              </w:divBdr>
            </w:div>
            <w:div w:id="1587298874">
              <w:marLeft w:val="0"/>
              <w:marRight w:val="0"/>
              <w:marTop w:val="0"/>
              <w:marBottom w:val="0"/>
              <w:divBdr>
                <w:top w:val="none" w:sz="0" w:space="0" w:color="auto"/>
                <w:left w:val="none" w:sz="0" w:space="0" w:color="auto"/>
                <w:bottom w:val="none" w:sz="0" w:space="0" w:color="auto"/>
                <w:right w:val="none" w:sz="0" w:space="0" w:color="auto"/>
              </w:divBdr>
            </w:div>
            <w:div w:id="1608923253">
              <w:marLeft w:val="0"/>
              <w:marRight w:val="0"/>
              <w:marTop w:val="0"/>
              <w:marBottom w:val="0"/>
              <w:divBdr>
                <w:top w:val="none" w:sz="0" w:space="0" w:color="auto"/>
                <w:left w:val="none" w:sz="0" w:space="0" w:color="auto"/>
                <w:bottom w:val="none" w:sz="0" w:space="0" w:color="auto"/>
                <w:right w:val="none" w:sz="0" w:space="0" w:color="auto"/>
              </w:divBdr>
            </w:div>
            <w:div w:id="1619871609">
              <w:marLeft w:val="0"/>
              <w:marRight w:val="0"/>
              <w:marTop w:val="0"/>
              <w:marBottom w:val="0"/>
              <w:divBdr>
                <w:top w:val="none" w:sz="0" w:space="0" w:color="auto"/>
                <w:left w:val="none" w:sz="0" w:space="0" w:color="auto"/>
                <w:bottom w:val="none" w:sz="0" w:space="0" w:color="auto"/>
                <w:right w:val="none" w:sz="0" w:space="0" w:color="auto"/>
              </w:divBdr>
            </w:div>
            <w:div w:id="1644037907">
              <w:marLeft w:val="0"/>
              <w:marRight w:val="0"/>
              <w:marTop w:val="0"/>
              <w:marBottom w:val="0"/>
              <w:divBdr>
                <w:top w:val="none" w:sz="0" w:space="0" w:color="auto"/>
                <w:left w:val="none" w:sz="0" w:space="0" w:color="auto"/>
                <w:bottom w:val="none" w:sz="0" w:space="0" w:color="auto"/>
                <w:right w:val="none" w:sz="0" w:space="0" w:color="auto"/>
              </w:divBdr>
            </w:div>
            <w:div w:id="1654141278">
              <w:marLeft w:val="0"/>
              <w:marRight w:val="0"/>
              <w:marTop w:val="0"/>
              <w:marBottom w:val="0"/>
              <w:divBdr>
                <w:top w:val="none" w:sz="0" w:space="0" w:color="auto"/>
                <w:left w:val="none" w:sz="0" w:space="0" w:color="auto"/>
                <w:bottom w:val="none" w:sz="0" w:space="0" w:color="auto"/>
                <w:right w:val="none" w:sz="0" w:space="0" w:color="auto"/>
              </w:divBdr>
            </w:div>
            <w:div w:id="1658416038">
              <w:marLeft w:val="0"/>
              <w:marRight w:val="0"/>
              <w:marTop w:val="0"/>
              <w:marBottom w:val="0"/>
              <w:divBdr>
                <w:top w:val="none" w:sz="0" w:space="0" w:color="auto"/>
                <w:left w:val="none" w:sz="0" w:space="0" w:color="auto"/>
                <w:bottom w:val="none" w:sz="0" w:space="0" w:color="auto"/>
                <w:right w:val="none" w:sz="0" w:space="0" w:color="auto"/>
              </w:divBdr>
            </w:div>
            <w:div w:id="1671984935">
              <w:marLeft w:val="0"/>
              <w:marRight w:val="0"/>
              <w:marTop w:val="0"/>
              <w:marBottom w:val="0"/>
              <w:divBdr>
                <w:top w:val="none" w:sz="0" w:space="0" w:color="auto"/>
                <w:left w:val="none" w:sz="0" w:space="0" w:color="auto"/>
                <w:bottom w:val="none" w:sz="0" w:space="0" w:color="auto"/>
                <w:right w:val="none" w:sz="0" w:space="0" w:color="auto"/>
              </w:divBdr>
            </w:div>
            <w:div w:id="1695032029">
              <w:marLeft w:val="0"/>
              <w:marRight w:val="0"/>
              <w:marTop w:val="0"/>
              <w:marBottom w:val="0"/>
              <w:divBdr>
                <w:top w:val="none" w:sz="0" w:space="0" w:color="auto"/>
                <w:left w:val="none" w:sz="0" w:space="0" w:color="auto"/>
                <w:bottom w:val="none" w:sz="0" w:space="0" w:color="auto"/>
                <w:right w:val="none" w:sz="0" w:space="0" w:color="auto"/>
              </w:divBdr>
            </w:div>
            <w:div w:id="1703899339">
              <w:marLeft w:val="0"/>
              <w:marRight w:val="0"/>
              <w:marTop w:val="0"/>
              <w:marBottom w:val="0"/>
              <w:divBdr>
                <w:top w:val="none" w:sz="0" w:space="0" w:color="auto"/>
                <w:left w:val="none" w:sz="0" w:space="0" w:color="auto"/>
                <w:bottom w:val="none" w:sz="0" w:space="0" w:color="auto"/>
                <w:right w:val="none" w:sz="0" w:space="0" w:color="auto"/>
              </w:divBdr>
            </w:div>
            <w:div w:id="1704750157">
              <w:marLeft w:val="0"/>
              <w:marRight w:val="0"/>
              <w:marTop w:val="0"/>
              <w:marBottom w:val="0"/>
              <w:divBdr>
                <w:top w:val="none" w:sz="0" w:space="0" w:color="auto"/>
                <w:left w:val="none" w:sz="0" w:space="0" w:color="auto"/>
                <w:bottom w:val="none" w:sz="0" w:space="0" w:color="auto"/>
                <w:right w:val="none" w:sz="0" w:space="0" w:color="auto"/>
              </w:divBdr>
            </w:div>
            <w:div w:id="1712728247">
              <w:marLeft w:val="0"/>
              <w:marRight w:val="0"/>
              <w:marTop w:val="0"/>
              <w:marBottom w:val="0"/>
              <w:divBdr>
                <w:top w:val="none" w:sz="0" w:space="0" w:color="auto"/>
                <w:left w:val="none" w:sz="0" w:space="0" w:color="auto"/>
                <w:bottom w:val="none" w:sz="0" w:space="0" w:color="auto"/>
                <w:right w:val="none" w:sz="0" w:space="0" w:color="auto"/>
              </w:divBdr>
            </w:div>
            <w:div w:id="1733694488">
              <w:marLeft w:val="0"/>
              <w:marRight w:val="0"/>
              <w:marTop w:val="0"/>
              <w:marBottom w:val="0"/>
              <w:divBdr>
                <w:top w:val="none" w:sz="0" w:space="0" w:color="auto"/>
                <w:left w:val="none" w:sz="0" w:space="0" w:color="auto"/>
                <w:bottom w:val="none" w:sz="0" w:space="0" w:color="auto"/>
                <w:right w:val="none" w:sz="0" w:space="0" w:color="auto"/>
              </w:divBdr>
            </w:div>
            <w:div w:id="1739086611">
              <w:marLeft w:val="0"/>
              <w:marRight w:val="0"/>
              <w:marTop w:val="0"/>
              <w:marBottom w:val="0"/>
              <w:divBdr>
                <w:top w:val="none" w:sz="0" w:space="0" w:color="auto"/>
                <w:left w:val="none" w:sz="0" w:space="0" w:color="auto"/>
                <w:bottom w:val="none" w:sz="0" w:space="0" w:color="auto"/>
                <w:right w:val="none" w:sz="0" w:space="0" w:color="auto"/>
              </w:divBdr>
            </w:div>
            <w:div w:id="1741055560">
              <w:marLeft w:val="0"/>
              <w:marRight w:val="0"/>
              <w:marTop w:val="0"/>
              <w:marBottom w:val="0"/>
              <w:divBdr>
                <w:top w:val="none" w:sz="0" w:space="0" w:color="auto"/>
                <w:left w:val="none" w:sz="0" w:space="0" w:color="auto"/>
                <w:bottom w:val="none" w:sz="0" w:space="0" w:color="auto"/>
                <w:right w:val="none" w:sz="0" w:space="0" w:color="auto"/>
              </w:divBdr>
            </w:div>
            <w:div w:id="1759204547">
              <w:marLeft w:val="0"/>
              <w:marRight w:val="0"/>
              <w:marTop w:val="0"/>
              <w:marBottom w:val="0"/>
              <w:divBdr>
                <w:top w:val="none" w:sz="0" w:space="0" w:color="auto"/>
                <w:left w:val="none" w:sz="0" w:space="0" w:color="auto"/>
                <w:bottom w:val="none" w:sz="0" w:space="0" w:color="auto"/>
                <w:right w:val="none" w:sz="0" w:space="0" w:color="auto"/>
              </w:divBdr>
            </w:div>
            <w:div w:id="1780102763">
              <w:marLeft w:val="0"/>
              <w:marRight w:val="0"/>
              <w:marTop w:val="0"/>
              <w:marBottom w:val="0"/>
              <w:divBdr>
                <w:top w:val="none" w:sz="0" w:space="0" w:color="auto"/>
                <w:left w:val="none" w:sz="0" w:space="0" w:color="auto"/>
                <w:bottom w:val="none" w:sz="0" w:space="0" w:color="auto"/>
                <w:right w:val="none" w:sz="0" w:space="0" w:color="auto"/>
              </w:divBdr>
            </w:div>
            <w:div w:id="1783693745">
              <w:marLeft w:val="0"/>
              <w:marRight w:val="0"/>
              <w:marTop w:val="0"/>
              <w:marBottom w:val="0"/>
              <w:divBdr>
                <w:top w:val="none" w:sz="0" w:space="0" w:color="auto"/>
                <w:left w:val="none" w:sz="0" w:space="0" w:color="auto"/>
                <w:bottom w:val="none" w:sz="0" w:space="0" w:color="auto"/>
                <w:right w:val="none" w:sz="0" w:space="0" w:color="auto"/>
              </w:divBdr>
            </w:div>
            <w:div w:id="1786997091">
              <w:marLeft w:val="0"/>
              <w:marRight w:val="0"/>
              <w:marTop w:val="0"/>
              <w:marBottom w:val="0"/>
              <w:divBdr>
                <w:top w:val="none" w:sz="0" w:space="0" w:color="auto"/>
                <w:left w:val="none" w:sz="0" w:space="0" w:color="auto"/>
                <w:bottom w:val="none" w:sz="0" w:space="0" w:color="auto"/>
                <w:right w:val="none" w:sz="0" w:space="0" w:color="auto"/>
              </w:divBdr>
            </w:div>
            <w:div w:id="1793161446">
              <w:marLeft w:val="0"/>
              <w:marRight w:val="0"/>
              <w:marTop w:val="0"/>
              <w:marBottom w:val="0"/>
              <w:divBdr>
                <w:top w:val="none" w:sz="0" w:space="0" w:color="auto"/>
                <w:left w:val="none" w:sz="0" w:space="0" w:color="auto"/>
                <w:bottom w:val="none" w:sz="0" w:space="0" w:color="auto"/>
                <w:right w:val="none" w:sz="0" w:space="0" w:color="auto"/>
              </w:divBdr>
            </w:div>
            <w:div w:id="1809668997">
              <w:marLeft w:val="0"/>
              <w:marRight w:val="0"/>
              <w:marTop w:val="0"/>
              <w:marBottom w:val="0"/>
              <w:divBdr>
                <w:top w:val="none" w:sz="0" w:space="0" w:color="auto"/>
                <w:left w:val="none" w:sz="0" w:space="0" w:color="auto"/>
                <w:bottom w:val="none" w:sz="0" w:space="0" w:color="auto"/>
                <w:right w:val="none" w:sz="0" w:space="0" w:color="auto"/>
              </w:divBdr>
            </w:div>
            <w:div w:id="1822692564">
              <w:marLeft w:val="0"/>
              <w:marRight w:val="0"/>
              <w:marTop w:val="0"/>
              <w:marBottom w:val="0"/>
              <w:divBdr>
                <w:top w:val="none" w:sz="0" w:space="0" w:color="auto"/>
                <w:left w:val="none" w:sz="0" w:space="0" w:color="auto"/>
                <w:bottom w:val="none" w:sz="0" w:space="0" w:color="auto"/>
                <w:right w:val="none" w:sz="0" w:space="0" w:color="auto"/>
              </w:divBdr>
            </w:div>
            <w:div w:id="1841315559">
              <w:marLeft w:val="0"/>
              <w:marRight w:val="0"/>
              <w:marTop w:val="0"/>
              <w:marBottom w:val="0"/>
              <w:divBdr>
                <w:top w:val="none" w:sz="0" w:space="0" w:color="auto"/>
                <w:left w:val="none" w:sz="0" w:space="0" w:color="auto"/>
                <w:bottom w:val="none" w:sz="0" w:space="0" w:color="auto"/>
                <w:right w:val="none" w:sz="0" w:space="0" w:color="auto"/>
              </w:divBdr>
            </w:div>
            <w:div w:id="1855070871">
              <w:marLeft w:val="0"/>
              <w:marRight w:val="0"/>
              <w:marTop w:val="0"/>
              <w:marBottom w:val="0"/>
              <w:divBdr>
                <w:top w:val="none" w:sz="0" w:space="0" w:color="auto"/>
                <w:left w:val="none" w:sz="0" w:space="0" w:color="auto"/>
                <w:bottom w:val="none" w:sz="0" w:space="0" w:color="auto"/>
                <w:right w:val="none" w:sz="0" w:space="0" w:color="auto"/>
              </w:divBdr>
            </w:div>
            <w:div w:id="1860728522">
              <w:marLeft w:val="0"/>
              <w:marRight w:val="0"/>
              <w:marTop w:val="0"/>
              <w:marBottom w:val="0"/>
              <w:divBdr>
                <w:top w:val="none" w:sz="0" w:space="0" w:color="auto"/>
                <w:left w:val="none" w:sz="0" w:space="0" w:color="auto"/>
                <w:bottom w:val="none" w:sz="0" w:space="0" w:color="auto"/>
                <w:right w:val="none" w:sz="0" w:space="0" w:color="auto"/>
              </w:divBdr>
            </w:div>
            <w:div w:id="1864897941">
              <w:marLeft w:val="0"/>
              <w:marRight w:val="0"/>
              <w:marTop w:val="0"/>
              <w:marBottom w:val="0"/>
              <w:divBdr>
                <w:top w:val="none" w:sz="0" w:space="0" w:color="auto"/>
                <w:left w:val="none" w:sz="0" w:space="0" w:color="auto"/>
                <w:bottom w:val="none" w:sz="0" w:space="0" w:color="auto"/>
                <w:right w:val="none" w:sz="0" w:space="0" w:color="auto"/>
              </w:divBdr>
            </w:div>
            <w:div w:id="1865821613">
              <w:marLeft w:val="0"/>
              <w:marRight w:val="0"/>
              <w:marTop w:val="0"/>
              <w:marBottom w:val="0"/>
              <w:divBdr>
                <w:top w:val="none" w:sz="0" w:space="0" w:color="auto"/>
                <w:left w:val="none" w:sz="0" w:space="0" w:color="auto"/>
                <w:bottom w:val="none" w:sz="0" w:space="0" w:color="auto"/>
                <w:right w:val="none" w:sz="0" w:space="0" w:color="auto"/>
              </w:divBdr>
            </w:div>
            <w:div w:id="1874922065">
              <w:marLeft w:val="0"/>
              <w:marRight w:val="0"/>
              <w:marTop w:val="0"/>
              <w:marBottom w:val="0"/>
              <w:divBdr>
                <w:top w:val="none" w:sz="0" w:space="0" w:color="auto"/>
                <w:left w:val="none" w:sz="0" w:space="0" w:color="auto"/>
                <w:bottom w:val="none" w:sz="0" w:space="0" w:color="auto"/>
                <w:right w:val="none" w:sz="0" w:space="0" w:color="auto"/>
              </w:divBdr>
            </w:div>
            <w:div w:id="1881942297">
              <w:marLeft w:val="0"/>
              <w:marRight w:val="0"/>
              <w:marTop w:val="0"/>
              <w:marBottom w:val="0"/>
              <w:divBdr>
                <w:top w:val="none" w:sz="0" w:space="0" w:color="auto"/>
                <w:left w:val="none" w:sz="0" w:space="0" w:color="auto"/>
                <w:bottom w:val="none" w:sz="0" w:space="0" w:color="auto"/>
                <w:right w:val="none" w:sz="0" w:space="0" w:color="auto"/>
              </w:divBdr>
            </w:div>
            <w:div w:id="1895770488">
              <w:marLeft w:val="0"/>
              <w:marRight w:val="0"/>
              <w:marTop w:val="0"/>
              <w:marBottom w:val="0"/>
              <w:divBdr>
                <w:top w:val="none" w:sz="0" w:space="0" w:color="auto"/>
                <w:left w:val="none" w:sz="0" w:space="0" w:color="auto"/>
                <w:bottom w:val="none" w:sz="0" w:space="0" w:color="auto"/>
                <w:right w:val="none" w:sz="0" w:space="0" w:color="auto"/>
              </w:divBdr>
            </w:div>
            <w:div w:id="1900242167">
              <w:marLeft w:val="0"/>
              <w:marRight w:val="0"/>
              <w:marTop w:val="0"/>
              <w:marBottom w:val="0"/>
              <w:divBdr>
                <w:top w:val="none" w:sz="0" w:space="0" w:color="auto"/>
                <w:left w:val="none" w:sz="0" w:space="0" w:color="auto"/>
                <w:bottom w:val="none" w:sz="0" w:space="0" w:color="auto"/>
                <w:right w:val="none" w:sz="0" w:space="0" w:color="auto"/>
              </w:divBdr>
            </w:div>
            <w:div w:id="1918788441">
              <w:marLeft w:val="0"/>
              <w:marRight w:val="0"/>
              <w:marTop w:val="0"/>
              <w:marBottom w:val="0"/>
              <w:divBdr>
                <w:top w:val="none" w:sz="0" w:space="0" w:color="auto"/>
                <w:left w:val="none" w:sz="0" w:space="0" w:color="auto"/>
                <w:bottom w:val="none" w:sz="0" w:space="0" w:color="auto"/>
                <w:right w:val="none" w:sz="0" w:space="0" w:color="auto"/>
              </w:divBdr>
            </w:div>
            <w:div w:id="1919558723">
              <w:marLeft w:val="0"/>
              <w:marRight w:val="0"/>
              <w:marTop w:val="0"/>
              <w:marBottom w:val="0"/>
              <w:divBdr>
                <w:top w:val="none" w:sz="0" w:space="0" w:color="auto"/>
                <w:left w:val="none" w:sz="0" w:space="0" w:color="auto"/>
                <w:bottom w:val="none" w:sz="0" w:space="0" w:color="auto"/>
                <w:right w:val="none" w:sz="0" w:space="0" w:color="auto"/>
              </w:divBdr>
            </w:div>
            <w:div w:id="1926262292">
              <w:marLeft w:val="0"/>
              <w:marRight w:val="0"/>
              <w:marTop w:val="0"/>
              <w:marBottom w:val="0"/>
              <w:divBdr>
                <w:top w:val="none" w:sz="0" w:space="0" w:color="auto"/>
                <w:left w:val="none" w:sz="0" w:space="0" w:color="auto"/>
                <w:bottom w:val="none" w:sz="0" w:space="0" w:color="auto"/>
                <w:right w:val="none" w:sz="0" w:space="0" w:color="auto"/>
              </w:divBdr>
            </w:div>
            <w:div w:id="1933081041">
              <w:marLeft w:val="0"/>
              <w:marRight w:val="0"/>
              <w:marTop w:val="0"/>
              <w:marBottom w:val="0"/>
              <w:divBdr>
                <w:top w:val="none" w:sz="0" w:space="0" w:color="auto"/>
                <w:left w:val="none" w:sz="0" w:space="0" w:color="auto"/>
                <w:bottom w:val="none" w:sz="0" w:space="0" w:color="auto"/>
                <w:right w:val="none" w:sz="0" w:space="0" w:color="auto"/>
              </w:divBdr>
            </w:div>
            <w:div w:id="1949582920">
              <w:marLeft w:val="0"/>
              <w:marRight w:val="0"/>
              <w:marTop w:val="0"/>
              <w:marBottom w:val="0"/>
              <w:divBdr>
                <w:top w:val="none" w:sz="0" w:space="0" w:color="auto"/>
                <w:left w:val="none" w:sz="0" w:space="0" w:color="auto"/>
                <w:bottom w:val="none" w:sz="0" w:space="0" w:color="auto"/>
                <w:right w:val="none" w:sz="0" w:space="0" w:color="auto"/>
              </w:divBdr>
            </w:div>
            <w:div w:id="1961764242">
              <w:marLeft w:val="0"/>
              <w:marRight w:val="0"/>
              <w:marTop w:val="0"/>
              <w:marBottom w:val="0"/>
              <w:divBdr>
                <w:top w:val="none" w:sz="0" w:space="0" w:color="auto"/>
                <w:left w:val="none" w:sz="0" w:space="0" w:color="auto"/>
                <w:bottom w:val="none" w:sz="0" w:space="0" w:color="auto"/>
                <w:right w:val="none" w:sz="0" w:space="0" w:color="auto"/>
              </w:divBdr>
            </w:div>
            <w:div w:id="1996954151">
              <w:marLeft w:val="0"/>
              <w:marRight w:val="0"/>
              <w:marTop w:val="0"/>
              <w:marBottom w:val="0"/>
              <w:divBdr>
                <w:top w:val="none" w:sz="0" w:space="0" w:color="auto"/>
                <w:left w:val="none" w:sz="0" w:space="0" w:color="auto"/>
                <w:bottom w:val="none" w:sz="0" w:space="0" w:color="auto"/>
                <w:right w:val="none" w:sz="0" w:space="0" w:color="auto"/>
              </w:divBdr>
            </w:div>
            <w:div w:id="1997107705">
              <w:marLeft w:val="0"/>
              <w:marRight w:val="0"/>
              <w:marTop w:val="0"/>
              <w:marBottom w:val="0"/>
              <w:divBdr>
                <w:top w:val="none" w:sz="0" w:space="0" w:color="auto"/>
                <w:left w:val="none" w:sz="0" w:space="0" w:color="auto"/>
                <w:bottom w:val="none" w:sz="0" w:space="0" w:color="auto"/>
                <w:right w:val="none" w:sz="0" w:space="0" w:color="auto"/>
              </w:divBdr>
            </w:div>
            <w:div w:id="1999529794">
              <w:marLeft w:val="0"/>
              <w:marRight w:val="0"/>
              <w:marTop w:val="0"/>
              <w:marBottom w:val="0"/>
              <w:divBdr>
                <w:top w:val="none" w:sz="0" w:space="0" w:color="auto"/>
                <w:left w:val="none" w:sz="0" w:space="0" w:color="auto"/>
                <w:bottom w:val="none" w:sz="0" w:space="0" w:color="auto"/>
                <w:right w:val="none" w:sz="0" w:space="0" w:color="auto"/>
              </w:divBdr>
            </w:div>
            <w:div w:id="2001929467">
              <w:marLeft w:val="0"/>
              <w:marRight w:val="0"/>
              <w:marTop w:val="0"/>
              <w:marBottom w:val="0"/>
              <w:divBdr>
                <w:top w:val="none" w:sz="0" w:space="0" w:color="auto"/>
                <w:left w:val="none" w:sz="0" w:space="0" w:color="auto"/>
                <w:bottom w:val="none" w:sz="0" w:space="0" w:color="auto"/>
                <w:right w:val="none" w:sz="0" w:space="0" w:color="auto"/>
              </w:divBdr>
            </w:div>
            <w:div w:id="2008440714">
              <w:marLeft w:val="0"/>
              <w:marRight w:val="0"/>
              <w:marTop w:val="0"/>
              <w:marBottom w:val="0"/>
              <w:divBdr>
                <w:top w:val="none" w:sz="0" w:space="0" w:color="auto"/>
                <w:left w:val="none" w:sz="0" w:space="0" w:color="auto"/>
                <w:bottom w:val="none" w:sz="0" w:space="0" w:color="auto"/>
                <w:right w:val="none" w:sz="0" w:space="0" w:color="auto"/>
              </w:divBdr>
            </w:div>
            <w:div w:id="2009598373">
              <w:marLeft w:val="0"/>
              <w:marRight w:val="0"/>
              <w:marTop w:val="0"/>
              <w:marBottom w:val="0"/>
              <w:divBdr>
                <w:top w:val="none" w:sz="0" w:space="0" w:color="auto"/>
                <w:left w:val="none" w:sz="0" w:space="0" w:color="auto"/>
                <w:bottom w:val="none" w:sz="0" w:space="0" w:color="auto"/>
                <w:right w:val="none" w:sz="0" w:space="0" w:color="auto"/>
              </w:divBdr>
            </w:div>
            <w:div w:id="2016951932">
              <w:marLeft w:val="0"/>
              <w:marRight w:val="0"/>
              <w:marTop w:val="0"/>
              <w:marBottom w:val="0"/>
              <w:divBdr>
                <w:top w:val="none" w:sz="0" w:space="0" w:color="auto"/>
                <w:left w:val="none" w:sz="0" w:space="0" w:color="auto"/>
                <w:bottom w:val="none" w:sz="0" w:space="0" w:color="auto"/>
                <w:right w:val="none" w:sz="0" w:space="0" w:color="auto"/>
              </w:divBdr>
            </w:div>
            <w:div w:id="2022392043">
              <w:marLeft w:val="0"/>
              <w:marRight w:val="0"/>
              <w:marTop w:val="0"/>
              <w:marBottom w:val="0"/>
              <w:divBdr>
                <w:top w:val="none" w:sz="0" w:space="0" w:color="auto"/>
                <w:left w:val="none" w:sz="0" w:space="0" w:color="auto"/>
                <w:bottom w:val="none" w:sz="0" w:space="0" w:color="auto"/>
                <w:right w:val="none" w:sz="0" w:space="0" w:color="auto"/>
              </w:divBdr>
            </w:div>
            <w:div w:id="2022582233">
              <w:marLeft w:val="0"/>
              <w:marRight w:val="0"/>
              <w:marTop w:val="0"/>
              <w:marBottom w:val="0"/>
              <w:divBdr>
                <w:top w:val="none" w:sz="0" w:space="0" w:color="auto"/>
                <w:left w:val="none" w:sz="0" w:space="0" w:color="auto"/>
                <w:bottom w:val="none" w:sz="0" w:space="0" w:color="auto"/>
                <w:right w:val="none" w:sz="0" w:space="0" w:color="auto"/>
              </w:divBdr>
            </w:div>
            <w:div w:id="2033064733">
              <w:marLeft w:val="0"/>
              <w:marRight w:val="0"/>
              <w:marTop w:val="0"/>
              <w:marBottom w:val="0"/>
              <w:divBdr>
                <w:top w:val="none" w:sz="0" w:space="0" w:color="auto"/>
                <w:left w:val="none" w:sz="0" w:space="0" w:color="auto"/>
                <w:bottom w:val="none" w:sz="0" w:space="0" w:color="auto"/>
                <w:right w:val="none" w:sz="0" w:space="0" w:color="auto"/>
              </w:divBdr>
            </w:div>
            <w:div w:id="2036344803">
              <w:marLeft w:val="0"/>
              <w:marRight w:val="0"/>
              <w:marTop w:val="0"/>
              <w:marBottom w:val="0"/>
              <w:divBdr>
                <w:top w:val="none" w:sz="0" w:space="0" w:color="auto"/>
                <w:left w:val="none" w:sz="0" w:space="0" w:color="auto"/>
                <w:bottom w:val="none" w:sz="0" w:space="0" w:color="auto"/>
                <w:right w:val="none" w:sz="0" w:space="0" w:color="auto"/>
              </w:divBdr>
            </w:div>
            <w:div w:id="2041472278">
              <w:marLeft w:val="0"/>
              <w:marRight w:val="0"/>
              <w:marTop w:val="0"/>
              <w:marBottom w:val="0"/>
              <w:divBdr>
                <w:top w:val="none" w:sz="0" w:space="0" w:color="auto"/>
                <w:left w:val="none" w:sz="0" w:space="0" w:color="auto"/>
                <w:bottom w:val="none" w:sz="0" w:space="0" w:color="auto"/>
                <w:right w:val="none" w:sz="0" w:space="0" w:color="auto"/>
              </w:divBdr>
            </w:div>
            <w:div w:id="2041932582">
              <w:marLeft w:val="0"/>
              <w:marRight w:val="0"/>
              <w:marTop w:val="0"/>
              <w:marBottom w:val="0"/>
              <w:divBdr>
                <w:top w:val="none" w:sz="0" w:space="0" w:color="auto"/>
                <w:left w:val="none" w:sz="0" w:space="0" w:color="auto"/>
                <w:bottom w:val="none" w:sz="0" w:space="0" w:color="auto"/>
                <w:right w:val="none" w:sz="0" w:space="0" w:color="auto"/>
              </w:divBdr>
            </w:div>
            <w:div w:id="2042392879">
              <w:marLeft w:val="0"/>
              <w:marRight w:val="0"/>
              <w:marTop w:val="0"/>
              <w:marBottom w:val="0"/>
              <w:divBdr>
                <w:top w:val="none" w:sz="0" w:space="0" w:color="auto"/>
                <w:left w:val="none" w:sz="0" w:space="0" w:color="auto"/>
                <w:bottom w:val="none" w:sz="0" w:space="0" w:color="auto"/>
                <w:right w:val="none" w:sz="0" w:space="0" w:color="auto"/>
              </w:divBdr>
            </w:div>
            <w:div w:id="2043550936">
              <w:marLeft w:val="0"/>
              <w:marRight w:val="0"/>
              <w:marTop w:val="0"/>
              <w:marBottom w:val="0"/>
              <w:divBdr>
                <w:top w:val="none" w:sz="0" w:space="0" w:color="auto"/>
                <w:left w:val="none" w:sz="0" w:space="0" w:color="auto"/>
                <w:bottom w:val="none" w:sz="0" w:space="0" w:color="auto"/>
                <w:right w:val="none" w:sz="0" w:space="0" w:color="auto"/>
              </w:divBdr>
            </w:div>
            <w:div w:id="2046909900">
              <w:marLeft w:val="0"/>
              <w:marRight w:val="0"/>
              <w:marTop w:val="0"/>
              <w:marBottom w:val="0"/>
              <w:divBdr>
                <w:top w:val="none" w:sz="0" w:space="0" w:color="auto"/>
                <w:left w:val="none" w:sz="0" w:space="0" w:color="auto"/>
                <w:bottom w:val="none" w:sz="0" w:space="0" w:color="auto"/>
                <w:right w:val="none" w:sz="0" w:space="0" w:color="auto"/>
              </w:divBdr>
            </w:div>
            <w:div w:id="2066486962">
              <w:marLeft w:val="0"/>
              <w:marRight w:val="0"/>
              <w:marTop w:val="0"/>
              <w:marBottom w:val="0"/>
              <w:divBdr>
                <w:top w:val="none" w:sz="0" w:space="0" w:color="auto"/>
                <w:left w:val="none" w:sz="0" w:space="0" w:color="auto"/>
                <w:bottom w:val="none" w:sz="0" w:space="0" w:color="auto"/>
                <w:right w:val="none" w:sz="0" w:space="0" w:color="auto"/>
              </w:divBdr>
            </w:div>
            <w:div w:id="2090612214">
              <w:marLeft w:val="0"/>
              <w:marRight w:val="0"/>
              <w:marTop w:val="0"/>
              <w:marBottom w:val="0"/>
              <w:divBdr>
                <w:top w:val="none" w:sz="0" w:space="0" w:color="auto"/>
                <w:left w:val="none" w:sz="0" w:space="0" w:color="auto"/>
                <w:bottom w:val="none" w:sz="0" w:space="0" w:color="auto"/>
                <w:right w:val="none" w:sz="0" w:space="0" w:color="auto"/>
              </w:divBdr>
            </w:div>
            <w:div w:id="2092266311">
              <w:marLeft w:val="0"/>
              <w:marRight w:val="0"/>
              <w:marTop w:val="0"/>
              <w:marBottom w:val="0"/>
              <w:divBdr>
                <w:top w:val="none" w:sz="0" w:space="0" w:color="auto"/>
                <w:left w:val="none" w:sz="0" w:space="0" w:color="auto"/>
                <w:bottom w:val="none" w:sz="0" w:space="0" w:color="auto"/>
                <w:right w:val="none" w:sz="0" w:space="0" w:color="auto"/>
              </w:divBdr>
            </w:div>
            <w:div w:id="2097434179">
              <w:marLeft w:val="0"/>
              <w:marRight w:val="0"/>
              <w:marTop w:val="0"/>
              <w:marBottom w:val="0"/>
              <w:divBdr>
                <w:top w:val="none" w:sz="0" w:space="0" w:color="auto"/>
                <w:left w:val="none" w:sz="0" w:space="0" w:color="auto"/>
                <w:bottom w:val="none" w:sz="0" w:space="0" w:color="auto"/>
                <w:right w:val="none" w:sz="0" w:space="0" w:color="auto"/>
              </w:divBdr>
            </w:div>
            <w:div w:id="2100439406">
              <w:marLeft w:val="0"/>
              <w:marRight w:val="0"/>
              <w:marTop w:val="0"/>
              <w:marBottom w:val="0"/>
              <w:divBdr>
                <w:top w:val="none" w:sz="0" w:space="0" w:color="auto"/>
                <w:left w:val="none" w:sz="0" w:space="0" w:color="auto"/>
                <w:bottom w:val="none" w:sz="0" w:space="0" w:color="auto"/>
                <w:right w:val="none" w:sz="0" w:space="0" w:color="auto"/>
              </w:divBdr>
            </w:div>
            <w:div w:id="2111242656">
              <w:marLeft w:val="0"/>
              <w:marRight w:val="0"/>
              <w:marTop w:val="0"/>
              <w:marBottom w:val="0"/>
              <w:divBdr>
                <w:top w:val="none" w:sz="0" w:space="0" w:color="auto"/>
                <w:left w:val="none" w:sz="0" w:space="0" w:color="auto"/>
                <w:bottom w:val="none" w:sz="0" w:space="0" w:color="auto"/>
                <w:right w:val="none" w:sz="0" w:space="0" w:color="auto"/>
              </w:divBdr>
            </w:div>
            <w:div w:id="2123916588">
              <w:marLeft w:val="0"/>
              <w:marRight w:val="0"/>
              <w:marTop w:val="0"/>
              <w:marBottom w:val="0"/>
              <w:divBdr>
                <w:top w:val="none" w:sz="0" w:space="0" w:color="auto"/>
                <w:left w:val="none" w:sz="0" w:space="0" w:color="auto"/>
                <w:bottom w:val="none" w:sz="0" w:space="0" w:color="auto"/>
                <w:right w:val="none" w:sz="0" w:space="0" w:color="auto"/>
              </w:divBdr>
            </w:div>
            <w:div w:id="21434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7674">
      <w:bodyDiv w:val="1"/>
      <w:marLeft w:val="0"/>
      <w:marRight w:val="0"/>
      <w:marTop w:val="0"/>
      <w:marBottom w:val="0"/>
      <w:divBdr>
        <w:top w:val="none" w:sz="0" w:space="0" w:color="auto"/>
        <w:left w:val="none" w:sz="0" w:space="0" w:color="auto"/>
        <w:bottom w:val="none" w:sz="0" w:space="0" w:color="auto"/>
        <w:right w:val="none" w:sz="0" w:space="0" w:color="auto"/>
      </w:divBdr>
      <w:divsChild>
        <w:div w:id="547956731">
          <w:marLeft w:val="0"/>
          <w:marRight w:val="0"/>
          <w:marTop w:val="0"/>
          <w:marBottom w:val="0"/>
          <w:divBdr>
            <w:top w:val="none" w:sz="0" w:space="0" w:color="auto"/>
            <w:left w:val="none" w:sz="0" w:space="0" w:color="auto"/>
            <w:bottom w:val="none" w:sz="0" w:space="0" w:color="auto"/>
            <w:right w:val="none" w:sz="0" w:space="0" w:color="auto"/>
          </w:divBdr>
          <w:divsChild>
            <w:div w:id="568616564">
              <w:marLeft w:val="0"/>
              <w:marRight w:val="0"/>
              <w:marTop w:val="0"/>
              <w:marBottom w:val="0"/>
              <w:divBdr>
                <w:top w:val="none" w:sz="0" w:space="0" w:color="auto"/>
                <w:left w:val="none" w:sz="0" w:space="0" w:color="auto"/>
                <w:bottom w:val="none" w:sz="0" w:space="0" w:color="auto"/>
                <w:right w:val="none" w:sz="0" w:space="0" w:color="auto"/>
              </w:divBdr>
            </w:div>
            <w:div w:id="95710694">
              <w:marLeft w:val="0"/>
              <w:marRight w:val="0"/>
              <w:marTop w:val="0"/>
              <w:marBottom w:val="0"/>
              <w:divBdr>
                <w:top w:val="none" w:sz="0" w:space="0" w:color="auto"/>
                <w:left w:val="none" w:sz="0" w:space="0" w:color="auto"/>
                <w:bottom w:val="none" w:sz="0" w:space="0" w:color="auto"/>
                <w:right w:val="none" w:sz="0" w:space="0" w:color="auto"/>
              </w:divBdr>
            </w:div>
            <w:div w:id="654841655">
              <w:marLeft w:val="0"/>
              <w:marRight w:val="0"/>
              <w:marTop w:val="0"/>
              <w:marBottom w:val="0"/>
              <w:divBdr>
                <w:top w:val="none" w:sz="0" w:space="0" w:color="auto"/>
                <w:left w:val="none" w:sz="0" w:space="0" w:color="auto"/>
                <w:bottom w:val="none" w:sz="0" w:space="0" w:color="auto"/>
                <w:right w:val="none" w:sz="0" w:space="0" w:color="auto"/>
              </w:divBdr>
            </w:div>
            <w:div w:id="723023721">
              <w:marLeft w:val="0"/>
              <w:marRight w:val="0"/>
              <w:marTop w:val="0"/>
              <w:marBottom w:val="0"/>
              <w:divBdr>
                <w:top w:val="none" w:sz="0" w:space="0" w:color="auto"/>
                <w:left w:val="none" w:sz="0" w:space="0" w:color="auto"/>
                <w:bottom w:val="none" w:sz="0" w:space="0" w:color="auto"/>
                <w:right w:val="none" w:sz="0" w:space="0" w:color="auto"/>
              </w:divBdr>
            </w:div>
            <w:div w:id="412510694">
              <w:marLeft w:val="0"/>
              <w:marRight w:val="0"/>
              <w:marTop w:val="0"/>
              <w:marBottom w:val="0"/>
              <w:divBdr>
                <w:top w:val="none" w:sz="0" w:space="0" w:color="auto"/>
                <w:left w:val="none" w:sz="0" w:space="0" w:color="auto"/>
                <w:bottom w:val="none" w:sz="0" w:space="0" w:color="auto"/>
                <w:right w:val="none" w:sz="0" w:space="0" w:color="auto"/>
              </w:divBdr>
            </w:div>
            <w:div w:id="1244217290">
              <w:marLeft w:val="0"/>
              <w:marRight w:val="0"/>
              <w:marTop w:val="0"/>
              <w:marBottom w:val="0"/>
              <w:divBdr>
                <w:top w:val="none" w:sz="0" w:space="0" w:color="auto"/>
                <w:left w:val="none" w:sz="0" w:space="0" w:color="auto"/>
                <w:bottom w:val="none" w:sz="0" w:space="0" w:color="auto"/>
                <w:right w:val="none" w:sz="0" w:space="0" w:color="auto"/>
              </w:divBdr>
            </w:div>
            <w:div w:id="1399937263">
              <w:marLeft w:val="0"/>
              <w:marRight w:val="0"/>
              <w:marTop w:val="0"/>
              <w:marBottom w:val="0"/>
              <w:divBdr>
                <w:top w:val="none" w:sz="0" w:space="0" w:color="auto"/>
                <w:left w:val="none" w:sz="0" w:space="0" w:color="auto"/>
                <w:bottom w:val="none" w:sz="0" w:space="0" w:color="auto"/>
                <w:right w:val="none" w:sz="0" w:space="0" w:color="auto"/>
              </w:divBdr>
            </w:div>
            <w:div w:id="1718697817">
              <w:marLeft w:val="0"/>
              <w:marRight w:val="0"/>
              <w:marTop w:val="0"/>
              <w:marBottom w:val="0"/>
              <w:divBdr>
                <w:top w:val="none" w:sz="0" w:space="0" w:color="auto"/>
                <w:left w:val="none" w:sz="0" w:space="0" w:color="auto"/>
                <w:bottom w:val="none" w:sz="0" w:space="0" w:color="auto"/>
                <w:right w:val="none" w:sz="0" w:space="0" w:color="auto"/>
              </w:divBdr>
            </w:div>
            <w:div w:id="1411343100">
              <w:marLeft w:val="0"/>
              <w:marRight w:val="0"/>
              <w:marTop w:val="0"/>
              <w:marBottom w:val="0"/>
              <w:divBdr>
                <w:top w:val="none" w:sz="0" w:space="0" w:color="auto"/>
                <w:left w:val="none" w:sz="0" w:space="0" w:color="auto"/>
                <w:bottom w:val="none" w:sz="0" w:space="0" w:color="auto"/>
                <w:right w:val="none" w:sz="0" w:space="0" w:color="auto"/>
              </w:divBdr>
            </w:div>
            <w:div w:id="358166843">
              <w:marLeft w:val="0"/>
              <w:marRight w:val="0"/>
              <w:marTop w:val="0"/>
              <w:marBottom w:val="0"/>
              <w:divBdr>
                <w:top w:val="none" w:sz="0" w:space="0" w:color="auto"/>
                <w:left w:val="none" w:sz="0" w:space="0" w:color="auto"/>
                <w:bottom w:val="none" w:sz="0" w:space="0" w:color="auto"/>
                <w:right w:val="none" w:sz="0" w:space="0" w:color="auto"/>
              </w:divBdr>
            </w:div>
            <w:div w:id="759063776">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213154339">
              <w:marLeft w:val="0"/>
              <w:marRight w:val="0"/>
              <w:marTop w:val="0"/>
              <w:marBottom w:val="0"/>
              <w:divBdr>
                <w:top w:val="none" w:sz="0" w:space="0" w:color="auto"/>
                <w:left w:val="none" w:sz="0" w:space="0" w:color="auto"/>
                <w:bottom w:val="none" w:sz="0" w:space="0" w:color="auto"/>
                <w:right w:val="none" w:sz="0" w:space="0" w:color="auto"/>
              </w:divBdr>
            </w:div>
            <w:div w:id="30572218">
              <w:marLeft w:val="0"/>
              <w:marRight w:val="0"/>
              <w:marTop w:val="0"/>
              <w:marBottom w:val="0"/>
              <w:divBdr>
                <w:top w:val="none" w:sz="0" w:space="0" w:color="auto"/>
                <w:left w:val="none" w:sz="0" w:space="0" w:color="auto"/>
                <w:bottom w:val="none" w:sz="0" w:space="0" w:color="auto"/>
                <w:right w:val="none" w:sz="0" w:space="0" w:color="auto"/>
              </w:divBdr>
            </w:div>
            <w:div w:id="1524440779">
              <w:marLeft w:val="0"/>
              <w:marRight w:val="0"/>
              <w:marTop w:val="0"/>
              <w:marBottom w:val="0"/>
              <w:divBdr>
                <w:top w:val="none" w:sz="0" w:space="0" w:color="auto"/>
                <w:left w:val="none" w:sz="0" w:space="0" w:color="auto"/>
                <w:bottom w:val="none" w:sz="0" w:space="0" w:color="auto"/>
                <w:right w:val="none" w:sz="0" w:space="0" w:color="auto"/>
              </w:divBdr>
            </w:div>
            <w:div w:id="1520504789">
              <w:marLeft w:val="0"/>
              <w:marRight w:val="0"/>
              <w:marTop w:val="0"/>
              <w:marBottom w:val="0"/>
              <w:divBdr>
                <w:top w:val="none" w:sz="0" w:space="0" w:color="auto"/>
                <w:left w:val="none" w:sz="0" w:space="0" w:color="auto"/>
                <w:bottom w:val="none" w:sz="0" w:space="0" w:color="auto"/>
                <w:right w:val="none" w:sz="0" w:space="0" w:color="auto"/>
              </w:divBdr>
            </w:div>
            <w:div w:id="1586259084">
              <w:marLeft w:val="0"/>
              <w:marRight w:val="0"/>
              <w:marTop w:val="0"/>
              <w:marBottom w:val="0"/>
              <w:divBdr>
                <w:top w:val="none" w:sz="0" w:space="0" w:color="auto"/>
                <w:left w:val="none" w:sz="0" w:space="0" w:color="auto"/>
                <w:bottom w:val="none" w:sz="0" w:space="0" w:color="auto"/>
                <w:right w:val="none" w:sz="0" w:space="0" w:color="auto"/>
              </w:divBdr>
            </w:div>
            <w:div w:id="2072388463">
              <w:marLeft w:val="0"/>
              <w:marRight w:val="0"/>
              <w:marTop w:val="0"/>
              <w:marBottom w:val="0"/>
              <w:divBdr>
                <w:top w:val="none" w:sz="0" w:space="0" w:color="auto"/>
                <w:left w:val="none" w:sz="0" w:space="0" w:color="auto"/>
                <w:bottom w:val="none" w:sz="0" w:space="0" w:color="auto"/>
                <w:right w:val="none" w:sz="0" w:space="0" w:color="auto"/>
              </w:divBdr>
            </w:div>
            <w:div w:id="2038583639">
              <w:marLeft w:val="0"/>
              <w:marRight w:val="0"/>
              <w:marTop w:val="0"/>
              <w:marBottom w:val="0"/>
              <w:divBdr>
                <w:top w:val="none" w:sz="0" w:space="0" w:color="auto"/>
                <w:left w:val="none" w:sz="0" w:space="0" w:color="auto"/>
                <w:bottom w:val="none" w:sz="0" w:space="0" w:color="auto"/>
                <w:right w:val="none" w:sz="0" w:space="0" w:color="auto"/>
              </w:divBdr>
            </w:div>
            <w:div w:id="458887406">
              <w:marLeft w:val="0"/>
              <w:marRight w:val="0"/>
              <w:marTop w:val="0"/>
              <w:marBottom w:val="0"/>
              <w:divBdr>
                <w:top w:val="none" w:sz="0" w:space="0" w:color="auto"/>
                <w:left w:val="none" w:sz="0" w:space="0" w:color="auto"/>
                <w:bottom w:val="none" w:sz="0" w:space="0" w:color="auto"/>
                <w:right w:val="none" w:sz="0" w:space="0" w:color="auto"/>
              </w:divBdr>
            </w:div>
            <w:div w:id="2054386415">
              <w:marLeft w:val="0"/>
              <w:marRight w:val="0"/>
              <w:marTop w:val="0"/>
              <w:marBottom w:val="0"/>
              <w:divBdr>
                <w:top w:val="none" w:sz="0" w:space="0" w:color="auto"/>
                <w:left w:val="none" w:sz="0" w:space="0" w:color="auto"/>
                <w:bottom w:val="none" w:sz="0" w:space="0" w:color="auto"/>
                <w:right w:val="none" w:sz="0" w:space="0" w:color="auto"/>
              </w:divBdr>
            </w:div>
            <w:div w:id="1585068308">
              <w:marLeft w:val="0"/>
              <w:marRight w:val="0"/>
              <w:marTop w:val="0"/>
              <w:marBottom w:val="0"/>
              <w:divBdr>
                <w:top w:val="none" w:sz="0" w:space="0" w:color="auto"/>
                <w:left w:val="none" w:sz="0" w:space="0" w:color="auto"/>
                <w:bottom w:val="none" w:sz="0" w:space="0" w:color="auto"/>
                <w:right w:val="none" w:sz="0" w:space="0" w:color="auto"/>
              </w:divBdr>
            </w:div>
            <w:div w:id="1218125146">
              <w:marLeft w:val="0"/>
              <w:marRight w:val="0"/>
              <w:marTop w:val="0"/>
              <w:marBottom w:val="0"/>
              <w:divBdr>
                <w:top w:val="none" w:sz="0" w:space="0" w:color="auto"/>
                <w:left w:val="none" w:sz="0" w:space="0" w:color="auto"/>
                <w:bottom w:val="none" w:sz="0" w:space="0" w:color="auto"/>
                <w:right w:val="none" w:sz="0" w:space="0" w:color="auto"/>
              </w:divBdr>
            </w:div>
            <w:div w:id="265236222">
              <w:marLeft w:val="0"/>
              <w:marRight w:val="0"/>
              <w:marTop w:val="0"/>
              <w:marBottom w:val="0"/>
              <w:divBdr>
                <w:top w:val="none" w:sz="0" w:space="0" w:color="auto"/>
                <w:left w:val="none" w:sz="0" w:space="0" w:color="auto"/>
                <w:bottom w:val="none" w:sz="0" w:space="0" w:color="auto"/>
                <w:right w:val="none" w:sz="0" w:space="0" w:color="auto"/>
              </w:divBdr>
            </w:div>
            <w:div w:id="1732772627">
              <w:marLeft w:val="0"/>
              <w:marRight w:val="0"/>
              <w:marTop w:val="0"/>
              <w:marBottom w:val="0"/>
              <w:divBdr>
                <w:top w:val="none" w:sz="0" w:space="0" w:color="auto"/>
                <w:left w:val="none" w:sz="0" w:space="0" w:color="auto"/>
                <w:bottom w:val="none" w:sz="0" w:space="0" w:color="auto"/>
                <w:right w:val="none" w:sz="0" w:space="0" w:color="auto"/>
              </w:divBdr>
            </w:div>
            <w:div w:id="59181886">
              <w:marLeft w:val="0"/>
              <w:marRight w:val="0"/>
              <w:marTop w:val="0"/>
              <w:marBottom w:val="0"/>
              <w:divBdr>
                <w:top w:val="none" w:sz="0" w:space="0" w:color="auto"/>
                <w:left w:val="none" w:sz="0" w:space="0" w:color="auto"/>
                <w:bottom w:val="none" w:sz="0" w:space="0" w:color="auto"/>
                <w:right w:val="none" w:sz="0" w:space="0" w:color="auto"/>
              </w:divBdr>
            </w:div>
            <w:div w:id="1525483274">
              <w:marLeft w:val="0"/>
              <w:marRight w:val="0"/>
              <w:marTop w:val="0"/>
              <w:marBottom w:val="0"/>
              <w:divBdr>
                <w:top w:val="none" w:sz="0" w:space="0" w:color="auto"/>
                <w:left w:val="none" w:sz="0" w:space="0" w:color="auto"/>
                <w:bottom w:val="none" w:sz="0" w:space="0" w:color="auto"/>
                <w:right w:val="none" w:sz="0" w:space="0" w:color="auto"/>
              </w:divBdr>
            </w:div>
            <w:div w:id="495346430">
              <w:marLeft w:val="0"/>
              <w:marRight w:val="0"/>
              <w:marTop w:val="0"/>
              <w:marBottom w:val="0"/>
              <w:divBdr>
                <w:top w:val="none" w:sz="0" w:space="0" w:color="auto"/>
                <w:left w:val="none" w:sz="0" w:space="0" w:color="auto"/>
                <w:bottom w:val="none" w:sz="0" w:space="0" w:color="auto"/>
                <w:right w:val="none" w:sz="0" w:space="0" w:color="auto"/>
              </w:divBdr>
            </w:div>
            <w:div w:id="1124884934">
              <w:marLeft w:val="0"/>
              <w:marRight w:val="0"/>
              <w:marTop w:val="0"/>
              <w:marBottom w:val="0"/>
              <w:divBdr>
                <w:top w:val="none" w:sz="0" w:space="0" w:color="auto"/>
                <w:left w:val="none" w:sz="0" w:space="0" w:color="auto"/>
                <w:bottom w:val="none" w:sz="0" w:space="0" w:color="auto"/>
                <w:right w:val="none" w:sz="0" w:space="0" w:color="auto"/>
              </w:divBdr>
            </w:div>
            <w:div w:id="486435967">
              <w:marLeft w:val="0"/>
              <w:marRight w:val="0"/>
              <w:marTop w:val="0"/>
              <w:marBottom w:val="0"/>
              <w:divBdr>
                <w:top w:val="none" w:sz="0" w:space="0" w:color="auto"/>
                <w:left w:val="none" w:sz="0" w:space="0" w:color="auto"/>
                <w:bottom w:val="none" w:sz="0" w:space="0" w:color="auto"/>
                <w:right w:val="none" w:sz="0" w:space="0" w:color="auto"/>
              </w:divBdr>
            </w:div>
            <w:div w:id="1749618526">
              <w:marLeft w:val="0"/>
              <w:marRight w:val="0"/>
              <w:marTop w:val="0"/>
              <w:marBottom w:val="0"/>
              <w:divBdr>
                <w:top w:val="none" w:sz="0" w:space="0" w:color="auto"/>
                <w:left w:val="none" w:sz="0" w:space="0" w:color="auto"/>
                <w:bottom w:val="none" w:sz="0" w:space="0" w:color="auto"/>
                <w:right w:val="none" w:sz="0" w:space="0" w:color="auto"/>
              </w:divBdr>
            </w:div>
            <w:div w:id="577985828">
              <w:marLeft w:val="0"/>
              <w:marRight w:val="0"/>
              <w:marTop w:val="0"/>
              <w:marBottom w:val="0"/>
              <w:divBdr>
                <w:top w:val="none" w:sz="0" w:space="0" w:color="auto"/>
                <w:left w:val="none" w:sz="0" w:space="0" w:color="auto"/>
                <w:bottom w:val="none" w:sz="0" w:space="0" w:color="auto"/>
                <w:right w:val="none" w:sz="0" w:space="0" w:color="auto"/>
              </w:divBdr>
            </w:div>
            <w:div w:id="1542278616">
              <w:marLeft w:val="0"/>
              <w:marRight w:val="0"/>
              <w:marTop w:val="0"/>
              <w:marBottom w:val="0"/>
              <w:divBdr>
                <w:top w:val="none" w:sz="0" w:space="0" w:color="auto"/>
                <w:left w:val="none" w:sz="0" w:space="0" w:color="auto"/>
                <w:bottom w:val="none" w:sz="0" w:space="0" w:color="auto"/>
                <w:right w:val="none" w:sz="0" w:space="0" w:color="auto"/>
              </w:divBdr>
            </w:div>
            <w:div w:id="1967851958">
              <w:marLeft w:val="0"/>
              <w:marRight w:val="0"/>
              <w:marTop w:val="0"/>
              <w:marBottom w:val="0"/>
              <w:divBdr>
                <w:top w:val="none" w:sz="0" w:space="0" w:color="auto"/>
                <w:left w:val="none" w:sz="0" w:space="0" w:color="auto"/>
                <w:bottom w:val="none" w:sz="0" w:space="0" w:color="auto"/>
                <w:right w:val="none" w:sz="0" w:space="0" w:color="auto"/>
              </w:divBdr>
            </w:div>
            <w:div w:id="63142707">
              <w:marLeft w:val="0"/>
              <w:marRight w:val="0"/>
              <w:marTop w:val="0"/>
              <w:marBottom w:val="0"/>
              <w:divBdr>
                <w:top w:val="none" w:sz="0" w:space="0" w:color="auto"/>
                <w:left w:val="none" w:sz="0" w:space="0" w:color="auto"/>
                <w:bottom w:val="none" w:sz="0" w:space="0" w:color="auto"/>
                <w:right w:val="none" w:sz="0" w:space="0" w:color="auto"/>
              </w:divBdr>
            </w:div>
            <w:div w:id="1981154091">
              <w:marLeft w:val="0"/>
              <w:marRight w:val="0"/>
              <w:marTop w:val="0"/>
              <w:marBottom w:val="0"/>
              <w:divBdr>
                <w:top w:val="none" w:sz="0" w:space="0" w:color="auto"/>
                <w:left w:val="none" w:sz="0" w:space="0" w:color="auto"/>
                <w:bottom w:val="none" w:sz="0" w:space="0" w:color="auto"/>
                <w:right w:val="none" w:sz="0" w:space="0" w:color="auto"/>
              </w:divBdr>
            </w:div>
            <w:div w:id="569578501">
              <w:marLeft w:val="0"/>
              <w:marRight w:val="0"/>
              <w:marTop w:val="0"/>
              <w:marBottom w:val="0"/>
              <w:divBdr>
                <w:top w:val="none" w:sz="0" w:space="0" w:color="auto"/>
                <w:left w:val="none" w:sz="0" w:space="0" w:color="auto"/>
                <w:bottom w:val="none" w:sz="0" w:space="0" w:color="auto"/>
                <w:right w:val="none" w:sz="0" w:space="0" w:color="auto"/>
              </w:divBdr>
            </w:div>
            <w:div w:id="183789617">
              <w:marLeft w:val="0"/>
              <w:marRight w:val="0"/>
              <w:marTop w:val="0"/>
              <w:marBottom w:val="0"/>
              <w:divBdr>
                <w:top w:val="none" w:sz="0" w:space="0" w:color="auto"/>
                <w:left w:val="none" w:sz="0" w:space="0" w:color="auto"/>
                <w:bottom w:val="none" w:sz="0" w:space="0" w:color="auto"/>
                <w:right w:val="none" w:sz="0" w:space="0" w:color="auto"/>
              </w:divBdr>
            </w:div>
            <w:div w:id="1257440148">
              <w:marLeft w:val="0"/>
              <w:marRight w:val="0"/>
              <w:marTop w:val="0"/>
              <w:marBottom w:val="0"/>
              <w:divBdr>
                <w:top w:val="none" w:sz="0" w:space="0" w:color="auto"/>
                <w:left w:val="none" w:sz="0" w:space="0" w:color="auto"/>
                <w:bottom w:val="none" w:sz="0" w:space="0" w:color="auto"/>
                <w:right w:val="none" w:sz="0" w:space="0" w:color="auto"/>
              </w:divBdr>
            </w:div>
            <w:div w:id="1054163968">
              <w:marLeft w:val="0"/>
              <w:marRight w:val="0"/>
              <w:marTop w:val="0"/>
              <w:marBottom w:val="0"/>
              <w:divBdr>
                <w:top w:val="none" w:sz="0" w:space="0" w:color="auto"/>
                <w:left w:val="none" w:sz="0" w:space="0" w:color="auto"/>
                <w:bottom w:val="none" w:sz="0" w:space="0" w:color="auto"/>
                <w:right w:val="none" w:sz="0" w:space="0" w:color="auto"/>
              </w:divBdr>
            </w:div>
            <w:div w:id="1192457995">
              <w:marLeft w:val="0"/>
              <w:marRight w:val="0"/>
              <w:marTop w:val="0"/>
              <w:marBottom w:val="0"/>
              <w:divBdr>
                <w:top w:val="none" w:sz="0" w:space="0" w:color="auto"/>
                <w:left w:val="none" w:sz="0" w:space="0" w:color="auto"/>
                <w:bottom w:val="none" w:sz="0" w:space="0" w:color="auto"/>
                <w:right w:val="none" w:sz="0" w:space="0" w:color="auto"/>
              </w:divBdr>
            </w:div>
            <w:div w:id="382027923">
              <w:marLeft w:val="0"/>
              <w:marRight w:val="0"/>
              <w:marTop w:val="0"/>
              <w:marBottom w:val="0"/>
              <w:divBdr>
                <w:top w:val="none" w:sz="0" w:space="0" w:color="auto"/>
                <w:left w:val="none" w:sz="0" w:space="0" w:color="auto"/>
                <w:bottom w:val="none" w:sz="0" w:space="0" w:color="auto"/>
                <w:right w:val="none" w:sz="0" w:space="0" w:color="auto"/>
              </w:divBdr>
            </w:div>
            <w:div w:id="1291673007">
              <w:marLeft w:val="0"/>
              <w:marRight w:val="0"/>
              <w:marTop w:val="0"/>
              <w:marBottom w:val="0"/>
              <w:divBdr>
                <w:top w:val="none" w:sz="0" w:space="0" w:color="auto"/>
                <w:left w:val="none" w:sz="0" w:space="0" w:color="auto"/>
                <w:bottom w:val="none" w:sz="0" w:space="0" w:color="auto"/>
                <w:right w:val="none" w:sz="0" w:space="0" w:color="auto"/>
              </w:divBdr>
            </w:div>
            <w:div w:id="712508981">
              <w:marLeft w:val="0"/>
              <w:marRight w:val="0"/>
              <w:marTop w:val="0"/>
              <w:marBottom w:val="0"/>
              <w:divBdr>
                <w:top w:val="none" w:sz="0" w:space="0" w:color="auto"/>
                <w:left w:val="none" w:sz="0" w:space="0" w:color="auto"/>
                <w:bottom w:val="none" w:sz="0" w:space="0" w:color="auto"/>
                <w:right w:val="none" w:sz="0" w:space="0" w:color="auto"/>
              </w:divBdr>
            </w:div>
            <w:div w:id="891506179">
              <w:marLeft w:val="0"/>
              <w:marRight w:val="0"/>
              <w:marTop w:val="0"/>
              <w:marBottom w:val="0"/>
              <w:divBdr>
                <w:top w:val="none" w:sz="0" w:space="0" w:color="auto"/>
                <w:left w:val="none" w:sz="0" w:space="0" w:color="auto"/>
                <w:bottom w:val="none" w:sz="0" w:space="0" w:color="auto"/>
                <w:right w:val="none" w:sz="0" w:space="0" w:color="auto"/>
              </w:divBdr>
            </w:div>
            <w:div w:id="1631134334">
              <w:marLeft w:val="0"/>
              <w:marRight w:val="0"/>
              <w:marTop w:val="0"/>
              <w:marBottom w:val="0"/>
              <w:divBdr>
                <w:top w:val="none" w:sz="0" w:space="0" w:color="auto"/>
                <w:left w:val="none" w:sz="0" w:space="0" w:color="auto"/>
                <w:bottom w:val="none" w:sz="0" w:space="0" w:color="auto"/>
                <w:right w:val="none" w:sz="0" w:space="0" w:color="auto"/>
              </w:divBdr>
            </w:div>
            <w:div w:id="1417288771">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267805217">
              <w:marLeft w:val="0"/>
              <w:marRight w:val="0"/>
              <w:marTop w:val="0"/>
              <w:marBottom w:val="0"/>
              <w:divBdr>
                <w:top w:val="none" w:sz="0" w:space="0" w:color="auto"/>
                <w:left w:val="none" w:sz="0" w:space="0" w:color="auto"/>
                <w:bottom w:val="none" w:sz="0" w:space="0" w:color="auto"/>
                <w:right w:val="none" w:sz="0" w:space="0" w:color="auto"/>
              </w:divBdr>
            </w:div>
            <w:div w:id="126746752">
              <w:marLeft w:val="0"/>
              <w:marRight w:val="0"/>
              <w:marTop w:val="0"/>
              <w:marBottom w:val="0"/>
              <w:divBdr>
                <w:top w:val="none" w:sz="0" w:space="0" w:color="auto"/>
                <w:left w:val="none" w:sz="0" w:space="0" w:color="auto"/>
                <w:bottom w:val="none" w:sz="0" w:space="0" w:color="auto"/>
                <w:right w:val="none" w:sz="0" w:space="0" w:color="auto"/>
              </w:divBdr>
            </w:div>
            <w:div w:id="923413824">
              <w:marLeft w:val="0"/>
              <w:marRight w:val="0"/>
              <w:marTop w:val="0"/>
              <w:marBottom w:val="0"/>
              <w:divBdr>
                <w:top w:val="none" w:sz="0" w:space="0" w:color="auto"/>
                <w:left w:val="none" w:sz="0" w:space="0" w:color="auto"/>
                <w:bottom w:val="none" w:sz="0" w:space="0" w:color="auto"/>
                <w:right w:val="none" w:sz="0" w:space="0" w:color="auto"/>
              </w:divBdr>
            </w:div>
            <w:div w:id="2124297899">
              <w:marLeft w:val="0"/>
              <w:marRight w:val="0"/>
              <w:marTop w:val="0"/>
              <w:marBottom w:val="0"/>
              <w:divBdr>
                <w:top w:val="none" w:sz="0" w:space="0" w:color="auto"/>
                <w:left w:val="none" w:sz="0" w:space="0" w:color="auto"/>
                <w:bottom w:val="none" w:sz="0" w:space="0" w:color="auto"/>
                <w:right w:val="none" w:sz="0" w:space="0" w:color="auto"/>
              </w:divBdr>
            </w:div>
            <w:div w:id="1727796140">
              <w:marLeft w:val="0"/>
              <w:marRight w:val="0"/>
              <w:marTop w:val="0"/>
              <w:marBottom w:val="0"/>
              <w:divBdr>
                <w:top w:val="none" w:sz="0" w:space="0" w:color="auto"/>
                <w:left w:val="none" w:sz="0" w:space="0" w:color="auto"/>
                <w:bottom w:val="none" w:sz="0" w:space="0" w:color="auto"/>
                <w:right w:val="none" w:sz="0" w:space="0" w:color="auto"/>
              </w:divBdr>
            </w:div>
            <w:div w:id="1046678688">
              <w:marLeft w:val="0"/>
              <w:marRight w:val="0"/>
              <w:marTop w:val="0"/>
              <w:marBottom w:val="0"/>
              <w:divBdr>
                <w:top w:val="none" w:sz="0" w:space="0" w:color="auto"/>
                <w:left w:val="none" w:sz="0" w:space="0" w:color="auto"/>
                <w:bottom w:val="none" w:sz="0" w:space="0" w:color="auto"/>
                <w:right w:val="none" w:sz="0" w:space="0" w:color="auto"/>
              </w:divBdr>
            </w:div>
            <w:div w:id="1593976862">
              <w:marLeft w:val="0"/>
              <w:marRight w:val="0"/>
              <w:marTop w:val="0"/>
              <w:marBottom w:val="0"/>
              <w:divBdr>
                <w:top w:val="none" w:sz="0" w:space="0" w:color="auto"/>
                <w:left w:val="none" w:sz="0" w:space="0" w:color="auto"/>
                <w:bottom w:val="none" w:sz="0" w:space="0" w:color="auto"/>
                <w:right w:val="none" w:sz="0" w:space="0" w:color="auto"/>
              </w:divBdr>
            </w:div>
            <w:div w:id="542133136">
              <w:marLeft w:val="0"/>
              <w:marRight w:val="0"/>
              <w:marTop w:val="0"/>
              <w:marBottom w:val="0"/>
              <w:divBdr>
                <w:top w:val="none" w:sz="0" w:space="0" w:color="auto"/>
                <w:left w:val="none" w:sz="0" w:space="0" w:color="auto"/>
                <w:bottom w:val="none" w:sz="0" w:space="0" w:color="auto"/>
                <w:right w:val="none" w:sz="0" w:space="0" w:color="auto"/>
              </w:divBdr>
            </w:div>
            <w:div w:id="1967273864">
              <w:marLeft w:val="0"/>
              <w:marRight w:val="0"/>
              <w:marTop w:val="0"/>
              <w:marBottom w:val="0"/>
              <w:divBdr>
                <w:top w:val="none" w:sz="0" w:space="0" w:color="auto"/>
                <w:left w:val="none" w:sz="0" w:space="0" w:color="auto"/>
                <w:bottom w:val="none" w:sz="0" w:space="0" w:color="auto"/>
                <w:right w:val="none" w:sz="0" w:space="0" w:color="auto"/>
              </w:divBdr>
            </w:div>
            <w:div w:id="1832940241">
              <w:marLeft w:val="0"/>
              <w:marRight w:val="0"/>
              <w:marTop w:val="0"/>
              <w:marBottom w:val="0"/>
              <w:divBdr>
                <w:top w:val="none" w:sz="0" w:space="0" w:color="auto"/>
                <w:left w:val="none" w:sz="0" w:space="0" w:color="auto"/>
                <w:bottom w:val="none" w:sz="0" w:space="0" w:color="auto"/>
                <w:right w:val="none" w:sz="0" w:space="0" w:color="auto"/>
              </w:divBdr>
            </w:div>
            <w:div w:id="1691369204">
              <w:marLeft w:val="0"/>
              <w:marRight w:val="0"/>
              <w:marTop w:val="0"/>
              <w:marBottom w:val="0"/>
              <w:divBdr>
                <w:top w:val="none" w:sz="0" w:space="0" w:color="auto"/>
                <w:left w:val="none" w:sz="0" w:space="0" w:color="auto"/>
                <w:bottom w:val="none" w:sz="0" w:space="0" w:color="auto"/>
                <w:right w:val="none" w:sz="0" w:space="0" w:color="auto"/>
              </w:divBdr>
            </w:div>
            <w:div w:id="513693238">
              <w:marLeft w:val="0"/>
              <w:marRight w:val="0"/>
              <w:marTop w:val="0"/>
              <w:marBottom w:val="0"/>
              <w:divBdr>
                <w:top w:val="none" w:sz="0" w:space="0" w:color="auto"/>
                <w:left w:val="none" w:sz="0" w:space="0" w:color="auto"/>
                <w:bottom w:val="none" w:sz="0" w:space="0" w:color="auto"/>
                <w:right w:val="none" w:sz="0" w:space="0" w:color="auto"/>
              </w:divBdr>
            </w:div>
            <w:div w:id="1879968227">
              <w:marLeft w:val="0"/>
              <w:marRight w:val="0"/>
              <w:marTop w:val="0"/>
              <w:marBottom w:val="0"/>
              <w:divBdr>
                <w:top w:val="none" w:sz="0" w:space="0" w:color="auto"/>
                <w:left w:val="none" w:sz="0" w:space="0" w:color="auto"/>
                <w:bottom w:val="none" w:sz="0" w:space="0" w:color="auto"/>
                <w:right w:val="none" w:sz="0" w:space="0" w:color="auto"/>
              </w:divBdr>
            </w:div>
            <w:div w:id="1538810592">
              <w:marLeft w:val="0"/>
              <w:marRight w:val="0"/>
              <w:marTop w:val="0"/>
              <w:marBottom w:val="0"/>
              <w:divBdr>
                <w:top w:val="none" w:sz="0" w:space="0" w:color="auto"/>
                <w:left w:val="none" w:sz="0" w:space="0" w:color="auto"/>
                <w:bottom w:val="none" w:sz="0" w:space="0" w:color="auto"/>
                <w:right w:val="none" w:sz="0" w:space="0" w:color="auto"/>
              </w:divBdr>
            </w:div>
            <w:div w:id="1403871322">
              <w:marLeft w:val="0"/>
              <w:marRight w:val="0"/>
              <w:marTop w:val="0"/>
              <w:marBottom w:val="0"/>
              <w:divBdr>
                <w:top w:val="none" w:sz="0" w:space="0" w:color="auto"/>
                <w:left w:val="none" w:sz="0" w:space="0" w:color="auto"/>
                <w:bottom w:val="none" w:sz="0" w:space="0" w:color="auto"/>
                <w:right w:val="none" w:sz="0" w:space="0" w:color="auto"/>
              </w:divBdr>
            </w:div>
            <w:div w:id="2048751285">
              <w:marLeft w:val="0"/>
              <w:marRight w:val="0"/>
              <w:marTop w:val="0"/>
              <w:marBottom w:val="0"/>
              <w:divBdr>
                <w:top w:val="none" w:sz="0" w:space="0" w:color="auto"/>
                <w:left w:val="none" w:sz="0" w:space="0" w:color="auto"/>
                <w:bottom w:val="none" w:sz="0" w:space="0" w:color="auto"/>
                <w:right w:val="none" w:sz="0" w:space="0" w:color="auto"/>
              </w:divBdr>
            </w:div>
            <w:div w:id="705525983">
              <w:marLeft w:val="0"/>
              <w:marRight w:val="0"/>
              <w:marTop w:val="0"/>
              <w:marBottom w:val="0"/>
              <w:divBdr>
                <w:top w:val="none" w:sz="0" w:space="0" w:color="auto"/>
                <w:left w:val="none" w:sz="0" w:space="0" w:color="auto"/>
                <w:bottom w:val="none" w:sz="0" w:space="0" w:color="auto"/>
                <w:right w:val="none" w:sz="0" w:space="0" w:color="auto"/>
              </w:divBdr>
            </w:div>
            <w:div w:id="501043876">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513150389">
              <w:marLeft w:val="0"/>
              <w:marRight w:val="0"/>
              <w:marTop w:val="0"/>
              <w:marBottom w:val="0"/>
              <w:divBdr>
                <w:top w:val="none" w:sz="0" w:space="0" w:color="auto"/>
                <w:left w:val="none" w:sz="0" w:space="0" w:color="auto"/>
                <w:bottom w:val="none" w:sz="0" w:space="0" w:color="auto"/>
                <w:right w:val="none" w:sz="0" w:space="0" w:color="auto"/>
              </w:divBdr>
            </w:div>
            <w:div w:id="1911697846">
              <w:marLeft w:val="0"/>
              <w:marRight w:val="0"/>
              <w:marTop w:val="0"/>
              <w:marBottom w:val="0"/>
              <w:divBdr>
                <w:top w:val="none" w:sz="0" w:space="0" w:color="auto"/>
                <w:left w:val="none" w:sz="0" w:space="0" w:color="auto"/>
                <w:bottom w:val="none" w:sz="0" w:space="0" w:color="auto"/>
                <w:right w:val="none" w:sz="0" w:space="0" w:color="auto"/>
              </w:divBdr>
            </w:div>
            <w:div w:id="564603253">
              <w:marLeft w:val="0"/>
              <w:marRight w:val="0"/>
              <w:marTop w:val="0"/>
              <w:marBottom w:val="0"/>
              <w:divBdr>
                <w:top w:val="none" w:sz="0" w:space="0" w:color="auto"/>
                <w:left w:val="none" w:sz="0" w:space="0" w:color="auto"/>
                <w:bottom w:val="none" w:sz="0" w:space="0" w:color="auto"/>
                <w:right w:val="none" w:sz="0" w:space="0" w:color="auto"/>
              </w:divBdr>
            </w:div>
            <w:div w:id="1949046294">
              <w:marLeft w:val="0"/>
              <w:marRight w:val="0"/>
              <w:marTop w:val="0"/>
              <w:marBottom w:val="0"/>
              <w:divBdr>
                <w:top w:val="none" w:sz="0" w:space="0" w:color="auto"/>
                <w:left w:val="none" w:sz="0" w:space="0" w:color="auto"/>
                <w:bottom w:val="none" w:sz="0" w:space="0" w:color="auto"/>
                <w:right w:val="none" w:sz="0" w:space="0" w:color="auto"/>
              </w:divBdr>
            </w:div>
            <w:div w:id="1707868474">
              <w:marLeft w:val="0"/>
              <w:marRight w:val="0"/>
              <w:marTop w:val="0"/>
              <w:marBottom w:val="0"/>
              <w:divBdr>
                <w:top w:val="none" w:sz="0" w:space="0" w:color="auto"/>
                <w:left w:val="none" w:sz="0" w:space="0" w:color="auto"/>
                <w:bottom w:val="none" w:sz="0" w:space="0" w:color="auto"/>
                <w:right w:val="none" w:sz="0" w:space="0" w:color="auto"/>
              </w:divBdr>
            </w:div>
            <w:div w:id="315453444">
              <w:marLeft w:val="0"/>
              <w:marRight w:val="0"/>
              <w:marTop w:val="0"/>
              <w:marBottom w:val="0"/>
              <w:divBdr>
                <w:top w:val="none" w:sz="0" w:space="0" w:color="auto"/>
                <w:left w:val="none" w:sz="0" w:space="0" w:color="auto"/>
                <w:bottom w:val="none" w:sz="0" w:space="0" w:color="auto"/>
                <w:right w:val="none" w:sz="0" w:space="0" w:color="auto"/>
              </w:divBdr>
            </w:div>
            <w:div w:id="1923022988">
              <w:marLeft w:val="0"/>
              <w:marRight w:val="0"/>
              <w:marTop w:val="0"/>
              <w:marBottom w:val="0"/>
              <w:divBdr>
                <w:top w:val="none" w:sz="0" w:space="0" w:color="auto"/>
                <w:left w:val="none" w:sz="0" w:space="0" w:color="auto"/>
                <w:bottom w:val="none" w:sz="0" w:space="0" w:color="auto"/>
                <w:right w:val="none" w:sz="0" w:space="0" w:color="auto"/>
              </w:divBdr>
            </w:div>
            <w:div w:id="2123113084">
              <w:marLeft w:val="0"/>
              <w:marRight w:val="0"/>
              <w:marTop w:val="0"/>
              <w:marBottom w:val="0"/>
              <w:divBdr>
                <w:top w:val="none" w:sz="0" w:space="0" w:color="auto"/>
                <w:left w:val="none" w:sz="0" w:space="0" w:color="auto"/>
                <w:bottom w:val="none" w:sz="0" w:space="0" w:color="auto"/>
                <w:right w:val="none" w:sz="0" w:space="0" w:color="auto"/>
              </w:divBdr>
            </w:div>
            <w:div w:id="243808721">
              <w:marLeft w:val="0"/>
              <w:marRight w:val="0"/>
              <w:marTop w:val="0"/>
              <w:marBottom w:val="0"/>
              <w:divBdr>
                <w:top w:val="none" w:sz="0" w:space="0" w:color="auto"/>
                <w:left w:val="none" w:sz="0" w:space="0" w:color="auto"/>
                <w:bottom w:val="none" w:sz="0" w:space="0" w:color="auto"/>
                <w:right w:val="none" w:sz="0" w:space="0" w:color="auto"/>
              </w:divBdr>
            </w:div>
            <w:div w:id="465390505">
              <w:marLeft w:val="0"/>
              <w:marRight w:val="0"/>
              <w:marTop w:val="0"/>
              <w:marBottom w:val="0"/>
              <w:divBdr>
                <w:top w:val="none" w:sz="0" w:space="0" w:color="auto"/>
                <w:left w:val="none" w:sz="0" w:space="0" w:color="auto"/>
                <w:bottom w:val="none" w:sz="0" w:space="0" w:color="auto"/>
                <w:right w:val="none" w:sz="0" w:space="0" w:color="auto"/>
              </w:divBdr>
            </w:div>
            <w:div w:id="829902209">
              <w:marLeft w:val="0"/>
              <w:marRight w:val="0"/>
              <w:marTop w:val="0"/>
              <w:marBottom w:val="0"/>
              <w:divBdr>
                <w:top w:val="none" w:sz="0" w:space="0" w:color="auto"/>
                <w:left w:val="none" w:sz="0" w:space="0" w:color="auto"/>
                <w:bottom w:val="none" w:sz="0" w:space="0" w:color="auto"/>
                <w:right w:val="none" w:sz="0" w:space="0" w:color="auto"/>
              </w:divBdr>
            </w:div>
            <w:div w:id="1974940379">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315645468">
              <w:marLeft w:val="0"/>
              <w:marRight w:val="0"/>
              <w:marTop w:val="0"/>
              <w:marBottom w:val="0"/>
              <w:divBdr>
                <w:top w:val="none" w:sz="0" w:space="0" w:color="auto"/>
                <w:left w:val="none" w:sz="0" w:space="0" w:color="auto"/>
                <w:bottom w:val="none" w:sz="0" w:space="0" w:color="auto"/>
                <w:right w:val="none" w:sz="0" w:space="0" w:color="auto"/>
              </w:divBdr>
            </w:div>
            <w:div w:id="2080246631">
              <w:marLeft w:val="0"/>
              <w:marRight w:val="0"/>
              <w:marTop w:val="0"/>
              <w:marBottom w:val="0"/>
              <w:divBdr>
                <w:top w:val="none" w:sz="0" w:space="0" w:color="auto"/>
                <w:left w:val="none" w:sz="0" w:space="0" w:color="auto"/>
                <w:bottom w:val="none" w:sz="0" w:space="0" w:color="auto"/>
                <w:right w:val="none" w:sz="0" w:space="0" w:color="auto"/>
              </w:divBdr>
            </w:div>
            <w:div w:id="188028183">
              <w:marLeft w:val="0"/>
              <w:marRight w:val="0"/>
              <w:marTop w:val="0"/>
              <w:marBottom w:val="0"/>
              <w:divBdr>
                <w:top w:val="none" w:sz="0" w:space="0" w:color="auto"/>
                <w:left w:val="none" w:sz="0" w:space="0" w:color="auto"/>
                <w:bottom w:val="none" w:sz="0" w:space="0" w:color="auto"/>
                <w:right w:val="none" w:sz="0" w:space="0" w:color="auto"/>
              </w:divBdr>
            </w:div>
            <w:div w:id="845940000">
              <w:marLeft w:val="0"/>
              <w:marRight w:val="0"/>
              <w:marTop w:val="0"/>
              <w:marBottom w:val="0"/>
              <w:divBdr>
                <w:top w:val="none" w:sz="0" w:space="0" w:color="auto"/>
                <w:left w:val="none" w:sz="0" w:space="0" w:color="auto"/>
                <w:bottom w:val="none" w:sz="0" w:space="0" w:color="auto"/>
                <w:right w:val="none" w:sz="0" w:space="0" w:color="auto"/>
              </w:divBdr>
            </w:div>
            <w:div w:id="472061812">
              <w:marLeft w:val="0"/>
              <w:marRight w:val="0"/>
              <w:marTop w:val="0"/>
              <w:marBottom w:val="0"/>
              <w:divBdr>
                <w:top w:val="none" w:sz="0" w:space="0" w:color="auto"/>
                <w:left w:val="none" w:sz="0" w:space="0" w:color="auto"/>
                <w:bottom w:val="none" w:sz="0" w:space="0" w:color="auto"/>
                <w:right w:val="none" w:sz="0" w:space="0" w:color="auto"/>
              </w:divBdr>
            </w:div>
            <w:div w:id="1211919595">
              <w:marLeft w:val="0"/>
              <w:marRight w:val="0"/>
              <w:marTop w:val="0"/>
              <w:marBottom w:val="0"/>
              <w:divBdr>
                <w:top w:val="none" w:sz="0" w:space="0" w:color="auto"/>
                <w:left w:val="none" w:sz="0" w:space="0" w:color="auto"/>
                <w:bottom w:val="none" w:sz="0" w:space="0" w:color="auto"/>
                <w:right w:val="none" w:sz="0" w:space="0" w:color="auto"/>
              </w:divBdr>
            </w:div>
            <w:div w:id="609359982">
              <w:marLeft w:val="0"/>
              <w:marRight w:val="0"/>
              <w:marTop w:val="0"/>
              <w:marBottom w:val="0"/>
              <w:divBdr>
                <w:top w:val="none" w:sz="0" w:space="0" w:color="auto"/>
                <w:left w:val="none" w:sz="0" w:space="0" w:color="auto"/>
                <w:bottom w:val="none" w:sz="0" w:space="0" w:color="auto"/>
                <w:right w:val="none" w:sz="0" w:space="0" w:color="auto"/>
              </w:divBdr>
            </w:div>
            <w:div w:id="850728248">
              <w:marLeft w:val="0"/>
              <w:marRight w:val="0"/>
              <w:marTop w:val="0"/>
              <w:marBottom w:val="0"/>
              <w:divBdr>
                <w:top w:val="none" w:sz="0" w:space="0" w:color="auto"/>
                <w:left w:val="none" w:sz="0" w:space="0" w:color="auto"/>
                <w:bottom w:val="none" w:sz="0" w:space="0" w:color="auto"/>
                <w:right w:val="none" w:sz="0" w:space="0" w:color="auto"/>
              </w:divBdr>
            </w:div>
            <w:div w:id="621808498">
              <w:marLeft w:val="0"/>
              <w:marRight w:val="0"/>
              <w:marTop w:val="0"/>
              <w:marBottom w:val="0"/>
              <w:divBdr>
                <w:top w:val="none" w:sz="0" w:space="0" w:color="auto"/>
                <w:left w:val="none" w:sz="0" w:space="0" w:color="auto"/>
                <w:bottom w:val="none" w:sz="0" w:space="0" w:color="auto"/>
                <w:right w:val="none" w:sz="0" w:space="0" w:color="auto"/>
              </w:divBdr>
            </w:div>
            <w:div w:id="649940336">
              <w:marLeft w:val="0"/>
              <w:marRight w:val="0"/>
              <w:marTop w:val="0"/>
              <w:marBottom w:val="0"/>
              <w:divBdr>
                <w:top w:val="none" w:sz="0" w:space="0" w:color="auto"/>
                <w:left w:val="none" w:sz="0" w:space="0" w:color="auto"/>
                <w:bottom w:val="none" w:sz="0" w:space="0" w:color="auto"/>
                <w:right w:val="none" w:sz="0" w:space="0" w:color="auto"/>
              </w:divBdr>
            </w:div>
            <w:div w:id="1757822747">
              <w:marLeft w:val="0"/>
              <w:marRight w:val="0"/>
              <w:marTop w:val="0"/>
              <w:marBottom w:val="0"/>
              <w:divBdr>
                <w:top w:val="none" w:sz="0" w:space="0" w:color="auto"/>
                <w:left w:val="none" w:sz="0" w:space="0" w:color="auto"/>
                <w:bottom w:val="none" w:sz="0" w:space="0" w:color="auto"/>
                <w:right w:val="none" w:sz="0" w:space="0" w:color="auto"/>
              </w:divBdr>
            </w:div>
            <w:div w:id="185412440">
              <w:marLeft w:val="0"/>
              <w:marRight w:val="0"/>
              <w:marTop w:val="0"/>
              <w:marBottom w:val="0"/>
              <w:divBdr>
                <w:top w:val="none" w:sz="0" w:space="0" w:color="auto"/>
                <w:left w:val="none" w:sz="0" w:space="0" w:color="auto"/>
                <w:bottom w:val="none" w:sz="0" w:space="0" w:color="auto"/>
                <w:right w:val="none" w:sz="0" w:space="0" w:color="auto"/>
              </w:divBdr>
            </w:div>
            <w:div w:id="1736124428">
              <w:marLeft w:val="0"/>
              <w:marRight w:val="0"/>
              <w:marTop w:val="0"/>
              <w:marBottom w:val="0"/>
              <w:divBdr>
                <w:top w:val="none" w:sz="0" w:space="0" w:color="auto"/>
                <w:left w:val="none" w:sz="0" w:space="0" w:color="auto"/>
                <w:bottom w:val="none" w:sz="0" w:space="0" w:color="auto"/>
                <w:right w:val="none" w:sz="0" w:space="0" w:color="auto"/>
              </w:divBdr>
            </w:div>
            <w:div w:id="1918132450">
              <w:marLeft w:val="0"/>
              <w:marRight w:val="0"/>
              <w:marTop w:val="0"/>
              <w:marBottom w:val="0"/>
              <w:divBdr>
                <w:top w:val="none" w:sz="0" w:space="0" w:color="auto"/>
                <w:left w:val="none" w:sz="0" w:space="0" w:color="auto"/>
                <w:bottom w:val="none" w:sz="0" w:space="0" w:color="auto"/>
                <w:right w:val="none" w:sz="0" w:space="0" w:color="auto"/>
              </w:divBdr>
            </w:div>
            <w:div w:id="1367484051">
              <w:marLeft w:val="0"/>
              <w:marRight w:val="0"/>
              <w:marTop w:val="0"/>
              <w:marBottom w:val="0"/>
              <w:divBdr>
                <w:top w:val="none" w:sz="0" w:space="0" w:color="auto"/>
                <w:left w:val="none" w:sz="0" w:space="0" w:color="auto"/>
                <w:bottom w:val="none" w:sz="0" w:space="0" w:color="auto"/>
                <w:right w:val="none" w:sz="0" w:space="0" w:color="auto"/>
              </w:divBdr>
            </w:div>
            <w:div w:id="1917279020">
              <w:marLeft w:val="0"/>
              <w:marRight w:val="0"/>
              <w:marTop w:val="0"/>
              <w:marBottom w:val="0"/>
              <w:divBdr>
                <w:top w:val="none" w:sz="0" w:space="0" w:color="auto"/>
                <w:left w:val="none" w:sz="0" w:space="0" w:color="auto"/>
                <w:bottom w:val="none" w:sz="0" w:space="0" w:color="auto"/>
                <w:right w:val="none" w:sz="0" w:space="0" w:color="auto"/>
              </w:divBdr>
            </w:div>
            <w:div w:id="1306544921">
              <w:marLeft w:val="0"/>
              <w:marRight w:val="0"/>
              <w:marTop w:val="0"/>
              <w:marBottom w:val="0"/>
              <w:divBdr>
                <w:top w:val="none" w:sz="0" w:space="0" w:color="auto"/>
                <w:left w:val="none" w:sz="0" w:space="0" w:color="auto"/>
                <w:bottom w:val="none" w:sz="0" w:space="0" w:color="auto"/>
                <w:right w:val="none" w:sz="0" w:space="0" w:color="auto"/>
              </w:divBdr>
            </w:div>
            <w:div w:id="374157589">
              <w:marLeft w:val="0"/>
              <w:marRight w:val="0"/>
              <w:marTop w:val="0"/>
              <w:marBottom w:val="0"/>
              <w:divBdr>
                <w:top w:val="none" w:sz="0" w:space="0" w:color="auto"/>
                <w:left w:val="none" w:sz="0" w:space="0" w:color="auto"/>
                <w:bottom w:val="none" w:sz="0" w:space="0" w:color="auto"/>
                <w:right w:val="none" w:sz="0" w:space="0" w:color="auto"/>
              </w:divBdr>
            </w:div>
            <w:div w:id="2104718343">
              <w:marLeft w:val="0"/>
              <w:marRight w:val="0"/>
              <w:marTop w:val="0"/>
              <w:marBottom w:val="0"/>
              <w:divBdr>
                <w:top w:val="none" w:sz="0" w:space="0" w:color="auto"/>
                <w:left w:val="none" w:sz="0" w:space="0" w:color="auto"/>
                <w:bottom w:val="none" w:sz="0" w:space="0" w:color="auto"/>
                <w:right w:val="none" w:sz="0" w:space="0" w:color="auto"/>
              </w:divBdr>
            </w:div>
            <w:div w:id="1766880207">
              <w:marLeft w:val="0"/>
              <w:marRight w:val="0"/>
              <w:marTop w:val="0"/>
              <w:marBottom w:val="0"/>
              <w:divBdr>
                <w:top w:val="none" w:sz="0" w:space="0" w:color="auto"/>
                <w:left w:val="none" w:sz="0" w:space="0" w:color="auto"/>
                <w:bottom w:val="none" w:sz="0" w:space="0" w:color="auto"/>
                <w:right w:val="none" w:sz="0" w:space="0" w:color="auto"/>
              </w:divBdr>
            </w:div>
            <w:div w:id="1912352377">
              <w:marLeft w:val="0"/>
              <w:marRight w:val="0"/>
              <w:marTop w:val="0"/>
              <w:marBottom w:val="0"/>
              <w:divBdr>
                <w:top w:val="none" w:sz="0" w:space="0" w:color="auto"/>
                <w:left w:val="none" w:sz="0" w:space="0" w:color="auto"/>
                <w:bottom w:val="none" w:sz="0" w:space="0" w:color="auto"/>
                <w:right w:val="none" w:sz="0" w:space="0" w:color="auto"/>
              </w:divBdr>
            </w:div>
            <w:div w:id="20546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66">
      <w:bodyDiv w:val="1"/>
      <w:marLeft w:val="0"/>
      <w:marRight w:val="0"/>
      <w:marTop w:val="0"/>
      <w:marBottom w:val="0"/>
      <w:divBdr>
        <w:top w:val="none" w:sz="0" w:space="0" w:color="auto"/>
        <w:left w:val="none" w:sz="0" w:space="0" w:color="auto"/>
        <w:bottom w:val="none" w:sz="0" w:space="0" w:color="auto"/>
        <w:right w:val="none" w:sz="0" w:space="0" w:color="auto"/>
      </w:divBdr>
      <w:divsChild>
        <w:div w:id="1159924138">
          <w:marLeft w:val="0"/>
          <w:marRight w:val="0"/>
          <w:marTop w:val="0"/>
          <w:marBottom w:val="0"/>
          <w:divBdr>
            <w:top w:val="none" w:sz="0" w:space="0" w:color="auto"/>
            <w:left w:val="none" w:sz="0" w:space="0" w:color="auto"/>
            <w:bottom w:val="none" w:sz="0" w:space="0" w:color="auto"/>
            <w:right w:val="none" w:sz="0" w:space="0" w:color="auto"/>
          </w:divBdr>
          <w:divsChild>
            <w:div w:id="71897998">
              <w:marLeft w:val="0"/>
              <w:marRight w:val="0"/>
              <w:marTop w:val="0"/>
              <w:marBottom w:val="0"/>
              <w:divBdr>
                <w:top w:val="none" w:sz="0" w:space="0" w:color="auto"/>
                <w:left w:val="none" w:sz="0" w:space="0" w:color="auto"/>
                <w:bottom w:val="none" w:sz="0" w:space="0" w:color="auto"/>
                <w:right w:val="none" w:sz="0" w:space="0" w:color="auto"/>
              </w:divBdr>
            </w:div>
            <w:div w:id="83887785">
              <w:marLeft w:val="0"/>
              <w:marRight w:val="0"/>
              <w:marTop w:val="0"/>
              <w:marBottom w:val="0"/>
              <w:divBdr>
                <w:top w:val="none" w:sz="0" w:space="0" w:color="auto"/>
                <w:left w:val="none" w:sz="0" w:space="0" w:color="auto"/>
                <w:bottom w:val="none" w:sz="0" w:space="0" w:color="auto"/>
                <w:right w:val="none" w:sz="0" w:space="0" w:color="auto"/>
              </w:divBdr>
            </w:div>
            <w:div w:id="97144993">
              <w:marLeft w:val="0"/>
              <w:marRight w:val="0"/>
              <w:marTop w:val="0"/>
              <w:marBottom w:val="0"/>
              <w:divBdr>
                <w:top w:val="none" w:sz="0" w:space="0" w:color="auto"/>
                <w:left w:val="none" w:sz="0" w:space="0" w:color="auto"/>
                <w:bottom w:val="none" w:sz="0" w:space="0" w:color="auto"/>
                <w:right w:val="none" w:sz="0" w:space="0" w:color="auto"/>
              </w:divBdr>
            </w:div>
            <w:div w:id="105467681">
              <w:marLeft w:val="0"/>
              <w:marRight w:val="0"/>
              <w:marTop w:val="0"/>
              <w:marBottom w:val="0"/>
              <w:divBdr>
                <w:top w:val="none" w:sz="0" w:space="0" w:color="auto"/>
                <w:left w:val="none" w:sz="0" w:space="0" w:color="auto"/>
                <w:bottom w:val="none" w:sz="0" w:space="0" w:color="auto"/>
                <w:right w:val="none" w:sz="0" w:space="0" w:color="auto"/>
              </w:divBdr>
            </w:div>
            <w:div w:id="132018116">
              <w:marLeft w:val="0"/>
              <w:marRight w:val="0"/>
              <w:marTop w:val="0"/>
              <w:marBottom w:val="0"/>
              <w:divBdr>
                <w:top w:val="none" w:sz="0" w:space="0" w:color="auto"/>
                <w:left w:val="none" w:sz="0" w:space="0" w:color="auto"/>
                <w:bottom w:val="none" w:sz="0" w:space="0" w:color="auto"/>
                <w:right w:val="none" w:sz="0" w:space="0" w:color="auto"/>
              </w:divBdr>
            </w:div>
            <w:div w:id="143934119">
              <w:marLeft w:val="0"/>
              <w:marRight w:val="0"/>
              <w:marTop w:val="0"/>
              <w:marBottom w:val="0"/>
              <w:divBdr>
                <w:top w:val="none" w:sz="0" w:space="0" w:color="auto"/>
                <w:left w:val="none" w:sz="0" w:space="0" w:color="auto"/>
                <w:bottom w:val="none" w:sz="0" w:space="0" w:color="auto"/>
                <w:right w:val="none" w:sz="0" w:space="0" w:color="auto"/>
              </w:divBdr>
            </w:div>
            <w:div w:id="164247628">
              <w:marLeft w:val="0"/>
              <w:marRight w:val="0"/>
              <w:marTop w:val="0"/>
              <w:marBottom w:val="0"/>
              <w:divBdr>
                <w:top w:val="none" w:sz="0" w:space="0" w:color="auto"/>
                <w:left w:val="none" w:sz="0" w:space="0" w:color="auto"/>
                <w:bottom w:val="none" w:sz="0" w:space="0" w:color="auto"/>
                <w:right w:val="none" w:sz="0" w:space="0" w:color="auto"/>
              </w:divBdr>
            </w:div>
            <w:div w:id="189346322">
              <w:marLeft w:val="0"/>
              <w:marRight w:val="0"/>
              <w:marTop w:val="0"/>
              <w:marBottom w:val="0"/>
              <w:divBdr>
                <w:top w:val="none" w:sz="0" w:space="0" w:color="auto"/>
                <w:left w:val="none" w:sz="0" w:space="0" w:color="auto"/>
                <w:bottom w:val="none" w:sz="0" w:space="0" w:color="auto"/>
                <w:right w:val="none" w:sz="0" w:space="0" w:color="auto"/>
              </w:divBdr>
            </w:div>
            <w:div w:id="189953617">
              <w:marLeft w:val="0"/>
              <w:marRight w:val="0"/>
              <w:marTop w:val="0"/>
              <w:marBottom w:val="0"/>
              <w:divBdr>
                <w:top w:val="none" w:sz="0" w:space="0" w:color="auto"/>
                <w:left w:val="none" w:sz="0" w:space="0" w:color="auto"/>
                <w:bottom w:val="none" w:sz="0" w:space="0" w:color="auto"/>
                <w:right w:val="none" w:sz="0" w:space="0" w:color="auto"/>
              </w:divBdr>
            </w:div>
            <w:div w:id="201333603">
              <w:marLeft w:val="0"/>
              <w:marRight w:val="0"/>
              <w:marTop w:val="0"/>
              <w:marBottom w:val="0"/>
              <w:divBdr>
                <w:top w:val="none" w:sz="0" w:space="0" w:color="auto"/>
                <w:left w:val="none" w:sz="0" w:space="0" w:color="auto"/>
                <w:bottom w:val="none" w:sz="0" w:space="0" w:color="auto"/>
                <w:right w:val="none" w:sz="0" w:space="0" w:color="auto"/>
              </w:divBdr>
            </w:div>
            <w:div w:id="215552338">
              <w:marLeft w:val="0"/>
              <w:marRight w:val="0"/>
              <w:marTop w:val="0"/>
              <w:marBottom w:val="0"/>
              <w:divBdr>
                <w:top w:val="none" w:sz="0" w:space="0" w:color="auto"/>
                <w:left w:val="none" w:sz="0" w:space="0" w:color="auto"/>
                <w:bottom w:val="none" w:sz="0" w:space="0" w:color="auto"/>
                <w:right w:val="none" w:sz="0" w:space="0" w:color="auto"/>
              </w:divBdr>
            </w:div>
            <w:div w:id="248002797">
              <w:marLeft w:val="0"/>
              <w:marRight w:val="0"/>
              <w:marTop w:val="0"/>
              <w:marBottom w:val="0"/>
              <w:divBdr>
                <w:top w:val="none" w:sz="0" w:space="0" w:color="auto"/>
                <w:left w:val="none" w:sz="0" w:space="0" w:color="auto"/>
                <w:bottom w:val="none" w:sz="0" w:space="0" w:color="auto"/>
                <w:right w:val="none" w:sz="0" w:space="0" w:color="auto"/>
              </w:divBdr>
            </w:div>
            <w:div w:id="262961993">
              <w:marLeft w:val="0"/>
              <w:marRight w:val="0"/>
              <w:marTop w:val="0"/>
              <w:marBottom w:val="0"/>
              <w:divBdr>
                <w:top w:val="none" w:sz="0" w:space="0" w:color="auto"/>
                <w:left w:val="none" w:sz="0" w:space="0" w:color="auto"/>
                <w:bottom w:val="none" w:sz="0" w:space="0" w:color="auto"/>
                <w:right w:val="none" w:sz="0" w:space="0" w:color="auto"/>
              </w:divBdr>
            </w:div>
            <w:div w:id="264581376">
              <w:marLeft w:val="0"/>
              <w:marRight w:val="0"/>
              <w:marTop w:val="0"/>
              <w:marBottom w:val="0"/>
              <w:divBdr>
                <w:top w:val="none" w:sz="0" w:space="0" w:color="auto"/>
                <w:left w:val="none" w:sz="0" w:space="0" w:color="auto"/>
                <w:bottom w:val="none" w:sz="0" w:space="0" w:color="auto"/>
                <w:right w:val="none" w:sz="0" w:space="0" w:color="auto"/>
              </w:divBdr>
            </w:div>
            <w:div w:id="270357369">
              <w:marLeft w:val="0"/>
              <w:marRight w:val="0"/>
              <w:marTop w:val="0"/>
              <w:marBottom w:val="0"/>
              <w:divBdr>
                <w:top w:val="none" w:sz="0" w:space="0" w:color="auto"/>
                <w:left w:val="none" w:sz="0" w:space="0" w:color="auto"/>
                <w:bottom w:val="none" w:sz="0" w:space="0" w:color="auto"/>
                <w:right w:val="none" w:sz="0" w:space="0" w:color="auto"/>
              </w:divBdr>
            </w:div>
            <w:div w:id="271017282">
              <w:marLeft w:val="0"/>
              <w:marRight w:val="0"/>
              <w:marTop w:val="0"/>
              <w:marBottom w:val="0"/>
              <w:divBdr>
                <w:top w:val="none" w:sz="0" w:space="0" w:color="auto"/>
                <w:left w:val="none" w:sz="0" w:space="0" w:color="auto"/>
                <w:bottom w:val="none" w:sz="0" w:space="0" w:color="auto"/>
                <w:right w:val="none" w:sz="0" w:space="0" w:color="auto"/>
              </w:divBdr>
            </w:div>
            <w:div w:id="272978185">
              <w:marLeft w:val="0"/>
              <w:marRight w:val="0"/>
              <w:marTop w:val="0"/>
              <w:marBottom w:val="0"/>
              <w:divBdr>
                <w:top w:val="none" w:sz="0" w:space="0" w:color="auto"/>
                <w:left w:val="none" w:sz="0" w:space="0" w:color="auto"/>
                <w:bottom w:val="none" w:sz="0" w:space="0" w:color="auto"/>
                <w:right w:val="none" w:sz="0" w:space="0" w:color="auto"/>
              </w:divBdr>
            </w:div>
            <w:div w:id="274362088">
              <w:marLeft w:val="0"/>
              <w:marRight w:val="0"/>
              <w:marTop w:val="0"/>
              <w:marBottom w:val="0"/>
              <w:divBdr>
                <w:top w:val="none" w:sz="0" w:space="0" w:color="auto"/>
                <w:left w:val="none" w:sz="0" w:space="0" w:color="auto"/>
                <w:bottom w:val="none" w:sz="0" w:space="0" w:color="auto"/>
                <w:right w:val="none" w:sz="0" w:space="0" w:color="auto"/>
              </w:divBdr>
            </w:div>
            <w:div w:id="274681936">
              <w:marLeft w:val="0"/>
              <w:marRight w:val="0"/>
              <w:marTop w:val="0"/>
              <w:marBottom w:val="0"/>
              <w:divBdr>
                <w:top w:val="none" w:sz="0" w:space="0" w:color="auto"/>
                <w:left w:val="none" w:sz="0" w:space="0" w:color="auto"/>
                <w:bottom w:val="none" w:sz="0" w:space="0" w:color="auto"/>
                <w:right w:val="none" w:sz="0" w:space="0" w:color="auto"/>
              </w:divBdr>
            </w:div>
            <w:div w:id="280502613">
              <w:marLeft w:val="0"/>
              <w:marRight w:val="0"/>
              <w:marTop w:val="0"/>
              <w:marBottom w:val="0"/>
              <w:divBdr>
                <w:top w:val="none" w:sz="0" w:space="0" w:color="auto"/>
                <w:left w:val="none" w:sz="0" w:space="0" w:color="auto"/>
                <w:bottom w:val="none" w:sz="0" w:space="0" w:color="auto"/>
                <w:right w:val="none" w:sz="0" w:space="0" w:color="auto"/>
              </w:divBdr>
            </w:div>
            <w:div w:id="297303109">
              <w:marLeft w:val="0"/>
              <w:marRight w:val="0"/>
              <w:marTop w:val="0"/>
              <w:marBottom w:val="0"/>
              <w:divBdr>
                <w:top w:val="none" w:sz="0" w:space="0" w:color="auto"/>
                <w:left w:val="none" w:sz="0" w:space="0" w:color="auto"/>
                <w:bottom w:val="none" w:sz="0" w:space="0" w:color="auto"/>
                <w:right w:val="none" w:sz="0" w:space="0" w:color="auto"/>
              </w:divBdr>
            </w:div>
            <w:div w:id="305090775">
              <w:marLeft w:val="0"/>
              <w:marRight w:val="0"/>
              <w:marTop w:val="0"/>
              <w:marBottom w:val="0"/>
              <w:divBdr>
                <w:top w:val="none" w:sz="0" w:space="0" w:color="auto"/>
                <w:left w:val="none" w:sz="0" w:space="0" w:color="auto"/>
                <w:bottom w:val="none" w:sz="0" w:space="0" w:color="auto"/>
                <w:right w:val="none" w:sz="0" w:space="0" w:color="auto"/>
              </w:divBdr>
            </w:div>
            <w:div w:id="316305584">
              <w:marLeft w:val="0"/>
              <w:marRight w:val="0"/>
              <w:marTop w:val="0"/>
              <w:marBottom w:val="0"/>
              <w:divBdr>
                <w:top w:val="none" w:sz="0" w:space="0" w:color="auto"/>
                <w:left w:val="none" w:sz="0" w:space="0" w:color="auto"/>
                <w:bottom w:val="none" w:sz="0" w:space="0" w:color="auto"/>
                <w:right w:val="none" w:sz="0" w:space="0" w:color="auto"/>
              </w:divBdr>
            </w:div>
            <w:div w:id="351028298">
              <w:marLeft w:val="0"/>
              <w:marRight w:val="0"/>
              <w:marTop w:val="0"/>
              <w:marBottom w:val="0"/>
              <w:divBdr>
                <w:top w:val="none" w:sz="0" w:space="0" w:color="auto"/>
                <w:left w:val="none" w:sz="0" w:space="0" w:color="auto"/>
                <w:bottom w:val="none" w:sz="0" w:space="0" w:color="auto"/>
                <w:right w:val="none" w:sz="0" w:space="0" w:color="auto"/>
              </w:divBdr>
            </w:div>
            <w:div w:id="359862454">
              <w:marLeft w:val="0"/>
              <w:marRight w:val="0"/>
              <w:marTop w:val="0"/>
              <w:marBottom w:val="0"/>
              <w:divBdr>
                <w:top w:val="none" w:sz="0" w:space="0" w:color="auto"/>
                <w:left w:val="none" w:sz="0" w:space="0" w:color="auto"/>
                <w:bottom w:val="none" w:sz="0" w:space="0" w:color="auto"/>
                <w:right w:val="none" w:sz="0" w:space="0" w:color="auto"/>
              </w:divBdr>
            </w:div>
            <w:div w:id="361368550">
              <w:marLeft w:val="0"/>
              <w:marRight w:val="0"/>
              <w:marTop w:val="0"/>
              <w:marBottom w:val="0"/>
              <w:divBdr>
                <w:top w:val="none" w:sz="0" w:space="0" w:color="auto"/>
                <w:left w:val="none" w:sz="0" w:space="0" w:color="auto"/>
                <w:bottom w:val="none" w:sz="0" w:space="0" w:color="auto"/>
                <w:right w:val="none" w:sz="0" w:space="0" w:color="auto"/>
              </w:divBdr>
            </w:div>
            <w:div w:id="365370132">
              <w:marLeft w:val="0"/>
              <w:marRight w:val="0"/>
              <w:marTop w:val="0"/>
              <w:marBottom w:val="0"/>
              <w:divBdr>
                <w:top w:val="none" w:sz="0" w:space="0" w:color="auto"/>
                <w:left w:val="none" w:sz="0" w:space="0" w:color="auto"/>
                <w:bottom w:val="none" w:sz="0" w:space="0" w:color="auto"/>
                <w:right w:val="none" w:sz="0" w:space="0" w:color="auto"/>
              </w:divBdr>
            </w:div>
            <w:div w:id="365835726">
              <w:marLeft w:val="0"/>
              <w:marRight w:val="0"/>
              <w:marTop w:val="0"/>
              <w:marBottom w:val="0"/>
              <w:divBdr>
                <w:top w:val="none" w:sz="0" w:space="0" w:color="auto"/>
                <w:left w:val="none" w:sz="0" w:space="0" w:color="auto"/>
                <w:bottom w:val="none" w:sz="0" w:space="0" w:color="auto"/>
                <w:right w:val="none" w:sz="0" w:space="0" w:color="auto"/>
              </w:divBdr>
            </w:div>
            <w:div w:id="378482534">
              <w:marLeft w:val="0"/>
              <w:marRight w:val="0"/>
              <w:marTop w:val="0"/>
              <w:marBottom w:val="0"/>
              <w:divBdr>
                <w:top w:val="none" w:sz="0" w:space="0" w:color="auto"/>
                <w:left w:val="none" w:sz="0" w:space="0" w:color="auto"/>
                <w:bottom w:val="none" w:sz="0" w:space="0" w:color="auto"/>
                <w:right w:val="none" w:sz="0" w:space="0" w:color="auto"/>
              </w:divBdr>
            </w:div>
            <w:div w:id="379326065">
              <w:marLeft w:val="0"/>
              <w:marRight w:val="0"/>
              <w:marTop w:val="0"/>
              <w:marBottom w:val="0"/>
              <w:divBdr>
                <w:top w:val="none" w:sz="0" w:space="0" w:color="auto"/>
                <w:left w:val="none" w:sz="0" w:space="0" w:color="auto"/>
                <w:bottom w:val="none" w:sz="0" w:space="0" w:color="auto"/>
                <w:right w:val="none" w:sz="0" w:space="0" w:color="auto"/>
              </w:divBdr>
            </w:div>
            <w:div w:id="387388629">
              <w:marLeft w:val="0"/>
              <w:marRight w:val="0"/>
              <w:marTop w:val="0"/>
              <w:marBottom w:val="0"/>
              <w:divBdr>
                <w:top w:val="none" w:sz="0" w:space="0" w:color="auto"/>
                <w:left w:val="none" w:sz="0" w:space="0" w:color="auto"/>
                <w:bottom w:val="none" w:sz="0" w:space="0" w:color="auto"/>
                <w:right w:val="none" w:sz="0" w:space="0" w:color="auto"/>
              </w:divBdr>
            </w:div>
            <w:div w:id="387728595">
              <w:marLeft w:val="0"/>
              <w:marRight w:val="0"/>
              <w:marTop w:val="0"/>
              <w:marBottom w:val="0"/>
              <w:divBdr>
                <w:top w:val="none" w:sz="0" w:space="0" w:color="auto"/>
                <w:left w:val="none" w:sz="0" w:space="0" w:color="auto"/>
                <w:bottom w:val="none" w:sz="0" w:space="0" w:color="auto"/>
                <w:right w:val="none" w:sz="0" w:space="0" w:color="auto"/>
              </w:divBdr>
            </w:div>
            <w:div w:id="397634144">
              <w:marLeft w:val="0"/>
              <w:marRight w:val="0"/>
              <w:marTop w:val="0"/>
              <w:marBottom w:val="0"/>
              <w:divBdr>
                <w:top w:val="none" w:sz="0" w:space="0" w:color="auto"/>
                <w:left w:val="none" w:sz="0" w:space="0" w:color="auto"/>
                <w:bottom w:val="none" w:sz="0" w:space="0" w:color="auto"/>
                <w:right w:val="none" w:sz="0" w:space="0" w:color="auto"/>
              </w:divBdr>
            </w:div>
            <w:div w:id="419058399">
              <w:marLeft w:val="0"/>
              <w:marRight w:val="0"/>
              <w:marTop w:val="0"/>
              <w:marBottom w:val="0"/>
              <w:divBdr>
                <w:top w:val="none" w:sz="0" w:space="0" w:color="auto"/>
                <w:left w:val="none" w:sz="0" w:space="0" w:color="auto"/>
                <w:bottom w:val="none" w:sz="0" w:space="0" w:color="auto"/>
                <w:right w:val="none" w:sz="0" w:space="0" w:color="auto"/>
              </w:divBdr>
            </w:div>
            <w:div w:id="431778435">
              <w:marLeft w:val="0"/>
              <w:marRight w:val="0"/>
              <w:marTop w:val="0"/>
              <w:marBottom w:val="0"/>
              <w:divBdr>
                <w:top w:val="none" w:sz="0" w:space="0" w:color="auto"/>
                <w:left w:val="none" w:sz="0" w:space="0" w:color="auto"/>
                <w:bottom w:val="none" w:sz="0" w:space="0" w:color="auto"/>
                <w:right w:val="none" w:sz="0" w:space="0" w:color="auto"/>
              </w:divBdr>
            </w:div>
            <w:div w:id="439300338">
              <w:marLeft w:val="0"/>
              <w:marRight w:val="0"/>
              <w:marTop w:val="0"/>
              <w:marBottom w:val="0"/>
              <w:divBdr>
                <w:top w:val="none" w:sz="0" w:space="0" w:color="auto"/>
                <w:left w:val="none" w:sz="0" w:space="0" w:color="auto"/>
                <w:bottom w:val="none" w:sz="0" w:space="0" w:color="auto"/>
                <w:right w:val="none" w:sz="0" w:space="0" w:color="auto"/>
              </w:divBdr>
            </w:div>
            <w:div w:id="469833922">
              <w:marLeft w:val="0"/>
              <w:marRight w:val="0"/>
              <w:marTop w:val="0"/>
              <w:marBottom w:val="0"/>
              <w:divBdr>
                <w:top w:val="none" w:sz="0" w:space="0" w:color="auto"/>
                <w:left w:val="none" w:sz="0" w:space="0" w:color="auto"/>
                <w:bottom w:val="none" w:sz="0" w:space="0" w:color="auto"/>
                <w:right w:val="none" w:sz="0" w:space="0" w:color="auto"/>
              </w:divBdr>
            </w:div>
            <w:div w:id="478501237">
              <w:marLeft w:val="0"/>
              <w:marRight w:val="0"/>
              <w:marTop w:val="0"/>
              <w:marBottom w:val="0"/>
              <w:divBdr>
                <w:top w:val="none" w:sz="0" w:space="0" w:color="auto"/>
                <w:left w:val="none" w:sz="0" w:space="0" w:color="auto"/>
                <w:bottom w:val="none" w:sz="0" w:space="0" w:color="auto"/>
                <w:right w:val="none" w:sz="0" w:space="0" w:color="auto"/>
              </w:divBdr>
            </w:div>
            <w:div w:id="498160551">
              <w:marLeft w:val="0"/>
              <w:marRight w:val="0"/>
              <w:marTop w:val="0"/>
              <w:marBottom w:val="0"/>
              <w:divBdr>
                <w:top w:val="none" w:sz="0" w:space="0" w:color="auto"/>
                <w:left w:val="none" w:sz="0" w:space="0" w:color="auto"/>
                <w:bottom w:val="none" w:sz="0" w:space="0" w:color="auto"/>
                <w:right w:val="none" w:sz="0" w:space="0" w:color="auto"/>
              </w:divBdr>
            </w:div>
            <w:div w:id="501893318">
              <w:marLeft w:val="0"/>
              <w:marRight w:val="0"/>
              <w:marTop w:val="0"/>
              <w:marBottom w:val="0"/>
              <w:divBdr>
                <w:top w:val="none" w:sz="0" w:space="0" w:color="auto"/>
                <w:left w:val="none" w:sz="0" w:space="0" w:color="auto"/>
                <w:bottom w:val="none" w:sz="0" w:space="0" w:color="auto"/>
                <w:right w:val="none" w:sz="0" w:space="0" w:color="auto"/>
              </w:divBdr>
            </w:div>
            <w:div w:id="534079518">
              <w:marLeft w:val="0"/>
              <w:marRight w:val="0"/>
              <w:marTop w:val="0"/>
              <w:marBottom w:val="0"/>
              <w:divBdr>
                <w:top w:val="none" w:sz="0" w:space="0" w:color="auto"/>
                <w:left w:val="none" w:sz="0" w:space="0" w:color="auto"/>
                <w:bottom w:val="none" w:sz="0" w:space="0" w:color="auto"/>
                <w:right w:val="none" w:sz="0" w:space="0" w:color="auto"/>
              </w:divBdr>
            </w:div>
            <w:div w:id="535430897">
              <w:marLeft w:val="0"/>
              <w:marRight w:val="0"/>
              <w:marTop w:val="0"/>
              <w:marBottom w:val="0"/>
              <w:divBdr>
                <w:top w:val="none" w:sz="0" w:space="0" w:color="auto"/>
                <w:left w:val="none" w:sz="0" w:space="0" w:color="auto"/>
                <w:bottom w:val="none" w:sz="0" w:space="0" w:color="auto"/>
                <w:right w:val="none" w:sz="0" w:space="0" w:color="auto"/>
              </w:divBdr>
            </w:div>
            <w:div w:id="547306451">
              <w:marLeft w:val="0"/>
              <w:marRight w:val="0"/>
              <w:marTop w:val="0"/>
              <w:marBottom w:val="0"/>
              <w:divBdr>
                <w:top w:val="none" w:sz="0" w:space="0" w:color="auto"/>
                <w:left w:val="none" w:sz="0" w:space="0" w:color="auto"/>
                <w:bottom w:val="none" w:sz="0" w:space="0" w:color="auto"/>
                <w:right w:val="none" w:sz="0" w:space="0" w:color="auto"/>
              </w:divBdr>
            </w:div>
            <w:div w:id="563762057">
              <w:marLeft w:val="0"/>
              <w:marRight w:val="0"/>
              <w:marTop w:val="0"/>
              <w:marBottom w:val="0"/>
              <w:divBdr>
                <w:top w:val="none" w:sz="0" w:space="0" w:color="auto"/>
                <w:left w:val="none" w:sz="0" w:space="0" w:color="auto"/>
                <w:bottom w:val="none" w:sz="0" w:space="0" w:color="auto"/>
                <w:right w:val="none" w:sz="0" w:space="0" w:color="auto"/>
              </w:divBdr>
            </w:div>
            <w:div w:id="567881512">
              <w:marLeft w:val="0"/>
              <w:marRight w:val="0"/>
              <w:marTop w:val="0"/>
              <w:marBottom w:val="0"/>
              <w:divBdr>
                <w:top w:val="none" w:sz="0" w:space="0" w:color="auto"/>
                <w:left w:val="none" w:sz="0" w:space="0" w:color="auto"/>
                <w:bottom w:val="none" w:sz="0" w:space="0" w:color="auto"/>
                <w:right w:val="none" w:sz="0" w:space="0" w:color="auto"/>
              </w:divBdr>
            </w:div>
            <w:div w:id="575670234">
              <w:marLeft w:val="0"/>
              <w:marRight w:val="0"/>
              <w:marTop w:val="0"/>
              <w:marBottom w:val="0"/>
              <w:divBdr>
                <w:top w:val="none" w:sz="0" w:space="0" w:color="auto"/>
                <w:left w:val="none" w:sz="0" w:space="0" w:color="auto"/>
                <w:bottom w:val="none" w:sz="0" w:space="0" w:color="auto"/>
                <w:right w:val="none" w:sz="0" w:space="0" w:color="auto"/>
              </w:divBdr>
            </w:div>
            <w:div w:id="584726897">
              <w:marLeft w:val="0"/>
              <w:marRight w:val="0"/>
              <w:marTop w:val="0"/>
              <w:marBottom w:val="0"/>
              <w:divBdr>
                <w:top w:val="none" w:sz="0" w:space="0" w:color="auto"/>
                <w:left w:val="none" w:sz="0" w:space="0" w:color="auto"/>
                <w:bottom w:val="none" w:sz="0" w:space="0" w:color="auto"/>
                <w:right w:val="none" w:sz="0" w:space="0" w:color="auto"/>
              </w:divBdr>
            </w:div>
            <w:div w:id="587158555">
              <w:marLeft w:val="0"/>
              <w:marRight w:val="0"/>
              <w:marTop w:val="0"/>
              <w:marBottom w:val="0"/>
              <w:divBdr>
                <w:top w:val="none" w:sz="0" w:space="0" w:color="auto"/>
                <w:left w:val="none" w:sz="0" w:space="0" w:color="auto"/>
                <w:bottom w:val="none" w:sz="0" w:space="0" w:color="auto"/>
                <w:right w:val="none" w:sz="0" w:space="0" w:color="auto"/>
              </w:divBdr>
            </w:div>
            <w:div w:id="589003034">
              <w:marLeft w:val="0"/>
              <w:marRight w:val="0"/>
              <w:marTop w:val="0"/>
              <w:marBottom w:val="0"/>
              <w:divBdr>
                <w:top w:val="none" w:sz="0" w:space="0" w:color="auto"/>
                <w:left w:val="none" w:sz="0" w:space="0" w:color="auto"/>
                <w:bottom w:val="none" w:sz="0" w:space="0" w:color="auto"/>
                <w:right w:val="none" w:sz="0" w:space="0" w:color="auto"/>
              </w:divBdr>
            </w:div>
            <w:div w:id="603852692">
              <w:marLeft w:val="0"/>
              <w:marRight w:val="0"/>
              <w:marTop w:val="0"/>
              <w:marBottom w:val="0"/>
              <w:divBdr>
                <w:top w:val="none" w:sz="0" w:space="0" w:color="auto"/>
                <w:left w:val="none" w:sz="0" w:space="0" w:color="auto"/>
                <w:bottom w:val="none" w:sz="0" w:space="0" w:color="auto"/>
                <w:right w:val="none" w:sz="0" w:space="0" w:color="auto"/>
              </w:divBdr>
            </w:div>
            <w:div w:id="604700786">
              <w:marLeft w:val="0"/>
              <w:marRight w:val="0"/>
              <w:marTop w:val="0"/>
              <w:marBottom w:val="0"/>
              <w:divBdr>
                <w:top w:val="none" w:sz="0" w:space="0" w:color="auto"/>
                <w:left w:val="none" w:sz="0" w:space="0" w:color="auto"/>
                <w:bottom w:val="none" w:sz="0" w:space="0" w:color="auto"/>
                <w:right w:val="none" w:sz="0" w:space="0" w:color="auto"/>
              </w:divBdr>
            </w:div>
            <w:div w:id="613757884">
              <w:marLeft w:val="0"/>
              <w:marRight w:val="0"/>
              <w:marTop w:val="0"/>
              <w:marBottom w:val="0"/>
              <w:divBdr>
                <w:top w:val="none" w:sz="0" w:space="0" w:color="auto"/>
                <w:left w:val="none" w:sz="0" w:space="0" w:color="auto"/>
                <w:bottom w:val="none" w:sz="0" w:space="0" w:color="auto"/>
                <w:right w:val="none" w:sz="0" w:space="0" w:color="auto"/>
              </w:divBdr>
            </w:div>
            <w:div w:id="618994676">
              <w:marLeft w:val="0"/>
              <w:marRight w:val="0"/>
              <w:marTop w:val="0"/>
              <w:marBottom w:val="0"/>
              <w:divBdr>
                <w:top w:val="none" w:sz="0" w:space="0" w:color="auto"/>
                <w:left w:val="none" w:sz="0" w:space="0" w:color="auto"/>
                <w:bottom w:val="none" w:sz="0" w:space="0" w:color="auto"/>
                <w:right w:val="none" w:sz="0" w:space="0" w:color="auto"/>
              </w:divBdr>
            </w:div>
            <w:div w:id="623930749">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635719777">
              <w:marLeft w:val="0"/>
              <w:marRight w:val="0"/>
              <w:marTop w:val="0"/>
              <w:marBottom w:val="0"/>
              <w:divBdr>
                <w:top w:val="none" w:sz="0" w:space="0" w:color="auto"/>
                <w:left w:val="none" w:sz="0" w:space="0" w:color="auto"/>
                <w:bottom w:val="none" w:sz="0" w:space="0" w:color="auto"/>
                <w:right w:val="none" w:sz="0" w:space="0" w:color="auto"/>
              </w:divBdr>
            </w:div>
            <w:div w:id="671297856">
              <w:marLeft w:val="0"/>
              <w:marRight w:val="0"/>
              <w:marTop w:val="0"/>
              <w:marBottom w:val="0"/>
              <w:divBdr>
                <w:top w:val="none" w:sz="0" w:space="0" w:color="auto"/>
                <w:left w:val="none" w:sz="0" w:space="0" w:color="auto"/>
                <w:bottom w:val="none" w:sz="0" w:space="0" w:color="auto"/>
                <w:right w:val="none" w:sz="0" w:space="0" w:color="auto"/>
              </w:divBdr>
            </w:div>
            <w:div w:id="671496283">
              <w:marLeft w:val="0"/>
              <w:marRight w:val="0"/>
              <w:marTop w:val="0"/>
              <w:marBottom w:val="0"/>
              <w:divBdr>
                <w:top w:val="none" w:sz="0" w:space="0" w:color="auto"/>
                <w:left w:val="none" w:sz="0" w:space="0" w:color="auto"/>
                <w:bottom w:val="none" w:sz="0" w:space="0" w:color="auto"/>
                <w:right w:val="none" w:sz="0" w:space="0" w:color="auto"/>
              </w:divBdr>
            </w:div>
            <w:div w:id="679890004">
              <w:marLeft w:val="0"/>
              <w:marRight w:val="0"/>
              <w:marTop w:val="0"/>
              <w:marBottom w:val="0"/>
              <w:divBdr>
                <w:top w:val="none" w:sz="0" w:space="0" w:color="auto"/>
                <w:left w:val="none" w:sz="0" w:space="0" w:color="auto"/>
                <w:bottom w:val="none" w:sz="0" w:space="0" w:color="auto"/>
                <w:right w:val="none" w:sz="0" w:space="0" w:color="auto"/>
              </w:divBdr>
            </w:div>
            <w:div w:id="712266590">
              <w:marLeft w:val="0"/>
              <w:marRight w:val="0"/>
              <w:marTop w:val="0"/>
              <w:marBottom w:val="0"/>
              <w:divBdr>
                <w:top w:val="none" w:sz="0" w:space="0" w:color="auto"/>
                <w:left w:val="none" w:sz="0" w:space="0" w:color="auto"/>
                <w:bottom w:val="none" w:sz="0" w:space="0" w:color="auto"/>
                <w:right w:val="none" w:sz="0" w:space="0" w:color="auto"/>
              </w:divBdr>
            </w:div>
            <w:div w:id="754669505">
              <w:marLeft w:val="0"/>
              <w:marRight w:val="0"/>
              <w:marTop w:val="0"/>
              <w:marBottom w:val="0"/>
              <w:divBdr>
                <w:top w:val="none" w:sz="0" w:space="0" w:color="auto"/>
                <w:left w:val="none" w:sz="0" w:space="0" w:color="auto"/>
                <w:bottom w:val="none" w:sz="0" w:space="0" w:color="auto"/>
                <w:right w:val="none" w:sz="0" w:space="0" w:color="auto"/>
              </w:divBdr>
            </w:div>
            <w:div w:id="774910038">
              <w:marLeft w:val="0"/>
              <w:marRight w:val="0"/>
              <w:marTop w:val="0"/>
              <w:marBottom w:val="0"/>
              <w:divBdr>
                <w:top w:val="none" w:sz="0" w:space="0" w:color="auto"/>
                <w:left w:val="none" w:sz="0" w:space="0" w:color="auto"/>
                <w:bottom w:val="none" w:sz="0" w:space="0" w:color="auto"/>
                <w:right w:val="none" w:sz="0" w:space="0" w:color="auto"/>
              </w:divBdr>
            </w:div>
            <w:div w:id="777873208">
              <w:marLeft w:val="0"/>
              <w:marRight w:val="0"/>
              <w:marTop w:val="0"/>
              <w:marBottom w:val="0"/>
              <w:divBdr>
                <w:top w:val="none" w:sz="0" w:space="0" w:color="auto"/>
                <w:left w:val="none" w:sz="0" w:space="0" w:color="auto"/>
                <w:bottom w:val="none" w:sz="0" w:space="0" w:color="auto"/>
                <w:right w:val="none" w:sz="0" w:space="0" w:color="auto"/>
              </w:divBdr>
            </w:div>
            <w:div w:id="793983994">
              <w:marLeft w:val="0"/>
              <w:marRight w:val="0"/>
              <w:marTop w:val="0"/>
              <w:marBottom w:val="0"/>
              <w:divBdr>
                <w:top w:val="none" w:sz="0" w:space="0" w:color="auto"/>
                <w:left w:val="none" w:sz="0" w:space="0" w:color="auto"/>
                <w:bottom w:val="none" w:sz="0" w:space="0" w:color="auto"/>
                <w:right w:val="none" w:sz="0" w:space="0" w:color="auto"/>
              </w:divBdr>
            </w:div>
            <w:div w:id="800537536">
              <w:marLeft w:val="0"/>
              <w:marRight w:val="0"/>
              <w:marTop w:val="0"/>
              <w:marBottom w:val="0"/>
              <w:divBdr>
                <w:top w:val="none" w:sz="0" w:space="0" w:color="auto"/>
                <w:left w:val="none" w:sz="0" w:space="0" w:color="auto"/>
                <w:bottom w:val="none" w:sz="0" w:space="0" w:color="auto"/>
                <w:right w:val="none" w:sz="0" w:space="0" w:color="auto"/>
              </w:divBdr>
            </w:div>
            <w:div w:id="802308387">
              <w:marLeft w:val="0"/>
              <w:marRight w:val="0"/>
              <w:marTop w:val="0"/>
              <w:marBottom w:val="0"/>
              <w:divBdr>
                <w:top w:val="none" w:sz="0" w:space="0" w:color="auto"/>
                <w:left w:val="none" w:sz="0" w:space="0" w:color="auto"/>
                <w:bottom w:val="none" w:sz="0" w:space="0" w:color="auto"/>
                <w:right w:val="none" w:sz="0" w:space="0" w:color="auto"/>
              </w:divBdr>
            </w:div>
            <w:div w:id="806976425">
              <w:marLeft w:val="0"/>
              <w:marRight w:val="0"/>
              <w:marTop w:val="0"/>
              <w:marBottom w:val="0"/>
              <w:divBdr>
                <w:top w:val="none" w:sz="0" w:space="0" w:color="auto"/>
                <w:left w:val="none" w:sz="0" w:space="0" w:color="auto"/>
                <w:bottom w:val="none" w:sz="0" w:space="0" w:color="auto"/>
                <w:right w:val="none" w:sz="0" w:space="0" w:color="auto"/>
              </w:divBdr>
            </w:div>
            <w:div w:id="814251900">
              <w:marLeft w:val="0"/>
              <w:marRight w:val="0"/>
              <w:marTop w:val="0"/>
              <w:marBottom w:val="0"/>
              <w:divBdr>
                <w:top w:val="none" w:sz="0" w:space="0" w:color="auto"/>
                <w:left w:val="none" w:sz="0" w:space="0" w:color="auto"/>
                <w:bottom w:val="none" w:sz="0" w:space="0" w:color="auto"/>
                <w:right w:val="none" w:sz="0" w:space="0" w:color="auto"/>
              </w:divBdr>
            </w:div>
            <w:div w:id="821389258">
              <w:marLeft w:val="0"/>
              <w:marRight w:val="0"/>
              <w:marTop w:val="0"/>
              <w:marBottom w:val="0"/>
              <w:divBdr>
                <w:top w:val="none" w:sz="0" w:space="0" w:color="auto"/>
                <w:left w:val="none" w:sz="0" w:space="0" w:color="auto"/>
                <w:bottom w:val="none" w:sz="0" w:space="0" w:color="auto"/>
                <w:right w:val="none" w:sz="0" w:space="0" w:color="auto"/>
              </w:divBdr>
            </w:div>
            <w:div w:id="824585086">
              <w:marLeft w:val="0"/>
              <w:marRight w:val="0"/>
              <w:marTop w:val="0"/>
              <w:marBottom w:val="0"/>
              <w:divBdr>
                <w:top w:val="none" w:sz="0" w:space="0" w:color="auto"/>
                <w:left w:val="none" w:sz="0" w:space="0" w:color="auto"/>
                <w:bottom w:val="none" w:sz="0" w:space="0" w:color="auto"/>
                <w:right w:val="none" w:sz="0" w:space="0" w:color="auto"/>
              </w:divBdr>
            </w:div>
            <w:div w:id="826285647">
              <w:marLeft w:val="0"/>
              <w:marRight w:val="0"/>
              <w:marTop w:val="0"/>
              <w:marBottom w:val="0"/>
              <w:divBdr>
                <w:top w:val="none" w:sz="0" w:space="0" w:color="auto"/>
                <w:left w:val="none" w:sz="0" w:space="0" w:color="auto"/>
                <w:bottom w:val="none" w:sz="0" w:space="0" w:color="auto"/>
                <w:right w:val="none" w:sz="0" w:space="0" w:color="auto"/>
              </w:divBdr>
            </w:div>
            <w:div w:id="842744930">
              <w:marLeft w:val="0"/>
              <w:marRight w:val="0"/>
              <w:marTop w:val="0"/>
              <w:marBottom w:val="0"/>
              <w:divBdr>
                <w:top w:val="none" w:sz="0" w:space="0" w:color="auto"/>
                <w:left w:val="none" w:sz="0" w:space="0" w:color="auto"/>
                <w:bottom w:val="none" w:sz="0" w:space="0" w:color="auto"/>
                <w:right w:val="none" w:sz="0" w:space="0" w:color="auto"/>
              </w:divBdr>
            </w:div>
            <w:div w:id="846559542">
              <w:marLeft w:val="0"/>
              <w:marRight w:val="0"/>
              <w:marTop w:val="0"/>
              <w:marBottom w:val="0"/>
              <w:divBdr>
                <w:top w:val="none" w:sz="0" w:space="0" w:color="auto"/>
                <w:left w:val="none" w:sz="0" w:space="0" w:color="auto"/>
                <w:bottom w:val="none" w:sz="0" w:space="0" w:color="auto"/>
                <w:right w:val="none" w:sz="0" w:space="0" w:color="auto"/>
              </w:divBdr>
            </w:div>
            <w:div w:id="851139367">
              <w:marLeft w:val="0"/>
              <w:marRight w:val="0"/>
              <w:marTop w:val="0"/>
              <w:marBottom w:val="0"/>
              <w:divBdr>
                <w:top w:val="none" w:sz="0" w:space="0" w:color="auto"/>
                <w:left w:val="none" w:sz="0" w:space="0" w:color="auto"/>
                <w:bottom w:val="none" w:sz="0" w:space="0" w:color="auto"/>
                <w:right w:val="none" w:sz="0" w:space="0" w:color="auto"/>
              </w:divBdr>
            </w:div>
            <w:div w:id="855459772">
              <w:marLeft w:val="0"/>
              <w:marRight w:val="0"/>
              <w:marTop w:val="0"/>
              <w:marBottom w:val="0"/>
              <w:divBdr>
                <w:top w:val="none" w:sz="0" w:space="0" w:color="auto"/>
                <w:left w:val="none" w:sz="0" w:space="0" w:color="auto"/>
                <w:bottom w:val="none" w:sz="0" w:space="0" w:color="auto"/>
                <w:right w:val="none" w:sz="0" w:space="0" w:color="auto"/>
              </w:divBdr>
            </w:div>
            <w:div w:id="858204153">
              <w:marLeft w:val="0"/>
              <w:marRight w:val="0"/>
              <w:marTop w:val="0"/>
              <w:marBottom w:val="0"/>
              <w:divBdr>
                <w:top w:val="none" w:sz="0" w:space="0" w:color="auto"/>
                <w:left w:val="none" w:sz="0" w:space="0" w:color="auto"/>
                <w:bottom w:val="none" w:sz="0" w:space="0" w:color="auto"/>
                <w:right w:val="none" w:sz="0" w:space="0" w:color="auto"/>
              </w:divBdr>
            </w:div>
            <w:div w:id="862090768">
              <w:marLeft w:val="0"/>
              <w:marRight w:val="0"/>
              <w:marTop w:val="0"/>
              <w:marBottom w:val="0"/>
              <w:divBdr>
                <w:top w:val="none" w:sz="0" w:space="0" w:color="auto"/>
                <w:left w:val="none" w:sz="0" w:space="0" w:color="auto"/>
                <w:bottom w:val="none" w:sz="0" w:space="0" w:color="auto"/>
                <w:right w:val="none" w:sz="0" w:space="0" w:color="auto"/>
              </w:divBdr>
            </w:div>
            <w:div w:id="863906011">
              <w:marLeft w:val="0"/>
              <w:marRight w:val="0"/>
              <w:marTop w:val="0"/>
              <w:marBottom w:val="0"/>
              <w:divBdr>
                <w:top w:val="none" w:sz="0" w:space="0" w:color="auto"/>
                <w:left w:val="none" w:sz="0" w:space="0" w:color="auto"/>
                <w:bottom w:val="none" w:sz="0" w:space="0" w:color="auto"/>
                <w:right w:val="none" w:sz="0" w:space="0" w:color="auto"/>
              </w:divBdr>
            </w:div>
            <w:div w:id="870341070">
              <w:marLeft w:val="0"/>
              <w:marRight w:val="0"/>
              <w:marTop w:val="0"/>
              <w:marBottom w:val="0"/>
              <w:divBdr>
                <w:top w:val="none" w:sz="0" w:space="0" w:color="auto"/>
                <w:left w:val="none" w:sz="0" w:space="0" w:color="auto"/>
                <w:bottom w:val="none" w:sz="0" w:space="0" w:color="auto"/>
                <w:right w:val="none" w:sz="0" w:space="0" w:color="auto"/>
              </w:divBdr>
            </w:div>
            <w:div w:id="871461483">
              <w:marLeft w:val="0"/>
              <w:marRight w:val="0"/>
              <w:marTop w:val="0"/>
              <w:marBottom w:val="0"/>
              <w:divBdr>
                <w:top w:val="none" w:sz="0" w:space="0" w:color="auto"/>
                <w:left w:val="none" w:sz="0" w:space="0" w:color="auto"/>
                <w:bottom w:val="none" w:sz="0" w:space="0" w:color="auto"/>
                <w:right w:val="none" w:sz="0" w:space="0" w:color="auto"/>
              </w:divBdr>
            </w:div>
            <w:div w:id="871769447">
              <w:marLeft w:val="0"/>
              <w:marRight w:val="0"/>
              <w:marTop w:val="0"/>
              <w:marBottom w:val="0"/>
              <w:divBdr>
                <w:top w:val="none" w:sz="0" w:space="0" w:color="auto"/>
                <w:left w:val="none" w:sz="0" w:space="0" w:color="auto"/>
                <w:bottom w:val="none" w:sz="0" w:space="0" w:color="auto"/>
                <w:right w:val="none" w:sz="0" w:space="0" w:color="auto"/>
              </w:divBdr>
            </w:div>
            <w:div w:id="883179404">
              <w:marLeft w:val="0"/>
              <w:marRight w:val="0"/>
              <w:marTop w:val="0"/>
              <w:marBottom w:val="0"/>
              <w:divBdr>
                <w:top w:val="none" w:sz="0" w:space="0" w:color="auto"/>
                <w:left w:val="none" w:sz="0" w:space="0" w:color="auto"/>
                <w:bottom w:val="none" w:sz="0" w:space="0" w:color="auto"/>
                <w:right w:val="none" w:sz="0" w:space="0" w:color="auto"/>
              </w:divBdr>
            </w:div>
            <w:div w:id="903104328">
              <w:marLeft w:val="0"/>
              <w:marRight w:val="0"/>
              <w:marTop w:val="0"/>
              <w:marBottom w:val="0"/>
              <w:divBdr>
                <w:top w:val="none" w:sz="0" w:space="0" w:color="auto"/>
                <w:left w:val="none" w:sz="0" w:space="0" w:color="auto"/>
                <w:bottom w:val="none" w:sz="0" w:space="0" w:color="auto"/>
                <w:right w:val="none" w:sz="0" w:space="0" w:color="auto"/>
              </w:divBdr>
            </w:div>
            <w:div w:id="913125193">
              <w:marLeft w:val="0"/>
              <w:marRight w:val="0"/>
              <w:marTop w:val="0"/>
              <w:marBottom w:val="0"/>
              <w:divBdr>
                <w:top w:val="none" w:sz="0" w:space="0" w:color="auto"/>
                <w:left w:val="none" w:sz="0" w:space="0" w:color="auto"/>
                <w:bottom w:val="none" w:sz="0" w:space="0" w:color="auto"/>
                <w:right w:val="none" w:sz="0" w:space="0" w:color="auto"/>
              </w:divBdr>
            </w:div>
            <w:div w:id="929894963">
              <w:marLeft w:val="0"/>
              <w:marRight w:val="0"/>
              <w:marTop w:val="0"/>
              <w:marBottom w:val="0"/>
              <w:divBdr>
                <w:top w:val="none" w:sz="0" w:space="0" w:color="auto"/>
                <w:left w:val="none" w:sz="0" w:space="0" w:color="auto"/>
                <w:bottom w:val="none" w:sz="0" w:space="0" w:color="auto"/>
                <w:right w:val="none" w:sz="0" w:space="0" w:color="auto"/>
              </w:divBdr>
            </w:div>
            <w:div w:id="932670666">
              <w:marLeft w:val="0"/>
              <w:marRight w:val="0"/>
              <w:marTop w:val="0"/>
              <w:marBottom w:val="0"/>
              <w:divBdr>
                <w:top w:val="none" w:sz="0" w:space="0" w:color="auto"/>
                <w:left w:val="none" w:sz="0" w:space="0" w:color="auto"/>
                <w:bottom w:val="none" w:sz="0" w:space="0" w:color="auto"/>
                <w:right w:val="none" w:sz="0" w:space="0" w:color="auto"/>
              </w:divBdr>
            </w:div>
            <w:div w:id="949511399">
              <w:marLeft w:val="0"/>
              <w:marRight w:val="0"/>
              <w:marTop w:val="0"/>
              <w:marBottom w:val="0"/>
              <w:divBdr>
                <w:top w:val="none" w:sz="0" w:space="0" w:color="auto"/>
                <w:left w:val="none" w:sz="0" w:space="0" w:color="auto"/>
                <w:bottom w:val="none" w:sz="0" w:space="0" w:color="auto"/>
                <w:right w:val="none" w:sz="0" w:space="0" w:color="auto"/>
              </w:divBdr>
            </w:div>
            <w:div w:id="958149383">
              <w:marLeft w:val="0"/>
              <w:marRight w:val="0"/>
              <w:marTop w:val="0"/>
              <w:marBottom w:val="0"/>
              <w:divBdr>
                <w:top w:val="none" w:sz="0" w:space="0" w:color="auto"/>
                <w:left w:val="none" w:sz="0" w:space="0" w:color="auto"/>
                <w:bottom w:val="none" w:sz="0" w:space="0" w:color="auto"/>
                <w:right w:val="none" w:sz="0" w:space="0" w:color="auto"/>
              </w:divBdr>
            </w:div>
            <w:div w:id="958756067">
              <w:marLeft w:val="0"/>
              <w:marRight w:val="0"/>
              <w:marTop w:val="0"/>
              <w:marBottom w:val="0"/>
              <w:divBdr>
                <w:top w:val="none" w:sz="0" w:space="0" w:color="auto"/>
                <w:left w:val="none" w:sz="0" w:space="0" w:color="auto"/>
                <w:bottom w:val="none" w:sz="0" w:space="0" w:color="auto"/>
                <w:right w:val="none" w:sz="0" w:space="0" w:color="auto"/>
              </w:divBdr>
            </w:div>
            <w:div w:id="968708258">
              <w:marLeft w:val="0"/>
              <w:marRight w:val="0"/>
              <w:marTop w:val="0"/>
              <w:marBottom w:val="0"/>
              <w:divBdr>
                <w:top w:val="none" w:sz="0" w:space="0" w:color="auto"/>
                <w:left w:val="none" w:sz="0" w:space="0" w:color="auto"/>
                <w:bottom w:val="none" w:sz="0" w:space="0" w:color="auto"/>
                <w:right w:val="none" w:sz="0" w:space="0" w:color="auto"/>
              </w:divBdr>
            </w:div>
            <w:div w:id="982076376">
              <w:marLeft w:val="0"/>
              <w:marRight w:val="0"/>
              <w:marTop w:val="0"/>
              <w:marBottom w:val="0"/>
              <w:divBdr>
                <w:top w:val="none" w:sz="0" w:space="0" w:color="auto"/>
                <w:left w:val="none" w:sz="0" w:space="0" w:color="auto"/>
                <w:bottom w:val="none" w:sz="0" w:space="0" w:color="auto"/>
                <w:right w:val="none" w:sz="0" w:space="0" w:color="auto"/>
              </w:divBdr>
            </w:div>
            <w:div w:id="1007244131">
              <w:marLeft w:val="0"/>
              <w:marRight w:val="0"/>
              <w:marTop w:val="0"/>
              <w:marBottom w:val="0"/>
              <w:divBdr>
                <w:top w:val="none" w:sz="0" w:space="0" w:color="auto"/>
                <w:left w:val="none" w:sz="0" w:space="0" w:color="auto"/>
                <w:bottom w:val="none" w:sz="0" w:space="0" w:color="auto"/>
                <w:right w:val="none" w:sz="0" w:space="0" w:color="auto"/>
              </w:divBdr>
            </w:div>
            <w:div w:id="1028676501">
              <w:marLeft w:val="0"/>
              <w:marRight w:val="0"/>
              <w:marTop w:val="0"/>
              <w:marBottom w:val="0"/>
              <w:divBdr>
                <w:top w:val="none" w:sz="0" w:space="0" w:color="auto"/>
                <w:left w:val="none" w:sz="0" w:space="0" w:color="auto"/>
                <w:bottom w:val="none" w:sz="0" w:space="0" w:color="auto"/>
                <w:right w:val="none" w:sz="0" w:space="0" w:color="auto"/>
              </w:divBdr>
            </w:div>
            <w:div w:id="1044133052">
              <w:marLeft w:val="0"/>
              <w:marRight w:val="0"/>
              <w:marTop w:val="0"/>
              <w:marBottom w:val="0"/>
              <w:divBdr>
                <w:top w:val="none" w:sz="0" w:space="0" w:color="auto"/>
                <w:left w:val="none" w:sz="0" w:space="0" w:color="auto"/>
                <w:bottom w:val="none" w:sz="0" w:space="0" w:color="auto"/>
                <w:right w:val="none" w:sz="0" w:space="0" w:color="auto"/>
              </w:divBdr>
            </w:div>
            <w:div w:id="1064572320">
              <w:marLeft w:val="0"/>
              <w:marRight w:val="0"/>
              <w:marTop w:val="0"/>
              <w:marBottom w:val="0"/>
              <w:divBdr>
                <w:top w:val="none" w:sz="0" w:space="0" w:color="auto"/>
                <w:left w:val="none" w:sz="0" w:space="0" w:color="auto"/>
                <w:bottom w:val="none" w:sz="0" w:space="0" w:color="auto"/>
                <w:right w:val="none" w:sz="0" w:space="0" w:color="auto"/>
              </w:divBdr>
            </w:div>
            <w:div w:id="1114834764">
              <w:marLeft w:val="0"/>
              <w:marRight w:val="0"/>
              <w:marTop w:val="0"/>
              <w:marBottom w:val="0"/>
              <w:divBdr>
                <w:top w:val="none" w:sz="0" w:space="0" w:color="auto"/>
                <w:left w:val="none" w:sz="0" w:space="0" w:color="auto"/>
                <w:bottom w:val="none" w:sz="0" w:space="0" w:color="auto"/>
                <w:right w:val="none" w:sz="0" w:space="0" w:color="auto"/>
              </w:divBdr>
            </w:div>
            <w:div w:id="1120340152">
              <w:marLeft w:val="0"/>
              <w:marRight w:val="0"/>
              <w:marTop w:val="0"/>
              <w:marBottom w:val="0"/>
              <w:divBdr>
                <w:top w:val="none" w:sz="0" w:space="0" w:color="auto"/>
                <w:left w:val="none" w:sz="0" w:space="0" w:color="auto"/>
                <w:bottom w:val="none" w:sz="0" w:space="0" w:color="auto"/>
                <w:right w:val="none" w:sz="0" w:space="0" w:color="auto"/>
              </w:divBdr>
            </w:div>
            <w:div w:id="1124929703">
              <w:marLeft w:val="0"/>
              <w:marRight w:val="0"/>
              <w:marTop w:val="0"/>
              <w:marBottom w:val="0"/>
              <w:divBdr>
                <w:top w:val="none" w:sz="0" w:space="0" w:color="auto"/>
                <w:left w:val="none" w:sz="0" w:space="0" w:color="auto"/>
                <w:bottom w:val="none" w:sz="0" w:space="0" w:color="auto"/>
                <w:right w:val="none" w:sz="0" w:space="0" w:color="auto"/>
              </w:divBdr>
            </w:div>
            <w:div w:id="1138835977">
              <w:marLeft w:val="0"/>
              <w:marRight w:val="0"/>
              <w:marTop w:val="0"/>
              <w:marBottom w:val="0"/>
              <w:divBdr>
                <w:top w:val="none" w:sz="0" w:space="0" w:color="auto"/>
                <w:left w:val="none" w:sz="0" w:space="0" w:color="auto"/>
                <w:bottom w:val="none" w:sz="0" w:space="0" w:color="auto"/>
                <w:right w:val="none" w:sz="0" w:space="0" w:color="auto"/>
              </w:divBdr>
            </w:div>
            <w:div w:id="1155998573">
              <w:marLeft w:val="0"/>
              <w:marRight w:val="0"/>
              <w:marTop w:val="0"/>
              <w:marBottom w:val="0"/>
              <w:divBdr>
                <w:top w:val="none" w:sz="0" w:space="0" w:color="auto"/>
                <w:left w:val="none" w:sz="0" w:space="0" w:color="auto"/>
                <w:bottom w:val="none" w:sz="0" w:space="0" w:color="auto"/>
                <w:right w:val="none" w:sz="0" w:space="0" w:color="auto"/>
              </w:divBdr>
            </w:div>
            <w:div w:id="1157385432">
              <w:marLeft w:val="0"/>
              <w:marRight w:val="0"/>
              <w:marTop w:val="0"/>
              <w:marBottom w:val="0"/>
              <w:divBdr>
                <w:top w:val="none" w:sz="0" w:space="0" w:color="auto"/>
                <w:left w:val="none" w:sz="0" w:space="0" w:color="auto"/>
                <w:bottom w:val="none" w:sz="0" w:space="0" w:color="auto"/>
                <w:right w:val="none" w:sz="0" w:space="0" w:color="auto"/>
              </w:divBdr>
            </w:div>
            <w:div w:id="1162769899">
              <w:marLeft w:val="0"/>
              <w:marRight w:val="0"/>
              <w:marTop w:val="0"/>
              <w:marBottom w:val="0"/>
              <w:divBdr>
                <w:top w:val="none" w:sz="0" w:space="0" w:color="auto"/>
                <w:left w:val="none" w:sz="0" w:space="0" w:color="auto"/>
                <w:bottom w:val="none" w:sz="0" w:space="0" w:color="auto"/>
                <w:right w:val="none" w:sz="0" w:space="0" w:color="auto"/>
              </w:divBdr>
            </w:div>
            <w:div w:id="1163087368">
              <w:marLeft w:val="0"/>
              <w:marRight w:val="0"/>
              <w:marTop w:val="0"/>
              <w:marBottom w:val="0"/>
              <w:divBdr>
                <w:top w:val="none" w:sz="0" w:space="0" w:color="auto"/>
                <w:left w:val="none" w:sz="0" w:space="0" w:color="auto"/>
                <w:bottom w:val="none" w:sz="0" w:space="0" w:color="auto"/>
                <w:right w:val="none" w:sz="0" w:space="0" w:color="auto"/>
              </w:divBdr>
            </w:div>
            <w:div w:id="1165707587">
              <w:marLeft w:val="0"/>
              <w:marRight w:val="0"/>
              <w:marTop w:val="0"/>
              <w:marBottom w:val="0"/>
              <w:divBdr>
                <w:top w:val="none" w:sz="0" w:space="0" w:color="auto"/>
                <w:left w:val="none" w:sz="0" w:space="0" w:color="auto"/>
                <w:bottom w:val="none" w:sz="0" w:space="0" w:color="auto"/>
                <w:right w:val="none" w:sz="0" w:space="0" w:color="auto"/>
              </w:divBdr>
            </w:div>
            <w:div w:id="1171018845">
              <w:marLeft w:val="0"/>
              <w:marRight w:val="0"/>
              <w:marTop w:val="0"/>
              <w:marBottom w:val="0"/>
              <w:divBdr>
                <w:top w:val="none" w:sz="0" w:space="0" w:color="auto"/>
                <w:left w:val="none" w:sz="0" w:space="0" w:color="auto"/>
                <w:bottom w:val="none" w:sz="0" w:space="0" w:color="auto"/>
                <w:right w:val="none" w:sz="0" w:space="0" w:color="auto"/>
              </w:divBdr>
            </w:div>
            <w:div w:id="1171990061">
              <w:marLeft w:val="0"/>
              <w:marRight w:val="0"/>
              <w:marTop w:val="0"/>
              <w:marBottom w:val="0"/>
              <w:divBdr>
                <w:top w:val="none" w:sz="0" w:space="0" w:color="auto"/>
                <w:left w:val="none" w:sz="0" w:space="0" w:color="auto"/>
                <w:bottom w:val="none" w:sz="0" w:space="0" w:color="auto"/>
                <w:right w:val="none" w:sz="0" w:space="0" w:color="auto"/>
              </w:divBdr>
            </w:div>
            <w:div w:id="1182207282">
              <w:marLeft w:val="0"/>
              <w:marRight w:val="0"/>
              <w:marTop w:val="0"/>
              <w:marBottom w:val="0"/>
              <w:divBdr>
                <w:top w:val="none" w:sz="0" w:space="0" w:color="auto"/>
                <w:left w:val="none" w:sz="0" w:space="0" w:color="auto"/>
                <w:bottom w:val="none" w:sz="0" w:space="0" w:color="auto"/>
                <w:right w:val="none" w:sz="0" w:space="0" w:color="auto"/>
              </w:divBdr>
            </w:div>
            <w:div w:id="1191333446">
              <w:marLeft w:val="0"/>
              <w:marRight w:val="0"/>
              <w:marTop w:val="0"/>
              <w:marBottom w:val="0"/>
              <w:divBdr>
                <w:top w:val="none" w:sz="0" w:space="0" w:color="auto"/>
                <w:left w:val="none" w:sz="0" w:space="0" w:color="auto"/>
                <w:bottom w:val="none" w:sz="0" w:space="0" w:color="auto"/>
                <w:right w:val="none" w:sz="0" w:space="0" w:color="auto"/>
              </w:divBdr>
            </w:div>
            <w:div w:id="1192107673">
              <w:marLeft w:val="0"/>
              <w:marRight w:val="0"/>
              <w:marTop w:val="0"/>
              <w:marBottom w:val="0"/>
              <w:divBdr>
                <w:top w:val="none" w:sz="0" w:space="0" w:color="auto"/>
                <w:left w:val="none" w:sz="0" w:space="0" w:color="auto"/>
                <w:bottom w:val="none" w:sz="0" w:space="0" w:color="auto"/>
                <w:right w:val="none" w:sz="0" w:space="0" w:color="auto"/>
              </w:divBdr>
            </w:div>
            <w:div w:id="1205560312">
              <w:marLeft w:val="0"/>
              <w:marRight w:val="0"/>
              <w:marTop w:val="0"/>
              <w:marBottom w:val="0"/>
              <w:divBdr>
                <w:top w:val="none" w:sz="0" w:space="0" w:color="auto"/>
                <w:left w:val="none" w:sz="0" w:space="0" w:color="auto"/>
                <w:bottom w:val="none" w:sz="0" w:space="0" w:color="auto"/>
                <w:right w:val="none" w:sz="0" w:space="0" w:color="auto"/>
              </w:divBdr>
            </w:div>
            <w:div w:id="1230111232">
              <w:marLeft w:val="0"/>
              <w:marRight w:val="0"/>
              <w:marTop w:val="0"/>
              <w:marBottom w:val="0"/>
              <w:divBdr>
                <w:top w:val="none" w:sz="0" w:space="0" w:color="auto"/>
                <w:left w:val="none" w:sz="0" w:space="0" w:color="auto"/>
                <w:bottom w:val="none" w:sz="0" w:space="0" w:color="auto"/>
                <w:right w:val="none" w:sz="0" w:space="0" w:color="auto"/>
              </w:divBdr>
            </w:div>
            <w:div w:id="1231117053">
              <w:marLeft w:val="0"/>
              <w:marRight w:val="0"/>
              <w:marTop w:val="0"/>
              <w:marBottom w:val="0"/>
              <w:divBdr>
                <w:top w:val="none" w:sz="0" w:space="0" w:color="auto"/>
                <w:left w:val="none" w:sz="0" w:space="0" w:color="auto"/>
                <w:bottom w:val="none" w:sz="0" w:space="0" w:color="auto"/>
                <w:right w:val="none" w:sz="0" w:space="0" w:color="auto"/>
              </w:divBdr>
            </w:div>
            <w:div w:id="1234513526">
              <w:marLeft w:val="0"/>
              <w:marRight w:val="0"/>
              <w:marTop w:val="0"/>
              <w:marBottom w:val="0"/>
              <w:divBdr>
                <w:top w:val="none" w:sz="0" w:space="0" w:color="auto"/>
                <w:left w:val="none" w:sz="0" w:space="0" w:color="auto"/>
                <w:bottom w:val="none" w:sz="0" w:space="0" w:color="auto"/>
                <w:right w:val="none" w:sz="0" w:space="0" w:color="auto"/>
              </w:divBdr>
            </w:div>
            <w:div w:id="1245644119">
              <w:marLeft w:val="0"/>
              <w:marRight w:val="0"/>
              <w:marTop w:val="0"/>
              <w:marBottom w:val="0"/>
              <w:divBdr>
                <w:top w:val="none" w:sz="0" w:space="0" w:color="auto"/>
                <w:left w:val="none" w:sz="0" w:space="0" w:color="auto"/>
                <w:bottom w:val="none" w:sz="0" w:space="0" w:color="auto"/>
                <w:right w:val="none" w:sz="0" w:space="0" w:color="auto"/>
              </w:divBdr>
            </w:div>
            <w:div w:id="1269241060">
              <w:marLeft w:val="0"/>
              <w:marRight w:val="0"/>
              <w:marTop w:val="0"/>
              <w:marBottom w:val="0"/>
              <w:divBdr>
                <w:top w:val="none" w:sz="0" w:space="0" w:color="auto"/>
                <w:left w:val="none" w:sz="0" w:space="0" w:color="auto"/>
                <w:bottom w:val="none" w:sz="0" w:space="0" w:color="auto"/>
                <w:right w:val="none" w:sz="0" w:space="0" w:color="auto"/>
              </w:divBdr>
            </w:div>
            <w:div w:id="1287538594">
              <w:marLeft w:val="0"/>
              <w:marRight w:val="0"/>
              <w:marTop w:val="0"/>
              <w:marBottom w:val="0"/>
              <w:divBdr>
                <w:top w:val="none" w:sz="0" w:space="0" w:color="auto"/>
                <w:left w:val="none" w:sz="0" w:space="0" w:color="auto"/>
                <w:bottom w:val="none" w:sz="0" w:space="0" w:color="auto"/>
                <w:right w:val="none" w:sz="0" w:space="0" w:color="auto"/>
              </w:divBdr>
            </w:div>
            <w:div w:id="1297905348">
              <w:marLeft w:val="0"/>
              <w:marRight w:val="0"/>
              <w:marTop w:val="0"/>
              <w:marBottom w:val="0"/>
              <w:divBdr>
                <w:top w:val="none" w:sz="0" w:space="0" w:color="auto"/>
                <w:left w:val="none" w:sz="0" w:space="0" w:color="auto"/>
                <w:bottom w:val="none" w:sz="0" w:space="0" w:color="auto"/>
                <w:right w:val="none" w:sz="0" w:space="0" w:color="auto"/>
              </w:divBdr>
            </w:div>
            <w:div w:id="1299722925">
              <w:marLeft w:val="0"/>
              <w:marRight w:val="0"/>
              <w:marTop w:val="0"/>
              <w:marBottom w:val="0"/>
              <w:divBdr>
                <w:top w:val="none" w:sz="0" w:space="0" w:color="auto"/>
                <w:left w:val="none" w:sz="0" w:space="0" w:color="auto"/>
                <w:bottom w:val="none" w:sz="0" w:space="0" w:color="auto"/>
                <w:right w:val="none" w:sz="0" w:space="0" w:color="auto"/>
              </w:divBdr>
            </w:div>
            <w:div w:id="1310937735">
              <w:marLeft w:val="0"/>
              <w:marRight w:val="0"/>
              <w:marTop w:val="0"/>
              <w:marBottom w:val="0"/>
              <w:divBdr>
                <w:top w:val="none" w:sz="0" w:space="0" w:color="auto"/>
                <w:left w:val="none" w:sz="0" w:space="0" w:color="auto"/>
                <w:bottom w:val="none" w:sz="0" w:space="0" w:color="auto"/>
                <w:right w:val="none" w:sz="0" w:space="0" w:color="auto"/>
              </w:divBdr>
            </w:div>
            <w:div w:id="1315646749">
              <w:marLeft w:val="0"/>
              <w:marRight w:val="0"/>
              <w:marTop w:val="0"/>
              <w:marBottom w:val="0"/>
              <w:divBdr>
                <w:top w:val="none" w:sz="0" w:space="0" w:color="auto"/>
                <w:left w:val="none" w:sz="0" w:space="0" w:color="auto"/>
                <w:bottom w:val="none" w:sz="0" w:space="0" w:color="auto"/>
                <w:right w:val="none" w:sz="0" w:space="0" w:color="auto"/>
              </w:divBdr>
            </w:div>
            <w:div w:id="1317034037">
              <w:marLeft w:val="0"/>
              <w:marRight w:val="0"/>
              <w:marTop w:val="0"/>
              <w:marBottom w:val="0"/>
              <w:divBdr>
                <w:top w:val="none" w:sz="0" w:space="0" w:color="auto"/>
                <w:left w:val="none" w:sz="0" w:space="0" w:color="auto"/>
                <w:bottom w:val="none" w:sz="0" w:space="0" w:color="auto"/>
                <w:right w:val="none" w:sz="0" w:space="0" w:color="auto"/>
              </w:divBdr>
            </w:div>
            <w:div w:id="1336766567">
              <w:marLeft w:val="0"/>
              <w:marRight w:val="0"/>
              <w:marTop w:val="0"/>
              <w:marBottom w:val="0"/>
              <w:divBdr>
                <w:top w:val="none" w:sz="0" w:space="0" w:color="auto"/>
                <w:left w:val="none" w:sz="0" w:space="0" w:color="auto"/>
                <w:bottom w:val="none" w:sz="0" w:space="0" w:color="auto"/>
                <w:right w:val="none" w:sz="0" w:space="0" w:color="auto"/>
              </w:divBdr>
            </w:div>
            <w:div w:id="1346053934">
              <w:marLeft w:val="0"/>
              <w:marRight w:val="0"/>
              <w:marTop w:val="0"/>
              <w:marBottom w:val="0"/>
              <w:divBdr>
                <w:top w:val="none" w:sz="0" w:space="0" w:color="auto"/>
                <w:left w:val="none" w:sz="0" w:space="0" w:color="auto"/>
                <w:bottom w:val="none" w:sz="0" w:space="0" w:color="auto"/>
                <w:right w:val="none" w:sz="0" w:space="0" w:color="auto"/>
              </w:divBdr>
            </w:div>
            <w:div w:id="1348749712">
              <w:marLeft w:val="0"/>
              <w:marRight w:val="0"/>
              <w:marTop w:val="0"/>
              <w:marBottom w:val="0"/>
              <w:divBdr>
                <w:top w:val="none" w:sz="0" w:space="0" w:color="auto"/>
                <w:left w:val="none" w:sz="0" w:space="0" w:color="auto"/>
                <w:bottom w:val="none" w:sz="0" w:space="0" w:color="auto"/>
                <w:right w:val="none" w:sz="0" w:space="0" w:color="auto"/>
              </w:divBdr>
            </w:div>
            <w:div w:id="1349941740">
              <w:marLeft w:val="0"/>
              <w:marRight w:val="0"/>
              <w:marTop w:val="0"/>
              <w:marBottom w:val="0"/>
              <w:divBdr>
                <w:top w:val="none" w:sz="0" w:space="0" w:color="auto"/>
                <w:left w:val="none" w:sz="0" w:space="0" w:color="auto"/>
                <w:bottom w:val="none" w:sz="0" w:space="0" w:color="auto"/>
                <w:right w:val="none" w:sz="0" w:space="0" w:color="auto"/>
              </w:divBdr>
            </w:div>
            <w:div w:id="1363045699">
              <w:marLeft w:val="0"/>
              <w:marRight w:val="0"/>
              <w:marTop w:val="0"/>
              <w:marBottom w:val="0"/>
              <w:divBdr>
                <w:top w:val="none" w:sz="0" w:space="0" w:color="auto"/>
                <w:left w:val="none" w:sz="0" w:space="0" w:color="auto"/>
                <w:bottom w:val="none" w:sz="0" w:space="0" w:color="auto"/>
                <w:right w:val="none" w:sz="0" w:space="0" w:color="auto"/>
              </w:divBdr>
            </w:div>
            <w:div w:id="1364398773">
              <w:marLeft w:val="0"/>
              <w:marRight w:val="0"/>
              <w:marTop w:val="0"/>
              <w:marBottom w:val="0"/>
              <w:divBdr>
                <w:top w:val="none" w:sz="0" w:space="0" w:color="auto"/>
                <w:left w:val="none" w:sz="0" w:space="0" w:color="auto"/>
                <w:bottom w:val="none" w:sz="0" w:space="0" w:color="auto"/>
                <w:right w:val="none" w:sz="0" w:space="0" w:color="auto"/>
              </w:divBdr>
            </w:div>
            <w:div w:id="1397976490">
              <w:marLeft w:val="0"/>
              <w:marRight w:val="0"/>
              <w:marTop w:val="0"/>
              <w:marBottom w:val="0"/>
              <w:divBdr>
                <w:top w:val="none" w:sz="0" w:space="0" w:color="auto"/>
                <w:left w:val="none" w:sz="0" w:space="0" w:color="auto"/>
                <w:bottom w:val="none" w:sz="0" w:space="0" w:color="auto"/>
                <w:right w:val="none" w:sz="0" w:space="0" w:color="auto"/>
              </w:divBdr>
            </w:div>
            <w:div w:id="1402479349">
              <w:marLeft w:val="0"/>
              <w:marRight w:val="0"/>
              <w:marTop w:val="0"/>
              <w:marBottom w:val="0"/>
              <w:divBdr>
                <w:top w:val="none" w:sz="0" w:space="0" w:color="auto"/>
                <w:left w:val="none" w:sz="0" w:space="0" w:color="auto"/>
                <w:bottom w:val="none" w:sz="0" w:space="0" w:color="auto"/>
                <w:right w:val="none" w:sz="0" w:space="0" w:color="auto"/>
              </w:divBdr>
            </w:div>
            <w:div w:id="1404253023">
              <w:marLeft w:val="0"/>
              <w:marRight w:val="0"/>
              <w:marTop w:val="0"/>
              <w:marBottom w:val="0"/>
              <w:divBdr>
                <w:top w:val="none" w:sz="0" w:space="0" w:color="auto"/>
                <w:left w:val="none" w:sz="0" w:space="0" w:color="auto"/>
                <w:bottom w:val="none" w:sz="0" w:space="0" w:color="auto"/>
                <w:right w:val="none" w:sz="0" w:space="0" w:color="auto"/>
              </w:divBdr>
            </w:div>
            <w:div w:id="1413892457">
              <w:marLeft w:val="0"/>
              <w:marRight w:val="0"/>
              <w:marTop w:val="0"/>
              <w:marBottom w:val="0"/>
              <w:divBdr>
                <w:top w:val="none" w:sz="0" w:space="0" w:color="auto"/>
                <w:left w:val="none" w:sz="0" w:space="0" w:color="auto"/>
                <w:bottom w:val="none" w:sz="0" w:space="0" w:color="auto"/>
                <w:right w:val="none" w:sz="0" w:space="0" w:color="auto"/>
              </w:divBdr>
            </w:div>
            <w:div w:id="1423181529">
              <w:marLeft w:val="0"/>
              <w:marRight w:val="0"/>
              <w:marTop w:val="0"/>
              <w:marBottom w:val="0"/>
              <w:divBdr>
                <w:top w:val="none" w:sz="0" w:space="0" w:color="auto"/>
                <w:left w:val="none" w:sz="0" w:space="0" w:color="auto"/>
                <w:bottom w:val="none" w:sz="0" w:space="0" w:color="auto"/>
                <w:right w:val="none" w:sz="0" w:space="0" w:color="auto"/>
              </w:divBdr>
            </w:div>
            <w:div w:id="1430545543">
              <w:marLeft w:val="0"/>
              <w:marRight w:val="0"/>
              <w:marTop w:val="0"/>
              <w:marBottom w:val="0"/>
              <w:divBdr>
                <w:top w:val="none" w:sz="0" w:space="0" w:color="auto"/>
                <w:left w:val="none" w:sz="0" w:space="0" w:color="auto"/>
                <w:bottom w:val="none" w:sz="0" w:space="0" w:color="auto"/>
                <w:right w:val="none" w:sz="0" w:space="0" w:color="auto"/>
              </w:divBdr>
            </w:div>
            <w:div w:id="1442458623">
              <w:marLeft w:val="0"/>
              <w:marRight w:val="0"/>
              <w:marTop w:val="0"/>
              <w:marBottom w:val="0"/>
              <w:divBdr>
                <w:top w:val="none" w:sz="0" w:space="0" w:color="auto"/>
                <w:left w:val="none" w:sz="0" w:space="0" w:color="auto"/>
                <w:bottom w:val="none" w:sz="0" w:space="0" w:color="auto"/>
                <w:right w:val="none" w:sz="0" w:space="0" w:color="auto"/>
              </w:divBdr>
            </w:div>
            <w:div w:id="1450053684">
              <w:marLeft w:val="0"/>
              <w:marRight w:val="0"/>
              <w:marTop w:val="0"/>
              <w:marBottom w:val="0"/>
              <w:divBdr>
                <w:top w:val="none" w:sz="0" w:space="0" w:color="auto"/>
                <w:left w:val="none" w:sz="0" w:space="0" w:color="auto"/>
                <w:bottom w:val="none" w:sz="0" w:space="0" w:color="auto"/>
                <w:right w:val="none" w:sz="0" w:space="0" w:color="auto"/>
              </w:divBdr>
            </w:div>
            <w:div w:id="1450080624">
              <w:marLeft w:val="0"/>
              <w:marRight w:val="0"/>
              <w:marTop w:val="0"/>
              <w:marBottom w:val="0"/>
              <w:divBdr>
                <w:top w:val="none" w:sz="0" w:space="0" w:color="auto"/>
                <w:left w:val="none" w:sz="0" w:space="0" w:color="auto"/>
                <w:bottom w:val="none" w:sz="0" w:space="0" w:color="auto"/>
                <w:right w:val="none" w:sz="0" w:space="0" w:color="auto"/>
              </w:divBdr>
            </w:div>
            <w:div w:id="1478691819">
              <w:marLeft w:val="0"/>
              <w:marRight w:val="0"/>
              <w:marTop w:val="0"/>
              <w:marBottom w:val="0"/>
              <w:divBdr>
                <w:top w:val="none" w:sz="0" w:space="0" w:color="auto"/>
                <w:left w:val="none" w:sz="0" w:space="0" w:color="auto"/>
                <w:bottom w:val="none" w:sz="0" w:space="0" w:color="auto"/>
                <w:right w:val="none" w:sz="0" w:space="0" w:color="auto"/>
              </w:divBdr>
            </w:div>
            <w:div w:id="1488590061">
              <w:marLeft w:val="0"/>
              <w:marRight w:val="0"/>
              <w:marTop w:val="0"/>
              <w:marBottom w:val="0"/>
              <w:divBdr>
                <w:top w:val="none" w:sz="0" w:space="0" w:color="auto"/>
                <w:left w:val="none" w:sz="0" w:space="0" w:color="auto"/>
                <w:bottom w:val="none" w:sz="0" w:space="0" w:color="auto"/>
                <w:right w:val="none" w:sz="0" w:space="0" w:color="auto"/>
              </w:divBdr>
            </w:div>
            <w:div w:id="1509059787">
              <w:marLeft w:val="0"/>
              <w:marRight w:val="0"/>
              <w:marTop w:val="0"/>
              <w:marBottom w:val="0"/>
              <w:divBdr>
                <w:top w:val="none" w:sz="0" w:space="0" w:color="auto"/>
                <w:left w:val="none" w:sz="0" w:space="0" w:color="auto"/>
                <w:bottom w:val="none" w:sz="0" w:space="0" w:color="auto"/>
                <w:right w:val="none" w:sz="0" w:space="0" w:color="auto"/>
              </w:divBdr>
            </w:div>
            <w:div w:id="1522208457">
              <w:marLeft w:val="0"/>
              <w:marRight w:val="0"/>
              <w:marTop w:val="0"/>
              <w:marBottom w:val="0"/>
              <w:divBdr>
                <w:top w:val="none" w:sz="0" w:space="0" w:color="auto"/>
                <w:left w:val="none" w:sz="0" w:space="0" w:color="auto"/>
                <w:bottom w:val="none" w:sz="0" w:space="0" w:color="auto"/>
                <w:right w:val="none" w:sz="0" w:space="0" w:color="auto"/>
              </w:divBdr>
            </w:div>
            <w:div w:id="1523470411">
              <w:marLeft w:val="0"/>
              <w:marRight w:val="0"/>
              <w:marTop w:val="0"/>
              <w:marBottom w:val="0"/>
              <w:divBdr>
                <w:top w:val="none" w:sz="0" w:space="0" w:color="auto"/>
                <w:left w:val="none" w:sz="0" w:space="0" w:color="auto"/>
                <w:bottom w:val="none" w:sz="0" w:space="0" w:color="auto"/>
                <w:right w:val="none" w:sz="0" w:space="0" w:color="auto"/>
              </w:divBdr>
            </w:div>
            <w:div w:id="1530991231">
              <w:marLeft w:val="0"/>
              <w:marRight w:val="0"/>
              <w:marTop w:val="0"/>
              <w:marBottom w:val="0"/>
              <w:divBdr>
                <w:top w:val="none" w:sz="0" w:space="0" w:color="auto"/>
                <w:left w:val="none" w:sz="0" w:space="0" w:color="auto"/>
                <w:bottom w:val="none" w:sz="0" w:space="0" w:color="auto"/>
                <w:right w:val="none" w:sz="0" w:space="0" w:color="auto"/>
              </w:divBdr>
            </w:div>
            <w:div w:id="1549105114">
              <w:marLeft w:val="0"/>
              <w:marRight w:val="0"/>
              <w:marTop w:val="0"/>
              <w:marBottom w:val="0"/>
              <w:divBdr>
                <w:top w:val="none" w:sz="0" w:space="0" w:color="auto"/>
                <w:left w:val="none" w:sz="0" w:space="0" w:color="auto"/>
                <w:bottom w:val="none" w:sz="0" w:space="0" w:color="auto"/>
                <w:right w:val="none" w:sz="0" w:space="0" w:color="auto"/>
              </w:divBdr>
            </w:div>
            <w:div w:id="1549222113">
              <w:marLeft w:val="0"/>
              <w:marRight w:val="0"/>
              <w:marTop w:val="0"/>
              <w:marBottom w:val="0"/>
              <w:divBdr>
                <w:top w:val="none" w:sz="0" w:space="0" w:color="auto"/>
                <w:left w:val="none" w:sz="0" w:space="0" w:color="auto"/>
                <w:bottom w:val="none" w:sz="0" w:space="0" w:color="auto"/>
                <w:right w:val="none" w:sz="0" w:space="0" w:color="auto"/>
              </w:divBdr>
            </w:div>
            <w:div w:id="1573809204">
              <w:marLeft w:val="0"/>
              <w:marRight w:val="0"/>
              <w:marTop w:val="0"/>
              <w:marBottom w:val="0"/>
              <w:divBdr>
                <w:top w:val="none" w:sz="0" w:space="0" w:color="auto"/>
                <w:left w:val="none" w:sz="0" w:space="0" w:color="auto"/>
                <w:bottom w:val="none" w:sz="0" w:space="0" w:color="auto"/>
                <w:right w:val="none" w:sz="0" w:space="0" w:color="auto"/>
              </w:divBdr>
            </w:div>
            <w:div w:id="1588534437">
              <w:marLeft w:val="0"/>
              <w:marRight w:val="0"/>
              <w:marTop w:val="0"/>
              <w:marBottom w:val="0"/>
              <w:divBdr>
                <w:top w:val="none" w:sz="0" w:space="0" w:color="auto"/>
                <w:left w:val="none" w:sz="0" w:space="0" w:color="auto"/>
                <w:bottom w:val="none" w:sz="0" w:space="0" w:color="auto"/>
                <w:right w:val="none" w:sz="0" w:space="0" w:color="auto"/>
              </w:divBdr>
            </w:div>
            <w:div w:id="1620260736">
              <w:marLeft w:val="0"/>
              <w:marRight w:val="0"/>
              <w:marTop w:val="0"/>
              <w:marBottom w:val="0"/>
              <w:divBdr>
                <w:top w:val="none" w:sz="0" w:space="0" w:color="auto"/>
                <w:left w:val="none" w:sz="0" w:space="0" w:color="auto"/>
                <w:bottom w:val="none" w:sz="0" w:space="0" w:color="auto"/>
                <w:right w:val="none" w:sz="0" w:space="0" w:color="auto"/>
              </w:divBdr>
            </w:div>
            <w:div w:id="1626235308">
              <w:marLeft w:val="0"/>
              <w:marRight w:val="0"/>
              <w:marTop w:val="0"/>
              <w:marBottom w:val="0"/>
              <w:divBdr>
                <w:top w:val="none" w:sz="0" w:space="0" w:color="auto"/>
                <w:left w:val="none" w:sz="0" w:space="0" w:color="auto"/>
                <w:bottom w:val="none" w:sz="0" w:space="0" w:color="auto"/>
                <w:right w:val="none" w:sz="0" w:space="0" w:color="auto"/>
              </w:divBdr>
            </w:div>
            <w:div w:id="1647511478">
              <w:marLeft w:val="0"/>
              <w:marRight w:val="0"/>
              <w:marTop w:val="0"/>
              <w:marBottom w:val="0"/>
              <w:divBdr>
                <w:top w:val="none" w:sz="0" w:space="0" w:color="auto"/>
                <w:left w:val="none" w:sz="0" w:space="0" w:color="auto"/>
                <w:bottom w:val="none" w:sz="0" w:space="0" w:color="auto"/>
                <w:right w:val="none" w:sz="0" w:space="0" w:color="auto"/>
              </w:divBdr>
            </w:div>
            <w:div w:id="1667979839">
              <w:marLeft w:val="0"/>
              <w:marRight w:val="0"/>
              <w:marTop w:val="0"/>
              <w:marBottom w:val="0"/>
              <w:divBdr>
                <w:top w:val="none" w:sz="0" w:space="0" w:color="auto"/>
                <w:left w:val="none" w:sz="0" w:space="0" w:color="auto"/>
                <w:bottom w:val="none" w:sz="0" w:space="0" w:color="auto"/>
                <w:right w:val="none" w:sz="0" w:space="0" w:color="auto"/>
              </w:divBdr>
            </w:div>
            <w:div w:id="1668896422">
              <w:marLeft w:val="0"/>
              <w:marRight w:val="0"/>
              <w:marTop w:val="0"/>
              <w:marBottom w:val="0"/>
              <w:divBdr>
                <w:top w:val="none" w:sz="0" w:space="0" w:color="auto"/>
                <w:left w:val="none" w:sz="0" w:space="0" w:color="auto"/>
                <w:bottom w:val="none" w:sz="0" w:space="0" w:color="auto"/>
                <w:right w:val="none" w:sz="0" w:space="0" w:color="auto"/>
              </w:divBdr>
            </w:div>
            <w:div w:id="1687518248">
              <w:marLeft w:val="0"/>
              <w:marRight w:val="0"/>
              <w:marTop w:val="0"/>
              <w:marBottom w:val="0"/>
              <w:divBdr>
                <w:top w:val="none" w:sz="0" w:space="0" w:color="auto"/>
                <w:left w:val="none" w:sz="0" w:space="0" w:color="auto"/>
                <w:bottom w:val="none" w:sz="0" w:space="0" w:color="auto"/>
                <w:right w:val="none" w:sz="0" w:space="0" w:color="auto"/>
              </w:divBdr>
            </w:div>
            <w:div w:id="1696268518">
              <w:marLeft w:val="0"/>
              <w:marRight w:val="0"/>
              <w:marTop w:val="0"/>
              <w:marBottom w:val="0"/>
              <w:divBdr>
                <w:top w:val="none" w:sz="0" w:space="0" w:color="auto"/>
                <w:left w:val="none" w:sz="0" w:space="0" w:color="auto"/>
                <w:bottom w:val="none" w:sz="0" w:space="0" w:color="auto"/>
                <w:right w:val="none" w:sz="0" w:space="0" w:color="auto"/>
              </w:divBdr>
            </w:div>
            <w:div w:id="1705977873">
              <w:marLeft w:val="0"/>
              <w:marRight w:val="0"/>
              <w:marTop w:val="0"/>
              <w:marBottom w:val="0"/>
              <w:divBdr>
                <w:top w:val="none" w:sz="0" w:space="0" w:color="auto"/>
                <w:left w:val="none" w:sz="0" w:space="0" w:color="auto"/>
                <w:bottom w:val="none" w:sz="0" w:space="0" w:color="auto"/>
                <w:right w:val="none" w:sz="0" w:space="0" w:color="auto"/>
              </w:divBdr>
            </w:div>
            <w:div w:id="1709331892">
              <w:marLeft w:val="0"/>
              <w:marRight w:val="0"/>
              <w:marTop w:val="0"/>
              <w:marBottom w:val="0"/>
              <w:divBdr>
                <w:top w:val="none" w:sz="0" w:space="0" w:color="auto"/>
                <w:left w:val="none" w:sz="0" w:space="0" w:color="auto"/>
                <w:bottom w:val="none" w:sz="0" w:space="0" w:color="auto"/>
                <w:right w:val="none" w:sz="0" w:space="0" w:color="auto"/>
              </w:divBdr>
            </w:div>
            <w:div w:id="1722707653">
              <w:marLeft w:val="0"/>
              <w:marRight w:val="0"/>
              <w:marTop w:val="0"/>
              <w:marBottom w:val="0"/>
              <w:divBdr>
                <w:top w:val="none" w:sz="0" w:space="0" w:color="auto"/>
                <w:left w:val="none" w:sz="0" w:space="0" w:color="auto"/>
                <w:bottom w:val="none" w:sz="0" w:space="0" w:color="auto"/>
                <w:right w:val="none" w:sz="0" w:space="0" w:color="auto"/>
              </w:divBdr>
            </w:div>
            <w:div w:id="1741370436">
              <w:marLeft w:val="0"/>
              <w:marRight w:val="0"/>
              <w:marTop w:val="0"/>
              <w:marBottom w:val="0"/>
              <w:divBdr>
                <w:top w:val="none" w:sz="0" w:space="0" w:color="auto"/>
                <w:left w:val="none" w:sz="0" w:space="0" w:color="auto"/>
                <w:bottom w:val="none" w:sz="0" w:space="0" w:color="auto"/>
                <w:right w:val="none" w:sz="0" w:space="0" w:color="auto"/>
              </w:divBdr>
            </w:div>
            <w:div w:id="1741442405">
              <w:marLeft w:val="0"/>
              <w:marRight w:val="0"/>
              <w:marTop w:val="0"/>
              <w:marBottom w:val="0"/>
              <w:divBdr>
                <w:top w:val="none" w:sz="0" w:space="0" w:color="auto"/>
                <w:left w:val="none" w:sz="0" w:space="0" w:color="auto"/>
                <w:bottom w:val="none" w:sz="0" w:space="0" w:color="auto"/>
                <w:right w:val="none" w:sz="0" w:space="0" w:color="auto"/>
              </w:divBdr>
            </w:div>
            <w:div w:id="1750493527">
              <w:marLeft w:val="0"/>
              <w:marRight w:val="0"/>
              <w:marTop w:val="0"/>
              <w:marBottom w:val="0"/>
              <w:divBdr>
                <w:top w:val="none" w:sz="0" w:space="0" w:color="auto"/>
                <w:left w:val="none" w:sz="0" w:space="0" w:color="auto"/>
                <w:bottom w:val="none" w:sz="0" w:space="0" w:color="auto"/>
                <w:right w:val="none" w:sz="0" w:space="0" w:color="auto"/>
              </w:divBdr>
            </w:div>
            <w:div w:id="1762212923">
              <w:marLeft w:val="0"/>
              <w:marRight w:val="0"/>
              <w:marTop w:val="0"/>
              <w:marBottom w:val="0"/>
              <w:divBdr>
                <w:top w:val="none" w:sz="0" w:space="0" w:color="auto"/>
                <w:left w:val="none" w:sz="0" w:space="0" w:color="auto"/>
                <w:bottom w:val="none" w:sz="0" w:space="0" w:color="auto"/>
                <w:right w:val="none" w:sz="0" w:space="0" w:color="auto"/>
              </w:divBdr>
            </w:div>
            <w:div w:id="1782526006">
              <w:marLeft w:val="0"/>
              <w:marRight w:val="0"/>
              <w:marTop w:val="0"/>
              <w:marBottom w:val="0"/>
              <w:divBdr>
                <w:top w:val="none" w:sz="0" w:space="0" w:color="auto"/>
                <w:left w:val="none" w:sz="0" w:space="0" w:color="auto"/>
                <w:bottom w:val="none" w:sz="0" w:space="0" w:color="auto"/>
                <w:right w:val="none" w:sz="0" w:space="0" w:color="auto"/>
              </w:divBdr>
            </w:div>
            <w:div w:id="1786924478">
              <w:marLeft w:val="0"/>
              <w:marRight w:val="0"/>
              <w:marTop w:val="0"/>
              <w:marBottom w:val="0"/>
              <w:divBdr>
                <w:top w:val="none" w:sz="0" w:space="0" w:color="auto"/>
                <w:left w:val="none" w:sz="0" w:space="0" w:color="auto"/>
                <w:bottom w:val="none" w:sz="0" w:space="0" w:color="auto"/>
                <w:right w:val="none" w:sz="0" w:space="0" w:color="auto"/>
              </w:divBdr>
            </w:div>
            <w:div w:id="1792749224">
              <w:marLeft w:val="0"/>
              <w:marRight w:val="0"/>
              <w:marTop w:val="0"/>
              <w:marBottom w:val="0"/>
              <w:divBdr>
                <w:top w:val="none" w:sz="0" w:space="0" w:color="auto"/>
                <w:left w:val="none" w:sz="0" w:space="0" w:color="auto"/>
                <w:bottom w:val="none" w:sz="0" w:space="0" w:color="auto"/>
                <w:right w:val="none" w:sz="0" w:space="0" w:color="auto"/>
              </w:divBdr>
            </w:div>
            <w:div w:id="1798449442">
              <w:marLeft w:val="0"/>
              <w:marRight w:val="0"/>
              <w:marTop w:val="0"/>
              <w:marBottom w:val="0"/>
              <w:divBdr>
                <w:top w:val="none" w:sz="0" w:space="0" w:color="auto"/>
                <w:left w:val="none" w:sz="0" w:space="0" w:color="auto"/>
                <w:bottom w:val="none" w:sz="0" w:space="0" w:color="auto"/>
                <w:right w:val="none" w:sz="0" w:space="0" w:color="auto"/>
              </w:divBdr>
            </w:div>
            <w:div w:id="1801916868">
              <w:marLeft w:val="0"/>
              <w:marRight w:val="0"/>
              <w:marTop w:val="0"/>
              <w:marBottom w:val="0"/>
              <w:divBdr>
                <w:top w:val="none" w:sz="0" w:space="0" w:color="auto"/>
                <w:left w:val="none" w:sz="0" w:space="0" w:color="auto"/>
                <w:bottom w:val="none" w:sz="0" w:space="0" w:color="auto"/>
                <w:right w:val="none" w:sz="0" w:space="0" w:color="auto"/>
              </w:divBdr>
            </w:div>
            <w:div w:id="1810853802">
              <w:marLeft w:val="0"/>
              <w:marRight w:val="0"/>
              <w:marTop w:val="0"/>
              <w:marBottom w:val="0"/>
              <w:divBdr>
                <w:top w:val="none" w:sz="0" w:space="0" w:color="auto"/>
                <w:left w:val="none" w:sz="0" w:space="0" w:color="auto"/>
                <w:bottom w:val="none" w:sz="0" w:space="0" w:color="auto"/>
                <w:right w:val="none" w:sz="0" w:space="0" w:color="auto"/>
              </w:divBdr>
            </w:div>
            <w:div w:id="1812363378">
              <w:marLeft w:val="0"/>
              <w:marRight w:val="0"/>
              <w:marTop w:val="0"/>
              <w:marBottom w:val="0"/>
              <w:divBdr>
                <w:top w:val="none" w:sz="0" w:space="0" w:color="auto"/>
                <w:left w:val="none" w:sz="0" w:space="0" w:color="auto"/>
                <w:bottom w:val="none" w:sz="0" w:space="0" w:color="auto"/>
                <w:right w:val="none" w:sz="0" w:space="0" w:color="auto"/>
              </w:divBdr>
            </w:div>
            <w:div w:id="1816221742">
              <w:marLeft w:val="0"/>
              <w:marRight w:val="0"/>
              <w:marTop w:val="0"/>
              <w:marBottom w:val="0"/>
              <w:divBdr>
                <w:top w:val="none" w:sz="0" w:space="0" w:color="auto"/>
                <w:left w:val="none" w:sz="0" w:space="0" w:color="auto"/>
                <w:bottom w:val="none" w:sz="0" w:space="0" w:color="auto"/>
                <w:right w:val="none" w:sz="0" w:space="0" w:color="auto"/>
              </w:divBdr>
            </w:div>
            <w:div w:id="1835145132">
              <w:marLeft w:val="0"/>
              <w:marRight w:val="0"/>
              <w:marTop w:val="0"/>
              <w:marBottom w:val="0"/>
              <w:divBdr>
                <w:top w:val="none" w:sz="0" w:space="0" w:color="auto"/>
                <w:left w:val="none" w:sz="0" w:space="0" w:color="auto"/>
                <w:bottom w:val="none" w:sz="0" w:space="0" w:color="auto"/>
                <w:right w:val="none" w:sz="0" w:space="0" w:color="auto"/>
              </w:divBdr>
            </w:div>
            <w:div w:id="1837376983">
              <w:marLeft w:val="0"/>
              <w:marRight w:val="0"/>
              <w:marTop w:val="0"/>
              <w:marBottom w:val="0"/>
              <w:divBdr>
                <w:top w:val="none" w:sz="0" w:space="0" w:color="auto"/>
                <w:left w:val="none" w:sz="0" w:space="0" w:color="auto"/>
                <w:bottom w:val="none" w:sz="0" w:space="0" w:color="auto"/>
                <w:right w:val="none" w:sz="0" w:space="0" w:color="auto"/>
              </w:divBdr>
            </w:div>
            <w:div w:id="1847985784">
              <w:marLeft w:val="0"/>
              <w:marRight w:val="0"/>
              <w:marTop w:val="0"/>
              <w:marBottom w:val="0"/>
              <w:divBdr>
                <w:top w:val="none" w:sz="0" w:space="0" w:color="auto"/>
                <w:left w:val="none" w:sz="0" w:space="0" w:color="auto"/>
                <w:bottom w:val="none" w:sz="0" w:space="0" w:color="auto"/>
                <w:right w:val="none" w:sz="0" w:space="0" w:color="auto"/>
              </w:divBdr>
            </w:div>
            <w:div w:id="1856579334">
              <w:marLeft w:val="0"/>
              <w:marRight w:val="0"/>
              <w:marTop w:val="0"/>
              <w:marBottom w:val="0"/>
              <w:divBdr>
                <w:top w:val="none" w:sz="0" w:space="0" w:color="auto"/>
                <w:left w:val="none" w:sz="0" w:space="0" w:color="auto"/>
                <w:bottom w:val="none" w:sz="0" w:space="0" w:color="auto"/>
                <w:right w:val="none" w:sz="0" w:space="0" w:color="auto"/>
              </w:divBdr>
            </w:div>
            <w:div w:id="1858689537">
              <w:marLeft w:val="0"/>
              <w:marRight w:val="0"/>
              <w:marTop w:val="0"/>
              <w:marBottom w:val="0"/>
              <w:divBdr>
                <w:top w:val="none" w:sz="0" w:space="0" w:color="auto"/>
                <w:left w:val="none" w:sz="0" w:space="0" w:color="auto"/>
                <w:bottom w:val="none" w:sz="0" w:space="0" w:color="auto"/>
                <w:right w:val="none" w:sz="0" w:space="0" w:color="auto"/>
              </w:divBdr>
            </w:div>
            <w:div w:id="1860389547">
              <w:marLeft w:val="0"/>
              <w:marRight w:val="0"/>
              <w:marTop w:val="0"/>
              <w:marBottom w:val="0"/>
              <w:divBdr>
                <w:top w:val="none" w:sz="0" w:space="0" w:color="auto"/>
                <w:left w:val="none" w:sz="0" w:space="0" w:color="auto"/>
                <w:bottom w:val="none" w:sz="0" w:space="0" w:color="auto"/>
                <w:right w:val="none" w:sz="0" w:space="0" w:color="auto"/>
              </w:divBdr>
            </w:div>
            <w:div w:id="1862821195">
              <w:marLeft w:val="0"/>
              <w:marRight w:val="0"/>
              <w:marTop w:val="0"/>
              <w:marBottom w:val="0"/>
              <w:divBdr>
                <w:top w:val="none" w:sz="0" w:space="0" w:color="auto"/>
                <w:left w:val="none" w:sz="0" w:space="0" w:color="auto"/>
                <w:bottom w:val="none" w:sz="0" w:space="0" w:color="auto"/>
                <w:right w:val="none" w:sz="0" w:space="0" w:color="auto"/>
              </w:divBdr>
            </w:div>
            <w:div w:id="1868525006">
              <w:marLeft w:val="0"/>
              <w:marRight w:val="0"/>
              <w:marTop w:val="0"/>
              <w:marBottom w:val="0"/>
              <w:divBdr>
                <w:top w:val="none" w:sz="0" w:space="0" w:color="auto"/>
                <w:left w:val="none" w:sz="0" w:space="0" w:color="auto"/>
                <w:bottom w:val="none" w:sz="0" w:space="0" w:color="auto"/>
                <w:right w:val="none" w:sz="0" w:space="0" w:color="auto"/>
              </w:divBdr>
            </w:div>
            <w:div w:id="1872692857">
              <w:marLeft w:val="0"/>
              <w:marRight w:val="0"/>
              <w:marTop w:val="0"/>
              <w:marBottom w:val="0"/>
              <w:divBdr>
                <w:top w:val="none" w:sz="0" w:space="0" w:color="auto"/>
                <w:left w:val="none" w:sz="0" w:space="0" w:color="auto"/>
                <w:bottom w:val="none" w:sz="0" w:space="0" w:color="auto"/>
                <w:right w:val="none" w:sz="0" w:space="0" w:color="auto"/>
              </w:divBdr>
            </w:div>
            <w:div w:id="1873684175">
              <w:marLeft w:val="0"/>
              <w:marRight w:val="0"/>
              <w:marTop w:val="0"/>
              <w:marBottom w:val="0"/>
              <w:divBdr>
                <w:top w:val="none" w:sz="0" w:space="0" w:color="auto"/>
                <w:left w:val="none" w:sz="0" w:space="0" w:color="auto"/>
                <w:bottom w:val="none" w:sz="0" w:space="0" w:color="auto"/>
                <w:right w:val="none" w:sz="0" w:space="0" w:color="auto"/>
              </w:divBdr>
            </w:div>
            <w:div w:id="1878854652">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952978076">
              <w:marLeft w:val="0"/>
              <w:marRight w:val="0"/>
              <w:marTop w:val="0"/>
              <w:marBottom w:val="0"/>
              <w:divBdr>
                <w:top w:val="none" w:sz="0" w:space="0" w:color="auto"/>
                <w:left w:val="none" w:sz="0" w:space="0" w:color="auto"/>
                <w:bottom w:val="none" w:sz="0" w:space="0" w:color="auto"/>
                <w:right w:val="none" w:sz="0" w:space="0" w:color="auto"/>
              </w:divBdr>
            </w:div>
            <w:div w:id="1969512941">
              <w:marLeft w:val="0"/>
              <w:marRight w:val="0"/>
              <w:marTop w:val="0"/>
              <w:marBottom w:val="0"/>
              <w:divBdr>
                <w:top w:val="none" w:sz="0" w:space="0" w:color="auto"/>
                <w:left w:val="none" w:sz="0" w:space="0" w:color="auto"/>
                <w:bottom w:val="none" w:sz="0" w:space="0" w:color="auto"/>
                <w:right w:val="none" w:sz="0" w:space="0" w:color="auto"/>
              </w:divBdr>
            </w:div>
            <w:div w:id="1987776689">
              <w:marLeft w:val="0"/>
              <w:marRight w:val="0"/>
              <w:marTop w:val="0"/>
              <w:marBottom w:val="0"/>
              <w:divBdr>
                <w:top w:val="none" w:sz="0" w:space="0" w:color="auto"/>
                <w:left w:val="none" w:sz="0" w:space="0" w:color="auto"/>
                <w:bottom w:val="none" w:sz="0" w:space="0" w:color="auto"/>
                <w:right w:val="none" w:sz="0" w:space="0" w:color="auto"/>
              </w:divBdr>
            </w:div>
            <w:div w:id="2022926357">
              <w:marLeft w:val="0"/>
              <w:marRight w:val="0"/>
              <w:marTop w:val="0"/>
              <w:marBottom w:val="0"/>
              <w:divBdr>
                <w:top w:val="none" w:sz="0" w:space="0" w:color="auto"/>
                <w:left w:val="none" w:sz="0" w:space="0" w:color="auto"/>
                <w:bottom w:val="none" w:sz="0" w:space="0" w:color="auto"/>
                <w:right w:val="none" w:sz="0" w:space="0" w:color="auto"/>
              </w:divBdr>
            </w:div>
            <w:div w:id="2041974386">
              <w:marLeft w:val="0"/>
              <w:marRight w:val="0"/>
              <w:marTop w:val="0"/>
              <w:marBottom w:val="0"/>
              <w:divBdr>
                <w:top w:val="none" w:sz="0" w:space="0" w:color="auto"/>
                <w:left w:val="none" w:sz="0" w:space="0" w:color="auto"/>
                <w:bottom w:val="none" w:sz="0" w:space="0" w:color="auto"/>
                <w:right w:val="none" w:sz="0" w:space="0" w:color="auto"/>
              </w:divBdr>
            </w:div>
            <w:div w:id="2045666006">
              <w:marLeft w:val="0"/>
              <w:marRight w:val="0"/>
              <w:marTop w:val="0"/>
              <w:marBottom w:val="0"/>
              <w:divBdr>
                <w:top w:val="none" w:sz="0" w:space="0" w:color="auto"/>
                <w:left w:val="none" w:sz="0" w:space="0" w:color="auto"/>
                <w:bottom w:val="none" w:sz="0" w:space="0" w:color="auto"/>
                <w:right w:val="none" w:sz="0" w:space="0" w:color="auto"/>
              </w:divBdr>
            </w:div>
            <w:div w:id="2068071621">
              <w:marLeft w:val="0"/>
              <w:marRight w:val="0"/>
              <w:marTop w:val="0"/>
              <w:marBottom w:val="0"/>
              <w:divBdr>
                <w:top w:val="none" w:sz="0" w:space="0" w:color="auto"/>
                <w:left w:val="none" w:sz="0" w:space="0" w:color="auto"/>
                <w:bottom w:val="none" w:sz="0" w:space="0" w:color="auto"/>
                <w:right w:val="none" w:sz="0" w:space="0" w:color="auto"/>
              </w:divBdr>
            </w:div>
            <w:div w:id="2086029017">
              <w:marLeft w:val="0"/>
              <w:marRight w:val="0"/>
              <w:marTop w:val="0"/>
              <w:marBottom w:val="0"/>
              <w:divBdr>
                <w:top w:val="none" w:sz="0" w:space="0" w:color="auto"/>
                <w:left w:val="none" w:sz="0" w:space="0" w:color="auto"/>
                <w:bottom w:val="none" w:sz="0" w:space="0" w:color="auto"/>
                <w:right w:val="none" w:sz="0" w:space="0" w:color="auto"/>
              </w:divBdr>
            </w:div>
            <w:div w:id="2111580288">
              <w:marLeft w:val="0"/>
              <w:marRight w:val="0"/>
              <w:marTop w:val="0"/>
              <w:marBottom w:val="0"/>
              <w:divBdr>
                <w:top w:val="none" w:sz="0" w:space="0" w:color="auto"/>
                <w:left w:val="none" w:sz="0" w:space="0" w:color="auto"/>
                <w:bottom w:val="none" w:sz="0" w:space="0" w:color="auto"/>
                <w:right w:val="none" w:sz="0" w:space="0" w:color="auto"/>
              </w:divBdr>
            </w:div>
            <w:div w:id="2116098781">
              <w:marLeft w:val="0"/>
              <w:marRight w:val="0"/>
              <w:marTop w:val="0"/>
              <w:marBottom w:val="0"/>
              <w:divBdr>
                <w:top w:val="none" w:sz="0" w:space="0" w:color="auto"/>
                <w:left w:val="none" w:sz="0" w:space="0" w:color="auto"/>
                <w:bottom w:val="none" w:sz="0" w:space="0" w:color="auto"/>
                <w:right w:val="none" w:sz="0" w:space="0" w:color="auto"/>
              </w:divBdr>
            </w:div>
            <w:div w:id="2126191383">
              <w:marLeft w:val="0"/>
              <w:marRight w:val="0"/>
              <w:marTop w:val="0"/>
              <w:marBottom w:val="0"/>
              <w:divBdr>
                <w:top w:val="none" w:sz="0" w:space="0" w:color="auto"/>
                <w:left w:val="none" w:sz="0" w:space="0" w:color="auto"/>
                <w:bottom w:val="none" w:sz="0" w:space="0" w:color="auto"/>
                <w:right w:val="none" w:sz="0" w:space="0" w:color="auto"/>
              </w:divBdr>
            </w:div>
            <w:div w:id="2126387689">
              <w:marLeft w:val="0"/>
              <w:marRight w:val="0"/>
              <w:marTop w:val="0"/>
              <w:marBottom w:val="0"/>
              <w:divBdr>
                <w:top w:val="none" w:sz="0" w:space="0" w:color="auto"/>
                <w:left w:val="none" w:sz="0" w:space="0" w:color="auto"/>
                <w:bottom w:val="none" w:sz="0" w:space="0" w:color="auto"/>
                <w:right w:val="none" w:sz="0" w:space="0" w:color="auto"/>
              </w:divBdr>
            </w:div>
            <w:div w:id="2128501571">
              <w:marLeft w:val="0"/>
              <w:marRight w:val="0"/>
              <w:marTop w:val="0"/>
              <w:marBottom w:val="0"/>
              <w:divBdr>
                <w:top w:val="none" w:sz="0" w:space="0" w:color="auto"/>
                <w:left w:val="none" w:sz="0" w:space="0" w:color="auto"/>
                <w:bottom w:val="none" w:sz="0" w:space="0" w:color="auto"/>
                <w:right w:val="none" w:sz="0" w:space="0" w:color="auto"/>
              </w:divBdr>
            </w:div>
            <w:div w:id="2132437903">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517">
      <w:bodyDiv w:val="1"/>
      <w:marLeft w:val="0"/>
      <w:marRight w:val="0"/>
      <w:marTop w:val="0"/>
      <w:marBottom w:val="0"/>
      <w:divBdr>
        <w:top w:val="none" w:sz="0" w:space="0" w:color="auto"/>
        <w:left w:val="none" w:sz="0" w:space="0" w:color="auto"/>
        <w:bottom w:val="none" w:sz="0" w:space="0" w:color="auto"/>
        <w:right w:val="none" w:sz="0" w:space="0" w:color="auto"/>
      </w:divBdr>
    </w:div>
    <w:div w:id="1400592528">
      <w:bodyDiv w:val="1"/>
      <w:marLeft w:val="0"/>
      <w:marRight w:val="0"/>
      <w:marTop w:val="0"/>
      <w:marBottom w:val="0"/>
      <w:divBdr>
        <w:top w:val="none" w:sz="0" w:space="0" w:color="auto"/>
        <w:left w:val="none" w:sz="0" w:space="0" w:color="auto"/>
        <w:bottom w:val="none" w:sz="0" w:space="0" w:color="auto"/>
        <w:right w:val="none" w:sz="0" w:space="0" w:color="auto"/>
      </w:divBdr>
      <w:divsChild>
        <w:div w:id="1102336301">
          <w:marLeft w:val="0"/>
          <w:marRight w:val="0"/>
          <w:marTop w:val="0"/>
          <w:marBottom w:val="0"/>
          <w:divBdr>
            <w:top w:val="none" w:sz="0" w:space="0" w:color="auto"/>
            <w:left w:val="none" w:sz="0" w:space="0" w:color="auto"/>
            <w:bottom w:val="none" w:sz="0" w:space="0" w:color="auto"/>
            <w:right w:val="none" w:sz="0" w:space="0" w:color="auto"/>
          </w:divBdr>
          <w:divsChild>
            <w:div w:id="2248858">
              <w:marLeft w:val="0"/>
              <w:marRight w:val="0"/>
              <w:marTop w:val="0"/>
              <w:marBottom w:val="0"/>
              <w:divBdr>
                <w:top w:val="none" w:sz="0" w:space="0" w:color="auto"/>
                <w:left w:val="none" w:sz="0" w:space="0" w:color="auto"/>
                <w:bottom w:val="none" w:sz="0" w:space="0" w:color="auto"/>
                <w:right w:val="none" w:sz="0" w:space="0" w:color="auto"/>
              </w:divBdr>
            </w:div>
            <w:div w:id="9838369">
              <w:marLeft w:val="0"/>
              <w:marRight w:val="0"/>
              <w:marTop w:val="0"/>
              <w:marBottom w:val="0"/>
              <w:divBdr>
                <w:top w:val="none" w:sz="0" w:space="0" w:color="auto"/>
                <w:left w:val="none" w:sz="0" w:space="0" w:color="auto"/>
                <w:bottom w:val="none" w:sz="0" w:space="0" w:color="auto"/>
                <w:right w:val="none" w:sz="0" w:space="0" w:color="auto"/>
              </w:divBdr>
            </w:div>
            <w:div w:id="11692758">
              <w:marLeft w:val="0"/>
              <w:marRight w:val="0"/>
              <w:marTop w:val="0"/>
              <w:marBottom w:val="0"/>
              <w:divBdr>
                <w:top w:val="none" w:sz="0" w:space="0" w:color="auto"/>
                <w:left w:val="none" w:sz="0" w:space="0" w:color="auto"/>
                <w:bottom w:val="none" w:sz="0" w:space="0" w:color="auto"/>
                <w:right w:val="none" w:sz="0" w:space="0" w:color="auto"/>
              </w:divBdr>
            </w:div>
            <w:div w:id="38867970">
              <w:marLeft w:val="0"/>
              <w:marRight w:val="0"/>
              <w:marTop w:val="0"/>
              <w:marBottom w:val="0"/>
              <w:divBdr>
                <w:top w:val="none" w:sz="0" w:space="0" w:color="auto"/>
                <w:left w:val="none" w:sz="0" w:space="0" w:color="auto"/>
                <w:bottom w:val="none" w:sz="0" w:space="0" w:color="auto"/>
                <w:right w:val="none" w:sz="0" w:space="0" w:color="auto"/>
              </w:divBdr>
            </w:div>
            <w:div w:id="48849193">
              <w:marLeft w:val="0"/>
              <w:marRight w:val="0"/>
              <w:marTop w:val="0"/>
              <w:marBottom w:val="0"/>
              <w:divBdr>
                <w:top w:val="none" w:sz="0" w:space="0" w:color="auto"/>
                <w:left w:val="none" w:sz="0" w:space="0" w:color="auto"/>
                <w:bottom w:val="none" w:sz="0" w:space="0" w:color="auto"/>
                <w:right w:val="none" w:sz="0" w:space="0" w:color="auto"/>
              </w:divBdr>
            </w:div>
            <w:div w:id="59334486">
              <w:marLeft w:val="0"/>
              <w:marRight w:val="0"/>
              <w:marTop w:val="0"/>
              <w:marBottom w:val="0"/>
              <w:divBdr>
                <w:top w:val="none" w:sz="0" w:space="0" w:color="auto"/>
                <w:left w:val="none" w:sz="0" w:space="0" w:color="auto"/>
                <w:bottom w:val="none" w:sz="0" w:space="0" w:color="auto"/>
                <w:right w:val="none" w:sz="0" w:space="0" w:color="auto"/>
              </w:divBdr>
            </w:div>
            <w:div w:id="70785008">
              <w:marLeft w:val="0"/>
              <w:marRight w:val="0"/>
              <w:marTop w:val="0"/>
              <w:marBottom w:val="0"/>
              <w:divBdr>
                <w:top w:val="none" w:sz="0" w:space="0" w:color="auto"/>
                <w:left w:val="none" w:sz="0" w:space="0" w:color="auto"/>
                <w:bottom w:val="none" w:sz="0" w:space="0" w:color="auto"/>
                <w:right w:val="none" w:sz="0" w:space="0" w:color="auto"/>
              </w:divBdr>
            </w:div>
            <w:div w:id="104351632">
              <w:marLeft w:val="0"/>
              <w:marRight w:val="0"/>
              <w:marTop w:val="0"/>
              <w:marBottom w:val="0"/>
              <w:divBdr>
                <w:top w:val="none" w:sz="0" w:space="0" w:color="auto"/>
                <w:left w:val="none" w:sz="0" w:space="0" w:color="auto"/>
                <w:bottom w:val="none" w:sz="0" w:space="0" w:color="auto"/>
                <w:right w:val="none" w:sz="0" w:space="0" w:color="auto"/>
              </w:divBdr>
            </w:div>
            <w:div w:id="118106501">
              <w:marLeft w:val="0"/>
              <w:marRight w:val="0"/>
              <w:marTop w:val="0"/>
              <w:marBottom w:val="0"/>
              <w:divBdr>
                <w:top w:val="none" w:sz="0" w:space="0" w:color="auto"/>
                <w:left w:val="none" w:sz="0" w:space="0" w:color="auto"/>
                <w:bottom w:val="none" w:sz="0" w:space="0" w:color="auto"/>
                <w:right w:val="none" w:sz="0" w:space="0" w:color="auto"/>
              </w:divBdr>
            </w:div>
            <w:div w:id="123472895">
              <w:marLeft w:val="0"/>
              <w:marRight w:val="0"/>
              <w:marTop w:val="0"/>
              <w:marBottom w:val="0"/>
              <w:divBdr>
                <w:top w:val="none" w:sz="0" w:space="0" w:color="auto"/>
                <w:left w:val="none" w:sz="0" w:space="0" w:color="auto"/>
                <w:bottom w:val="none" w:sz="0" w:space="0" w:color="auto"/>
                <w:right w:val="none" w:sz="0" w:space="0" w:color="auto"/>
              </w:divBdr>
            </w:div>
            <w:div w:id="126316156">
              <w:marLeft w:val="0"/>
              <w:marRight w:val="0"/>
              <w:marTop w:val="0"/>
              <w:marBottom w:val="0"/>
              <w:divBdr>
                <w:top w:val="none" w:sz="0" w:space="0" w:color="auto"/>
                <w:left w:val="none" w:sz="0" w:space="0" w:color="auto"/>
                <w:bottom w:val="none" w:sz="0" w:space="0" w:color="auto"/>
                <w:right w:val="none" w:sz="0" w:space="0" w:color="auto"/>
              </w:divBdr>
            </w:div>
            <w:div w:id="132213744">
              <w:marLeft w:val="0"/>
              <w:marRight w:val="0"/>
              <w:marTop w:val="0"/>
              <w:marBottom w:val="0"/>
              <w:divBdr>
                <w:top w:val="none" w:sz="0" w:space="0" w:color="auto"/>
                <w:left w:val="none" w:sz="0" w:space="0" w:color="auto"/>
                <w:bottom w:val="none" w:sz="0" w:space="0" w:color="auto"/>
                <w:right w:val="none" w:sz="0" w:space="0" w:color="auto"/>
              </w:divBdr>
            </w:div>
            <w:div w:id="161052146">
              <w:marLeft w:val="0"/>
              <w:marRight w:val="0"/>
              <w:marTop w:val="0"/>
              <w:marBottom w:val="0"/>
              <w:divBdr>
                <w:top w:val="none" w:sz="0" w:space="0" w:color="auto"/>
                <w:left w:val="none" w:sz="0" w:space="0" w:color="auto"/>
                <w:bottom w:val="none" w:sz="0" w:space="0" w:color="auto"/>
                <w:right w:val="none" w:sz="0" w:space="0" w:color="auto"/>
              </w:divBdr>
            </w:div>
            <w:div w:id="168519499">
              <w:marLeft w:val="0"/>
              <w:marRight w:val="0"/>
              <w:marTop w:val="0"/>
              <w:marBottom w:val="0"/>
              <w:divBdr>
                <w:top w:val="none" w:sz="0" w:space="0" w:color="auto"/>
                <w:left w:val="none" w:sz="0" w:space="0" w:color="auto"/>
                <w:bottom w:val="none" w:sz="0" w:space="0" w:color="auto"/>
                <w:right w:val="none" w:sz="0" w:space="0" w:color="auto"/>
              </w:divBdr>
            </w:div>
            <w:div w:id="179514355">
              <w:marLeft w:val="0"/>
              <w:marRight w:val="0"/>
              <w:marTop w:val="0"/>
              <w:marBottom w:val="0"/>
              <w:divBdr>
                <w:top w:val="none" w:sz="0" w:space="0" w:color="auto"/>
                <w:left w:val="none" w:sz="0" w:space="0" w:color="auto"/>
                <w:bottom w:val="none" w:sz="0" w:space="0" w:color="auto"/>
                <w:right w:val="none" w:sz="0" w:space="0" w:color="auto"/>
              </w:divBdr>
            </w:div>
            <w:div w:id="197134498">
              <w:marLeft w:val="0"/>
              <w:marRight w:val="0"/>
              <w:marTop w:val="0"/>
              <w:marBottom w:val="0"/>
              <w:divBdr>
                <w:top w:val="none" w:sz="0" w:space="0" w:color="auto"/>
                <w:left w:val="none" w:sz="0" w:space="0" w:color="auto"/>
                <w:bottom w:val="none" w:sz="0" w:space="0" w:color="auto"/>
                <w:right w:val="none" w:sz="0" w:space="0" w:color="auto"/>
              </w:divBdr>
            </w:div>
            <w:div w:id="226916480">
              <w:marLeft w:val="0"/>
              <w:marRight w:val="0"/>
              <w:marTop w:val="0"/>
              <w:marBottom w:val="0"/>
              <w:divBdr>
                <w:top w:val="none" w:sz="0" w:space="0" w:color="auto"/>
                <w:left w:val="none" w:sz="0" w:space="0" w:color="auto"/>
                <w:bottom w:val="none" w:sz="0" w:space="0" w:color="auto"/>
                <w:right w:val="none" w:sz="0" w:space="0" w:color="auto"/>
              </w:divBdr>
            </w:div>
            <w:div w:id="241332123">
              <w:marLeft w:val="0"/>
              <w:marRight w:val="0"/>
              <w:marTop w:val="0"/>
              <w:marBottom w:val="0"/>
              <w:divBdr>
                <w:top w:val="none" w:sz="0" w:space="0" w:color="auto"/>
                <w:left w:val="none" w:sz="0" w:space="0" w:color="auto"/>
                <w:bottom w:val="none" w:sz="0" w:space="0" w:color="auto"/>
                <w:right w:val="none" w:sz="0" w:space="0" w:color="auto"/>
              </w:divBdr>
            </w:div>
            <w:div w:id="258372077">
              <w:marLeft w:val="0"/>
              <w:marRight w:val="0"/>
              <w:marTop w:val="0"/>
              <w:marBottom w:val="0"/>
              <w:divBdr>
                <w:top w:val="none" w:sz="0" w:space="0" w:color="auto"/>
                <w:left w:val="none" w:sz="0" w:space="0" w:color="auto"/>
                <w:bottom w:val="none" w:sz="0" w:space="0" w:color="auto"/>
                <w:right w:val="none" w:sz="0" w:space="0" w:color="auto"/>
              </w:divBdr>
            </w:div>
            <w:div w:id="263222075">
              <w:marLeft w:val="0"/>
              <w:marRight w:val="0"/>
              <w:marTop w:val="0"/>
              <w:marBottom w:val="0"/>
              <w:divBdr>
                <w:top w:val="none" w:sz="0" w:space="0" w:color="auto"/>
                <w:left w:val="none" w:sz="0" w:space="0" w:color="auto"/>
                <w:bottom w:val="none" w:sz="0" w:space="0" w:color="auto"/>
                <w:right w:val="none" w:sz="0" w:space="0" w:color="auto"/>
              </w:divBdr>
            </w:div>
            <w:div w:id="263461408">
              <w:marLeft w:val="0"/>
              <w:marRight w:val="0"/>
              <w:marTop w:val="0"/>
              <w:marBottom w:val="0"/>
              <w:divBdr>
                <w:top w:val="none" w:sz="0" w:space="0" w:color="auto"/>
                <w:left w:val="none" w:sz="0" w:space="0" w:color="auto"/>
                <w:bottom w:val="none" w:sz="0" w:space="0" w:color="auto"/>
                <w:right w:val="none" w:sz="0" w:space="0" w:color="auto"/>
              </w:divBdr>
            </w:div>
            <w:div w:id="264507148">
              <w:marLeft w:val="0"/>
              <w:marRight w:val="0"/>
              <w:marTop w:val="0"/>
              <w:marBottom w:val="0"/>
              <w:divBdr>
                <w:top w:val="none" w:sz="0" w:space="0" w:color="auto"/>
                <w:left w:val="none" w:sz="0" w:space="0" w:color="auto"/>
                <w:bottom w:val="none" w:sz="0" w:space="0" w:color="auto"/>
                <w:right w:val="none" w:sz="0" w:space="0" w:color="auto"/>
              </w:divBdr>
            </w:div>
            <w:div w:id="278489000">
              <w:marLeft w:val="0"/>
              <w:marRight w:val="0"/>
              <w:marTop w:val="0"/>
              <w:marBottom w:val="0"/>
              <w:divBdr>
                <w:top w:val="none" w:sz="0" w:space="0" w:color="auto"/>
                <w:left w:val="none" w:sz="0" w:space="0" w:color="auto"/>
                <w:bottom w:val="none" w:sz="0" w:space="0" w:color="auto"/>
                <w:right w:val="none" w:sz="0" w:space="0" w:color="auto"/>
              </w:divBdr>
            </w:div>
            <w:div w:id="283972826">
              <w:marLeft w:val="0"/>
              <w:marRight w:val="0"/>
              <w:marTop w:val="0"/>
              <w:marBottom w:val="0"/>
              <w:divBdr>
                <w:top w:val="none" w:sz="0" w:space="0" w:color="auto"/>
                <w:left w:val="none" w:sz="0" w:space="0" w:color="auto"/>
                <w:bottom w:val="none" w:sz="0" w:space="0" w:color="auto"/>
                <w:right w:val="none" w:sz="0" w:space="0" w:color="auto"/>
              </w:divBdr>
            </w:div>
            <w:div w:id="297803226">
              <w:marLeft w:val="0"/>
              <w:marRight w:val="0"/>
              <w:marTop w:val="0"/>
              <w:marBottom w:val="0"/>
              <w:divBdr>
                <w:top w:val="none" w:sz="0" w:space="0" w:color="auto"/>
                <w:left w:val="none" w:sz="0" w:space="0" w:color="auto"/>
                <w:bottom w:val="none" w:sz="0" w:space="0" w:color="auto"/>
                <w:right w:val="none" w:sz="0" w:space="0" w:color="auto"/>
              </w:divBdr>
            </w:div>
            <w:div w:id="299111672">
              <w:marLeft w:val="0"/>
              <w:marRight w:val="0"/>
              <w:marTop w:val="0"/>
              <w:marBottom w:val="0"/>
              <w:divBdr>
                <w:top w:val="none" w:sz="0" w:space="0" w:color="auto"/>
                <w:left w:val="none" w:sz="0" w:space="0" w:color="auto"/>
                <w:bottom w:val="none" w:sz="0" w:space="0" w:color="auto"/>
                <w:right w:val="none" w:sz="0" w:space="0" w:color="auto"/>
              </w:divBdr>
            </w:div>
            <w:div w:id="335886783">
              <w:marLeft w:val="0"/>
              <w:marRight w:val="0"/>
              <w:marTop w:val="0"/>
              <w:marBottom w:val="0"/>
              <w:divBdr>
                <w:top w:val="none" w:sz="0" w:space="0" w:color="auto"/>
                <w:left w:val="none" w:sz="0" w:space="0" w:color="auto"/>
                <w:bottom w:val="none" w:sz="0" w:space="0" w:color="auto"/>
                <w:right w:val="none" w:sz="0" w:space="0" w:color="auto"/>
              </w:divBdr>
            </w:div>
            <w:div w:id="337462312">
              <w:marLeft w:val="0"/>
              <w:marRight w:val="0"/>
              <w:marTop w:val="0"/>
              <w:marBottom w:val="0"/>
              <w:divBdr>
                <w:top w:val="none" w:sz="0" w:space="0" w:color="auto"/>
                <w:left w:val="none" w:sz="0" w:space="0" w:color="auto"/>
                <w:bottom w:val="none" w:sz="0" w:space="0" w:color="auto"/>
                <w:right w:val="none" w:sz="0" w:space="0" w:color="auto"/>
              </w:divBdr>
            </w:div>
            <w:div w:id="347997284">
              <w:marLeft w:val="0"/>
              <w:marRight w:val="0"/>
              <w:marTop w:val="0"/>
              <w:marBottom w:val="0"/>
              <w:divBdr>
                <w:top w:val="none" w:sz="0" w:space="0" w:color="auto"/>
                <w:left w:val="none" w:sz="0" w:space="0" w:color="auto"/>
                <w:bottom w:val="none" w:sz="0" w:space="0" w:color="auto"/>
                <w:right w:val="none" w:sz="0" w:space="0" w:color="auto"/>
              </w:divBdr>
            </w:div>
            <w:div w:id="351222369">
              <w:marLeft w:val="0"/>
              <w:marRight w:val="0"/>
              <w:marTop w:val="0"/>
              <w:marBottom w:val="0"/>
              <w:divBdr>
                <w:top w:val="none" w:sz="0" w:space="0" w:color="auto"/>
                <w:left w:val="none" w:sz="0" w:space="0" w:color="auto"/>
                <w:bottom w:val="none" w:sz="0" w:space="0" w:color="auto"/>
                <w:right w:val="none" w:sz="0" w:space="0" w:color="auto"/>
              </w:divBdr>
            </w:div>
            <w:div w:id="364596927">
              <w:marLeft w:val="0"/>
              <w:marRight w:val="0"/>
              <w:marTop w:val="0"/>
              <w:marBottom w:val="0"/>
              <w:divBdr>
                <w:top w:val="none" w:sz="0" w:space="0" w:color="auto"/>
                <w:left w:val="none" w:sz="0" w:space="0" w:color="auto"/>
                <w:bottom w:val="none" w:sz="0" w:space="0" w:color="auto"/>
                <w:right w:val="none" w:sz="0" w:space="0" w:color="auto"/>
              </w:divBdr>
            </w:div>
            <w:div w:id="377818712">
              <w:marLeft w:val="0"/>
              <w:marRight w:val="0"/>
              <w:marTop w:val="0"/>
              <w:marBottom w:val="0"/>
              <w:divBdr>
                <w:top w:val="none" w:sz="0" w:space="0" w:color="auto"/>
                <w:left w:val="none" w:sz="0" w:space="0" w:color="auto"/>
                <w:bottom w:val="none" w:sz="0" w:space="0" w:color="auto"/>
                <w:right w:val="none" w:sz="0" w:space="0" w:color="auto"/>
              </w:divBdr>
            </w:div>
            <w:div w:id="388069173">
              <w:marLeft w:val="0"/>
              <w:marRight w:val="0"/>
              <w:marTop w:val="0"/>
              <w:marBottom w:val="0"/>
              <w:divBdr>
                <w:top w:val="none" w:sz="0" w:space="0" w:color="auto"/>
                <w:left w:val="none" w:sz="0" w:space="0" w:color="auto"/>
                <w:bottom w:val="none" w:sz="0" w:space="0" w:color="auto"/>
                <w:right w:val="none" w:sz="0" w:space="0" w:color="auto"/>
              </w:divBdr>
            </w:div>
            <w:div w:id="397554510">
              <w:marLeft w:val="0"/>
              <w:marRight w:val="0"/>
              <w:marTop w:val="0"/>
              <w:marBottom w:val="0"/>
              <w:divBdr>
                <w:top w:val="none" w:sz="0" w:space="0" w:color="auto"/>
                <w:left w:val="none" w:sz="0" w:space="0" w:color="auto"/>
                <w:bottom w:val="none" w:sz="0" w:space="0" w:color="auto"/>
                <w:right w:val="none" w:sz="0" w:space="0" w:color="auto"/>
              </w:divBdr>
            </w:div>
            <w:div w:id="398984302">
              <w:marLeft w:val="0"/>
              <w:marRight w:val="0"/>
              <w:marTop w:val="0"/>
              <w:marBottom w:val="0"/>
              <w:divBdr>
                <w:top w:val="none" w:sz="0" w:space="0" w:color="auto"/>
                <w:left w:val="none" w:sz="0" w:space="0" w:color="auto"/>
                <w:bottom w:val="none" w:sz="0" w:space="0" w:color="auto"/>
                <w:right w:val="none" w:sz="0" w:space="0" w:color="auto"/>
              </w:divBdr>
            </w:div>
            <w:div w:id="399600529">
              <w:marLeft w:val="0"/>
              <w:marRight w:val="0"/>
              <w:marTop w:val="0"/>
              <w:marBottom w:val="0"/>
              <w:divBdr>
                <w:top w:val="none" w:sz="0" w:space="0" w:color="auto"/>
                <w:left w:val="none" w:sz="0" w:space="0" w:color="auto"/>
                <w:bottom w:val="none" w:sz="0" w:space="0" w:color="auto"/>
                <w:right w:val="none" w:sz="0" w:space="0" w:color="auto"/>
              </w:divBdr>
            </w:div>
            <w:div w:id="405030144">
              <w:marLeft w:val="0"/>
              <w:marRight w:val="0"/>
              <w:marTop w:val="0"/>
              <w:marBottom w:val="0"/>
              <w:divBdr>
                <w:top w:val="none" w:sz="0" w:space="0" w:color="auto"/>
                <w:left w:val="none" w:sz="0" w:space="0" w:color="auto"/>
                <w:bottom w:val="none" w:sz="0" w:space="0" w:color="auto"/>
                <w:right w:val="none" w:sz="0" w:space="0" w:color="auto"/>
              </w:divBdr>
            </w:div>
            <w:div w:id="411436221">
              <w:marLeft w:val="0"/>
              <w:marRight w:val="0"/>
              <w:marTop w:val="0"/>
              <w:marBottom w:val="0"/>
              <w:divBdr>
                <w:top w:val="none" w:sz="0" w:space="0" w:color="auto"/>
                <w:left w:val="none" w:sz="0" w:space="0" w:color="auto"/>
                <w:bottom w:val="none" w:sz="0" w:space="0" w:color="auto"/>
                <w:right w:val="none" w:sz="0" w:space="0" w:color="auto"/>
              </w:divBdr>
            </w:div>
            <w:div w:id="415521539">
              <w:marLeft w:val="0"/>
              <w:marRight w:val="0"/>
              <w:marTop w:val="0"/>
              <w:marBottom w:val="0"/>
              <w:divBdr>
                <w:top w:val="none" w:sz="0" w:space="0" w:color="auto"/>
                <w:left w:val="none" w:sz="0" w:space="0" w:color="auto"/>
                <w:bottom w:val="none" w:sz="0" w:space="0" w:color="auto"/>
                <w:right w:val="none" w:sz="0" w:space="0" w:color="auto"/>
              </w:divBdr>
            </w:div>
            <w:div w:id="425199241">
              <w:marLeft w:val="0"/>
              <w:marRight w:val="0"/>
              <w:marTop w:val="0"/>
              <w:marBottom w:val="0"/>
              <w:divBdr>
                <w:top w:val="none" w:sz="0" w:space="0" w:color="auto"/>
                <w:left w:val="none" w:sz="0" w:space="0" w:color="auto"/>
                <w:bottom w:val="none" w:sz="0" w:space="0" w:color="auto"/>
                <w:right w:val="none" w:sz="0" w:space="0" w:color="auto"/>
              </w:divBdr>
            </w:div>
            <w:div w:id="447431491">
              <w:marLeft w:val="0"/>
              <w:marRight w:val="0"/>
              <w:marTop w:val="0"/>
              <w:marBottom w:val="0"/>
              <w:divBdr>
                <w:top w:val="none" w:sz="0" w:space="0" w:color="auto"/>
                <w:left w:val="none" w:sz="0" w:space="0" w:color="auto"/>
                <w:bottom w:val="none" w:sz="0" w:space="0" w:color="auto"/>
                <w:right w:val="none" w:sz="0" w:space="0" w:color="auto"/>
              </w:divBdr>
            </w:div>
            <w:div w:id="455416824">
              <w:marLeft w:val="0"/>
              <w:marRight w:val="0"/>
              <w:marTop w:val="0"/>
              <w:marBottom w:val="0"/>
              <w:divBdr>
                <w:top w:val="none" w:sz="0" w:space="0" w:color="auto"/>
                <w:left w:val="none" w:sz="0" w:space="0" w:color="auto"/>
                <w:bottom w:val="none" w:sz="0" w:space="0" w:color="auto"/>
                <w:right w:val="none" w:sz="0" w:space="0" w:color="auto"/>
              </w:divBdr>
            </w:div>
            <w:div w:id="476413573">
              <w:marLeft w:val="0"/>
              <w:marRight w:val="0"/>
              <w:marTop w:val="0"/>
              <w:marBottom w:val="0"/>
              <w:divBdr>
                <w:top w:val="none" w:sz="0" w:space="0" w:color="auto"/>
                <w:left w:val="none" w:sz="0" w:space="0" w:color="auto"/>
                <w:bottom w:val="none" w:sz="0" w:space="0" w:color="auto"/>
                <w:right w:val="none" w:sz="0" w:space="0" w:color="auto"/>
              </w:divBdr>
            </w:div>
            <w:div w:id="484517759">
              <w:marLeft w:val="0"/>
              <w:marRight w:val="0"/>
              <w:marTop w:val="0"/>
              <w:marBottom w:val="0"/>
              <w:divBdr>
                <w:top w:val="none" w:sz="0" w:space="0" w:color="auto"/>
                <w:left w:val="none" w:sz="0" w:space="0" w:color="auto"/>
                <w:bottom w:val="none" w:sz="0" w:space="0" w:color="auto"/>
                <w:right w:val="none" w:sz="0" w:space="0" w:color="auto"/>
              </w:divBdr>
            </w:div>
            <w:div w:id="485325291">
              <w:marLeft w:val="0"/>
              <w:marRight w:val="0"/>
              <w:marTop w:val="0"/>
              <w:marBottom w:val="0"/>
              <w:divBdr>
                <w:top w:val="none" w:sz="0" w:space="0" w:color="auto"/>
                <w:left w:val="none" w:sz="0" w:space="0" w:color="auto"/>
                <w:bottom w:val="none" w:sz="0" w:space="0" w:color="auto"/>
                <w:right w:val="none" w:sz="0" w:space="0" w:color="auto"/>
              </w:divBdr>
            </w:div>
            <w:div w:id="487748192">
              <w:marLeft w:val="0"/>
              <w:marRight w:val="0"/>
              <w:marTop w:val="0"/>
              <w:marBottom w:val="0"/>
              <w:divBdr>
                <w:top w:val="none" w:sz="0" w:space="0" w:color="auto"/>
                <w:left w:val="none" w:sz="0" w:space="0" w:color="auto"/>
                <w:bottom w:val="none" w:sz="0" w:space="0" w:color="auto"/>
                <w:right w:val="none" w:sz="0" w:space="0" w:color="auto"/>
              </w:divBdr>
            </w:div>
            <w:div w:id="520360947">
              <w:marLeft w:val="0"/>
              <w:marRight w:val="0"/>
              <w:marTop w:val="0"/>
              <w:marBottom w:val="0"/>
              <w:divBdr>
                <w:top w:val="none" w:sz="0" w:space="0" w:color="auto"/>
                <w:left w:val="none" w:sz="0" w:space="0" w:color="auto"/>
                <w:bottom w:val="none" w:sz="0" w:space="0" w:color="auto"/>
                <w:right w:val="none" w:sz="0" w:space="0" w:color="auto"/>
              </w:divBdr>
            </w:div>
            <w:div w:id="520975202">
              <w:marLeft w:val="0"/>
              <w:marRight w:val="0"/>
              <w:marTop w:val="0"/>
              <w:marBottom w:val="0"/>
              <w:divBdr>
                <w:top w:val="none" w:sz="0" w:space="0" w:color="auto"/>
                <w:left w:val="none" w:sz="0" w:space="0" w:color="auto"/>
                <w:bottom w:val="none" w:sz="0" w:space="0" w:color="auto"/>
                <w:right w:val="none" w:sz="0" w:space="0" w:color="auto"/>
              </w:divBdr>
            </w:div>
            <w:div w:id="529925271">
              <w:marLeft w:val="0"/>
              <w:marRight w:val="0"/>
              <w:marTop w:val="0"/>
              <w:marBottom w:val="0"/>
              <w:divBdr>
                <w:top w:val="none" w:sz="0" w:space="0" w:color="auto"/>
                <w:left w:val="none" w:sz="0" w:space="0" w:color="auto"/>
                <w:bottom w:val="none" w:sz="0" w:space="0" w:color="auto"/>
                <w:right w:val="none" w:sz="0" w:space="0" w:color="auto"/>
              </w:divBdr>
            </w:div>
            <w:div w:id="538248916">
              <w:marLeft w:val="0"/>
              <w:marRight w:val="0"/>
              <w:marTop w:val="0"/>
              <w:marBottom w:val="0"/>
              <w:divBdr>
                <w:top w:val="none" w:sz="0" w:space="0" w:color="auto"/>
                <w:left w:val="none" w:sz="0" w:space="0" w:color="auto"/>
                <w:bottom w:val="none" w:sz="0" w:space="0" w:color="auto"/>
                <w:right w:val="none" w:sz="0" w:space="0" w:color="auto"/>
              </w:divBdr>
            </w:div>
            <w:div w:id="561258000">
              <w:marLeft w:val="0"/>
              <w:marRight w:val="0"/>
              <w:marTop w:val="0"/>
              <w:marBottom w:val="0"/>
              <w:divBdr>
                <w:top w:val="none" w:sz="0" w:space="0" w:color="auto"/>
                <w:left w:val="none" w:sz="0" w:space="0" w:color="auto"/>
                <w:bottom w:val="none" w:sz="0" w:space="0" w:color="auto"/>
                <w:right w:val="none" w:sz="0" w:space="0" w:color="auto"/>
              </w:divBdr>
            </w:div>
            <w:div w:id="562956568">
              <w:marLeft w:val="0"/>
              <w:marRight w:val="0"/>
              <w:marTop w:val="0"/>
              <w:marBottom w:val="0"/>
              <w:divBdr>
                <w:top w:val="none" w:sz="0" w:space="0" w:color="auto"/>
                <w:left w:val="none" w:sz="0" w:space="0" w:color="auto"/>
                <w:bottom w:val="none" w:sz="0" w:space="0" w:color="auto"/>
                <w:right w:val="none" w:sz="0" w:space="0" w:color="auto"/>
              </w:divBdr>
            </w:div>
            <w:div w:id="569967627">
              <w:marLeft w:val="0"/>
              <w:marRight w:val="0"/>
              <w:marTop w:val="0"/>
              <w:marBottom w:val="0"/>
              <w:divBdr>
                <w:top w:val="none" w:sz="0" w:space="0" w:color="auto"/>
                <w:left w:val="none" w:sz="0" w:space="0" w:color="auto"/>
                <w:bottom w:val="none" w:sz="0" w:space="0" w:color="auto"/>
                <w:right w:val="none" w:sz="0" w:space="0" w:color="auto"/>
              </w:divBdr>
            </w:div>
            <w:div w:id="579099830">
              <w:marLeft w:val="0"/>
              <w:marRight w:val="0"/>
              <w:marTop w:val="0"/>
              <w:marBottom w:val="0"/>
              <w:divBdr>
                <w:top w:val="none" w:sz="0" w:space="0" w:color="auto"/>
                <w:left w:val="none" w:sz="0" w:space="0" w:color="auto"/>
                <w:bottom w:val="none" w:sz="0" w:space="0" w:color="auto"/>
                <w:right w:val="none" w:sz="0" w:space="0" w:color="auto"/>
              </w:divBdr>
            </w:div>
            <w:div w:id="582221935">
              <w:marLeft w:val="0"/>
              <w:marRight w:val="0"/>
              <w:marTop w:val="0"/>
              <w:marBottom w:val="0"/>
              <w:divBdr>
                <w:top w:val="none" w:sz="0" w:space="0" w:color="auto"/>
                <w:left w:val="none" w:sz="0" w:space="0" w:color="auto"/>
                <w:bottom w:val="none" w:sz="0" w:space="0" w:color="auto"/>
                <w:right w:val="none" w:sz="0" w:space="0" w:color="auto"/>
              </w:divBdr>
            </w:div>
            <w:div w:id="610817167">
              <w:marLeft w:val="0"/>
              <w:marRight w:val="0"/>
              <w:marTop w:val="0"/>
              <w:marBottom w:val="0"/>
              <w:divBdr>
                <w:top w:val="none" w:sz="0" w:space="0" w:color="auto"/>
                <w:left w:val="none" w:sz="0" w:space="0" w:color="auto"/>
                <w:bottom w:val="none" w:sz="0" w:space="0" w:color="auto"/>
                <w:right w:val="none" w:sz="0" w:space="0" w:color="auto"/>
              </w:divBdr>
            </w:div>
            <w:div w:id="611204596">
              <w:marLeft w:val="0"/>
              <w:marRight w:val="0"/>
              <w:marTop w:val="0"/>
              <w:marBottom w:val="0"/>
              <w:divBdr>
                <w:top w:val="none" w:sz="0" w:space="0" w:color="auto"/>
                <w:left w:val="none" w:sz="0" w:space="0" w:color="auto"/>
                <w:bottom w:val="none" w:sz="0" w:space="0" w:color="auto"/>
                <w:right w:val="none" w:sz="0" w:space="0" w:color="auto"/>
              </w:divBdr>
            </w:div>
            <w:div w:id="623123897">
              <w:marLeft w:val="0"/>
              <w:marRight w:val="0"/>
              <w:marTop w:val="0"/>
              <w:marBottom w:val="0"/>
              <w:divBdr>
                <w:top w:val="none" w:sz="0" w:space="0" w:color="auto"/>
                <w:left w:val="none" w:sz="0" w:space="0" w:color="auto"/>
                <w:bottom w:val="none" w:sz="0" w:space="0" w:color="auto"/>
                <w:right w:val="none" w:sz="0" w:space="0" w:color="auto"/>
              </w:divBdr>
            </w:div>
            <w:div w:id="646282631">
              <w:marLeft w:val="0"/>
              <w:marRight w:val="0"/>
              <w:marTop w:val="0"/>
              <w:marBottom w:val="0"/>
              <w:divBdr>
                <w:top w:val="none" w:sz="0" w:space="0" w:color="auto"/>
                <w:left w:val="none" w:sz="0" w:space="0" w:color="auto"/>
                <w:bottom w:val="none" w:sz="0" w:space="0" w:color="auto"/>
                <w:right w:val="none" w:sz="0" w:space="0" w:color="auto"/>
              </w:divBdr>
            </w:div>
            <w:div w:id="653491983">
              <w:marLeft w:val="0"/>
              <w:marRight w:val="0"/>
              <w:marTop w:val="0"/>
              <w:marBottom w:val="0"/>
              <w:divBdr>
                <w:top w:val="none" w:sz="0" w:space="0" w:color="auto"/>
                <w:left w:val="none" w:sz="0" w:space="0" w:color="auto"/>
                <w:bottom w:val="none" w:sz="0" w:space="0" w:color="auto"/>
                <w:right w:val="none" w:sz="0" w:space="0" w:color="auto"/>
              </w:divBdr>
            </w:div>
            <w:div w:id="663775155">
              <w:marLeft w:val="0"/>
              <w:marRight w:val="0"/>
              <w:marTop w:val="0"/>
              <w:marBottom w:val="0"/>
              <w:divBdr>
                <w:top w:val="none" w:sz="0" w:space="0" w:color="auto"/>
                <w:left w:val="none" w:sz="0" w:space="0" w:color="auto"/>
                <w:bottom w:val="none" w:sz="0" w:space="0" w:color="auto"/>
                <w:right w:val="none" w:sz="0" w:space="0" w:color="auto"/>
              </w:divBdr>
            </w:div>
            <w:div w:id="670176808">
              <w:marLeft w:val="0"/>
              <w:marRight w:val="0"/>
              <w:marTop w:val="0"/>
              <w:marBottom w:val="0"/>
              <w:divBdr>
                <w:top w:val="none" w:sz="0" w:space="0" w:color="auto"/>
                <w:left w:val="none" w:sz="0" w:space="0" w:color="auto"/>
                <w:bottom w:val="none" w:sz="0" w:space="0" w:color="auto"/>
                <w:right w:val="none" w:sz="0" w:space="0" w:color="auto"/>
              </w:divBdr>
            </w:div>
            <w:div w:id="671222347">
              <w:marLeft w:val="0"/>
              <w:marRight w:val="0"/>
              <w:marTop w:val="0"/>
              <w:marBottom w:val="0"/>
              <w:divBdr>
                <w:top w:val="none" w:sz="0" w:space="0" w:color="auto"/>
                <w:left w:val="none" w:sz="0" w:space="0" w:color="auto"/>
                <w:bottom w:val="none" w:sz="0" w:space="0" w:color="auto"/>
                <w:right w:val="none" w:sz="0" w:space="0" w:color="auto"/>
              </w:divBdr>
            </w:div>
            <w:div w:id="681588264">
              <w:marLeft w:val="0"/>
              <w:marRight w:val="0"/>
              <w:marTop w:val="0"/>
              <w:marBottom w:val="0"/>
              <w:divBdr>
                <w:top w:val="none" w:sz="0" w:space="0" w:color="auto"/>
                <w:left w:val="none" w:sz="0" w:space="0" w:color="auto"/>
                <w:bottom w:val="none" w:sz="0" w:space="0" w:color="auto"/>
                <w:right w:val="none" w:sz="0" w:space="0" w:color="auto"/>
              </w:divBdr>
            </w:div>
            <w:div w:id="687292530">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758210659">
              <w:marLeft w:val="0"/>
              <w:marRight w:val="0"/>
              <w:marTop w:val="0"/>
              <w:marBottom w:val="0"/>
              <w:divBdr>
                <w:top w:val="none" w:sz="0" w:space="0" w:color="auto"/>
                <w:left w:val="none" w:sz="0" w:space="0" w:color="auto"/>
                <w:bottom w:val="none" w:sz="0" w:space="0" w:color="auto"/>
                <w:right w:val="none" w:sz="0" w:space="0" w:color="auto"/>
              </w:divBdr>
            </w:div>
            <w:div w:id="760640523">
              <w:marLeft w:val="0"/>
              <w:marRight w:val="0"/>
              <w:marTop w:val="0"/>
              <w:marBottom w:val="0"/>
              <w:divBdr>
                <w:top w:val="none" w:sz="0" w:space="0" w:color="auto"/>
                <w:left w:val="none" w:sz="0" w:space="0" w:color="auto"/>
                <w:bottom w:val="none" w:sz="0" w:space="0" w:color="auto"/>
                <w:right w:val="none" w:sz="0" w:space="0" w:color="auto"/>
              </w:divBdr>
            </w:div>
            <w:div w:id="762144559">
              <w:marLeft w:val="0"/>
              <w:marRight w:val="0"/>
              <w:marTop w:val="0"/>
              <w:marBottom w:val="0"/>
              <w:divBdr>
                <w:top w:val="none" w:sz="0" w:space="0" w:color="auto"/>
                <w:left w:val="none" w:sz="0" w:space="0" w:color="auto"/>
                <w:bottom w:val="none" w:sz="0" w:space="0" w:color="auto"/>
                <w:right w:val="none" w:sz="0" w:space="0" w:color="auto"/>
              </w:divBdr>
            </w:div>
            <w:div w:id="762576906">
              <w:marLeft w:val="0"/>
              <w:marRight w:val="0"/>
              <w:marTop w:val="0"/>
              <w:marBottom w:val="0"/>
              <w:divBdr>
                <w:top w:val="none" w:sz="0" w:space="0" w:color="auto"/>
                <w:left w:val="none" w:sz="0" w:space="0" w:color="auto"/>
                <w:bottom w:val="none" w:sz="0" w:space="0" w:color="auto"/>
                <w:right w:val="none" w:sz="0" w:space="0" w:color="auto"/>
              </w:divBdr>
            </w:div>
            <w:div w:id="771826175">
              <w:marLeft w:val="0"/>
              <w:marRight w:val="0"/>
              <w:marTop w:val="0"/>
              <w:marBottom w:val="0"/>
              <w:divBdr>
                <w:top w:val="none" w:sz="0" w:space="0" w:color="auto"/>
                <w:left w:val="none" w:sz="0" w:space="0" w:color="auto"/>
                <w:bottom w:val="none" w:sz="0" w:space="0" w:color="auto"/>
                <w:right w:val="none" w:sz="0" w:space="0" w:color="auto"/>
              </w:divBdr>
            </w:div>
            <w:div w:id="773011462">
              <w:marLeft w:val="0"/>
              <w:marRight w:val="0"/>
              <w:marTop w:val="0"/>
              <w:marBottom w:val="0"/>
              <w:divBdr>
                <w:top w:val="none" w:sz="0" w:space="0" w:color="auto"/>
                <w:left w:val="none" w:sz="0" w:space="0" w:color="auto"/>
                <w:bottom w:val="none" w:sz="0" w:space="0" w:color="auto"/>
                <w:right w:val="none" w:sz="0" w:space="0" w:color="auto"/>
              </w:divBdr>
            </w:div>
            <w:div w:id="775826375">
              <w:marLeft w:val="0"/>
              <w:marRight w:val="0"/>
              <w:marTop w:val="0"/>
              <w:marBottom w:val="0"/>
              <w:divBdr>
                <w:top w:val="none" w:sz="0" w:space="0" w:color="auto"/>
                <w:left w:val="none" w:sz="0" w:space="0" w:color="auto"/>
                <w:bottom w:val="none" w:sz="0" w:space="0" w:color="auto"/>
                <w:right w:val="none" w:sz="0" w:space="0" w:color="auto"/>
              </w:divBdr>
            </w:div>
            <w:div w:id="780802705">
              <w:marLeft w:val="0"/>
              <w:marRight w:val="0"/>
              <w:marTop w:val="0"/>
              <w:marBottom w:val="0"/>
              <w:divBdr>
                <w:top w:val="none" w:sz="0" w:space="0" w:color="auto"/>
                <w:left w:val="none" w:sz="0" w:space="0" w:color="auto"/>
                <w:bottom w:val="none" w:sz="0" w:space="0" w:color="auto"/>
                <w:right w:val="none" w:sz="0" w:space="0" w:color="auto"/>
              </w:divBdr>
            </w:div>
            <w:div w:id="784884326">
              <w:marLeft w:val="0"/>
              <w:marRight w:val="0"/>
              <w:marTop w:val="0"/>
              <w:marBottom w:val="0"/>
              <w:divBdr>
                <w:top w:val="none" w:sz="0" w:space="0" w:color="auto"/>
                <w:left w:val="none" w:sz="0" w:space="0" w:color="auto"/>
                <w:bottom w:val="none" w:sz="0" w:space="0" w:color="auto"/>
                <w:right w:val="none" w:sz="0" w:space="0" w:color="auto"/>
              </w:divBdr>
            </w:div>
            <w:div w:id="799343084">
              <w:marLeft w:val="0"/>
              <w:marRight w:val="0"/>
              <w:marTop w:val="0"/>
              <w:marBottom w:val="0"/>
              <w:divBdr>
                <w:top w:val="none" w:sz="0" w:space="0" w:color="auto"/>
                <w:left w:val="none" w:sz="0" w:space="0" w:color="auto"/>
                <w:bottom w:val="none" w:sz="0" w:space="0" w:color="auto"/>
                <w:right w:val="none" w:sz="0" w:space="0" w:color="auto"/>
              </w:divBdr>
            </w:div>
            <w:div w:id="813135848">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866679991">
              <w:marLeft w:val="0"/>
              <w:marRight w:val="0"/>
              <w:marTop w:val="0"/>
              <w:marBottom w:val="0"/>
              <w:divBdr>
                <w:top w:val="none" w:sz="0" w:space="0" w:color="auto"/>
                <w:left w:val="none" w:sz="0" w:space="0" w:color="auto"/>
                <w:bottom w:val="none" w:sz="0" w:space="0" w:color="auto"/>
                <w:right w:val="none" w:sz="0" w:space="0" w:color="auto"/>
              </w:divBdr>
            </w:div>
            <w:div w:id="895970825">
              <w:marLeft w:val="0"/>
              <w:marRight w:val="0"/>
              <w:marTop w:val="0"/>
              <w:marBottom w:val="0"/>
              <w:divBdr>
                <w:top w:val="none" w:sz="0" w:space="0" w:color="auto"/>
                <w:left w:val="none" w:sz="0" w:space="0" w:color="auto"/>
                <w:bottom w:val="none" w:sz="0" w:space="0" w:color="auto"/>
                <w:right w:val="none" w:sz="0" w:space="0" w:color="auto"/>
              </w:divBdr>
            </w:div>
            <w:div w:id="902447740">
              <w:marLeft w:val="0"/>
              <w:marRight w:val="0"/>
              <w:marTop w:val="0"/>
              <w:marBottom w:val="0"/>
              <w:divBdr>
                <w:top w:val="none" w:sz="0" w:space="0" w:color="auto"/>
                <w:left w:val="none" w:sz="0" w:space="0" w:color="auto"/>
                <w:bottom w:val="none" w:sz="0" w:space="0" w:color="auto"/>
                <w:right w:val="none" w:sz="0" w:space="0" w:color="auto"/>
              </w:divBdr>
            </w:div>
            <w:div w:id="908853328">
              <w:marLeft w:val="0"/>
              <w:marRight w:val="0"/>
              <w:marTop w:val="0"/>
              <w:marBottom w:val="0"/>
              <w:divBdr>
                <w:top w:val="none" w:sz="0" w:space="0" w:color="auto"/>
                <w:left w:val="none" w:sz="0" w:space="0" w:color="auto"/>
                <w:bottom w:val="none" w:sz="0" w:space="0" w:color="auto"/>
                <w:right w:val="none" w:sz="0" w:space="0" w:color="auto"/>
              </w:divBdr>
            </w:div>
            <w:div w:id="938872737">
              <w:marLeft w:val="0"/>
              <w:marRight w:val="0"/>
              <w:marTop w:val="0"/>
              <w:marBottom w:val="0"/>
              <w:divBdr>
                <w:top w:val="none" w:sz="0" w:space="0" w:color="auto"/>
                <w:left w:val="none" w:sz="0" w:space="0" w:color="auto"/>
                <w:bottom w:val="none" w:sz="0" w:space="0" w:color="auto"/>
                <w:right w:val="none" w:sz="0" w:space="0" w:color="auto"/>
              </w:divBdr>
            </w:div>
            <w:div w:id="962419702">
              <w:marLeft w:val="0"/>
              <w:marRight w:val="0"/>
              <w:marTop w:val="0"/>
              <w:marBottom w:val="0"/>
              <w:divBdr>
                <w:top w:val="none" w:sz="0" w:space="0" w:color="auto"/>
                <w:left w:val="none" w:sz="0" w:space="0" w:color="auto"/>
                <w:bottom w:val="none" w:sz="0" w:space="0" w:color="auto"/>
                <w:right w:val="none" w:sz="0" w:space="0" w:color="auto"/>
              </w:divBdr>
            </w:div>
            <w:div w:id="988363765">
              <w:marLeft w:val="0"/>
              <w:marRight w:val="0"/>
              <w:marTop w:val="0"/>
              <w:marBottom w:val="0"/>
              <w:divBdr>
                <w:top w:val="none" w:sz="0" w:space="0" w:color="auto"/>
                <w:left w:val="none" w:sz="0" w:space="0" w:color="auto"/>
                <w:bottom w:val="none" w:sz="0" w:space="0" w:color="auto"/>
                <w:right w:val="none" w:sz="0" w:space="0" w:color="auto"/>
              </w:divBdr>
            </w:div>
            <w:div w:id="1004744935">
              <w:marLeft w:val="0"/>
              <w:marRight w:val="0"/>
              <w:marTop w:val="0"/>
              <w:marBottom w:val="0"/>
              <w:divBdr>
                <w:top w:val="none" w:sz="0" w:space="0" w:color="auto"/>
                <w:left w:val="none" w:sz="0" w:space="0" w:color="auto"/>
                <w:bottom w:val="none" w:sz="0" w:space="0" w:color="auto"/>
                <w:right w:val="none" w:sz="0" w:space="0" w:color="auto"/>
              </w:divBdr>
            </w:div>
            <w:div w:id="1011836765">
              <w:marLeft w:val="0"/>
              <w:marRight w:val="0"/>
              <w:marTop w:val="0"/>
              <w:marBottom w:val="0"/>
              <w:divBdr>
                <w:top w:val="none" w:sz="0" w:space="0" w:color="auto"/>
                <w:left w:val="none" w:sz="0" w:space="0" w:color="auto"/>
                <w:bottom w:val="none" w:sz="0" w:space="0" w:color="auto"/>
                <w:right w:val="none" w:sz="0" w:space="0" w:color="auto"/>
              </w:divBdr>
            </w:div>
            <w:div w:id="1031496786">
              <w:marLeft w:val="0"/>
              <w:marRight w:val="0"/>
              <w:marTop w:val="0"/>
              <w:marBottom w:val="0"/>
              <w:divBdr>
                <w:top w:val="none" w:sz="0" w:space="0" w:color="auto"/>
                <w:left w:val="none" w:sz="0" w:space="0" w:color="auto"/>
                <w:bottom w:val="none" w:sz="0" w:space="0" w:color="auto"/>
                <w:right w:val="none" w:sz="0" w:space="0" w:color="auto"/>
              </w:divBdr>
            </w:div>
            <w:div w:id="1038316225">
              <w:marLeft w:val="0"/>
              <w:marRight w:val="0"/>
              <w:marTop w:val="0"/>
              <w:marBottom w:val="0"/>
              <w:divBdr>
                <w:top w:val="none" w:sz="0" w:space="0" w:color="auto"/>
                <w:left w:val="none" w:sz="0" w:space="0" w:color="auto"/>
                <w:bottom w:val="none" w:sz="0" w:space="0" w:color="auto"/>
                <w:right w:val="none" w:sz="0" w:space="0" w:color="auto"/>
              </w:divBdr>
            </w:div>
            <w:div w:id="1046031618">
              <w:marLeft w:val="0"/>
              <w:marRight w:val="0"/>
              <w:marTop w:val="0"/>
              <w:marBottom w:val="0"/>
              <w:divBdr>
                <w:top w:val="none" w:sz="0" w:space="0" w:color="auto"/>
                <w:left w:val="none" w:sz="0" w:space="0" w:color="auto"/>
                <w:bottom w:val="none" w:sz="0" w:space="0" w:color="auto"/>
                <w:right w:val="none" w:sz="0" w:space="0" w:color="auto"/>
              </w:divBdr>
            </w:div>
            <w:div w:id="1046182319">
              <w:marLeft w:val="0"/>
              <w:marRight w:val="0"/>
              <w:marTop w:val="0"/>
              <w:marBottom w:val="0"/>
              <w:divBdr>
                <w:top w:val="none" w:sz="0" w:space="0" w:color="auto"/>
                <w:left w:val="none" w:sz="0" w:space="0" w:color="auto"/>
                <w:bottom w:val="none" w:sz="0" w:space="0" w:color="auto"/>
                <w:right w:val="none" w:sz="0" w:space="0" w:color="auto"/>
              </w:divBdr>
            </w:div>
            <w:div w:id="1062216023">
              <w:marLeft w:val="0"/>
              <w:marRight w:val="0"/>
              <w:marTop w:val="0"/>
              <w:marBottom w:val="0"/>
              <w:divBdr>
                <w:top w:val="none" w:sz="0" w:space="0" w:color="auto"/>
                <w:left w:val="none" w:sz="0" w:space="0" w:color="auto"/>
                <w:bottom w:val="none" w:sz="0" w:space="0" w:color="auto"/>
                <w:right w:val="none" w:sz="0" w:space="0" w:color="auto"/>
              </w:divBdr>
            </w:div>
            <w:div w:id="1069885969">
              <w:marLeft w:val="0"/>
              <w:marRight w:val="0"/>
              <w:marTop w:val="0"/>
              <w:marBottom w:val="0"/>
              <w:divBdr>
                <w:top w:val="none" w:sz="0" w:space="0" w:color="auto"/>
                <w:left w:val="none" w:sz="0" w:space="0" w:color="auto"/>
                <w:bottom w:val="none" w:sz="0" w:space="0" w:color="auto"/>
                <w:right w:val="none" w:sz="0" w:space="0" w:color="auto"/>
              </w:divBdr>
            </w:div>
            <w:div w:id="1073241817">
              <w:marLeft w:val="0"/>
              <w:marRight w:val="0"/>
              <w:marTop w:val="0"/>
              <w:marBottom w:val="0"/>
              <w:divBdr>
                <w:top w:val="none" w:sz="0" w:space="0" w:color="auto"/>
                <w:left w:val="none" w:sz="0" w:space="0" w:color="auto"/>
                <w:bottom w:val="none" w:sz="0" w:space="0" w:color="auto"/>
                <w:right w:val="none" w:sz="0" w:space="0" w:color="auto"/>
              </w:divBdr>
            </w:div>
            <w:div w:id="1078743959">
              <w:marLeft w:val="0"/>
              <w:marRight w:val="0"/>
              <w:marTop w:val="0"/>
              <w:marBottom w:val="0"/>
              <w:divBdr>
                <w:top w:val="none" w:sz="0" w:space="0" w:color="auto"/>
                <w:left w:val="none" w:sz="0" w:space="0" w:color="auto"/>
                <w:bottom w:val="none" w:sz="0" w:space="0" w:color="auto"/>
                <w:right w:val="none" w:sz="0" w:space="0" w:color="auto"/>
              </w:divBdr>
            </w:div>
            <w:div w:id="1105735661">
              <w:marLeft w:val="0"/>
              <w:marRight w:val="0"/>
              <w:marTop w:val="0"/>
              <w:marBottom w:val="0"/>
              <w:divBdr>
                <w:top w:val="none" w:sz="0" w:space="0" w:color="auto"/>
                <w:left w:val="none" w:sz="0" w:space="0" w:color="auto"/>
                <w:bottom w:val="none" w:sz="0" w:space="0" w:color="auto"/>
                <w:right w:val="none" w:sz="0" w:space="0" w:color="auto"/>
              </w:divBdr>
            </w:div>
            <w:div w:id="1106390714">
              <w:marLeft w:val="0"/>
              <w:marRight w:val="0"/>
              <w:marTop w:val="0"/>
              <w:marBottom w:val="0"/>
              <w:divBdr>
                <w:top w:val="none" w:sz="0" w:space="0" w:color="auto"/>
                <w:left w:val="none" w:sz="0" w:space="0" w:color="auto"/>
                <w:bottom w:val="none" w:sz="0" w:space="0" w:color="auto"/>
                <w:right w:val="none" w:sz="0" w:space="0" w:color="auto"/>
              </w:divBdr>
            </w:div>
            <w:div w:id="1109931011">
              <w:marLeft w:val="0"/>
              <w:marRight w:val="0"/>
              <w:marTop w:val="0"/>
              <w:marBottom w:val="0"/>
              <w:divBdr>
                <w:top w:val="none" w:sz="0" w:space="0" w:color="auto"/>
                <w:left w:val="none" w:sz="0" w:space="0" w:color="auto"/>
                <w:bottom w:val="none" w:sz="0" w:space="0" w:color="auto"/>
                <w:right w:val="none" w:sz="0" w:space="0" w:color="auto"/>
              </w:divBdr>
            </w:div>
            <w:div w:id="1116292403">
              <w:marLeft w:val="0"/>
              <w:marRight w:val="0"/>
              <w:marTop w:val="0"/>
              <w:marBottom w:val="0"/>
              <w:divBdr>
                <w:top w:val="none" w:sz="0" w:space="0" w:color="auto"/>
                <w:left w:val="none" w:sz="0" w:space="0" w:color="auto"/>
                <w:bottom w:val="none" w:sz="0" w:space="0" w:color="auto"/>
                <w:right w:val="none" w:sz="0" w:space="0" w:color="auto"/>
              </w:divBdr>
            </w:div>
            <w:div w:id="1117943150">
              <w:marLeft w:val="0"/>
              <w:marRight w:val="0"/>
              <w:marTop w:val="0"/>
              <w:marBottom w:val="0"/>
              <w:divBdr>
                <w:top w:val="none" w:sz="0" w:space="0" w:color="auto"/>
                <w:left w:val="none" w:sz="0" w:space="0" w:color="auto"/>
                <w:bottom w:val="none" w:sz="0" w:space="0" w:color="auto"/>
                <w:right w:val="none" w:sz="0" w:space="0" w:color="auto"/>
              </w:divBdr>
            </w:div>
            <w:div w:id="1132866307">
              <w:marLeft w:val="0"/>
              <w:marRight w:val="0"/>
              <w:marTop w:val="0"/>
              <w:marBottom w:val="0"/>
              <w:divBdr>
                <w:top w:val="none" w:sz="0" w:space="0" w:color="auto"/>
                <w:left w:val="none" w:sz="0" w:space="0" w:color="auto"/>
                <w:bottom w:val="none" w:sz="0" w:space="0" w:color="auto"/>
                <w:right w:val="none" w:sz="0" w:space="0" w:color="auto"/>
              </w:divBdr>
            </w:div>
            <w:div w:id="1135298886">
              <w:marLeft w:val="0"/>
              <w:marRight w:val="0"/>
              <w:marTop w:val="0"/>
              <w:marBottom w:val="0"/>
              <w:divBdr>
                <w:top w:val="none" w:sz="0" w:space="0" w:color="auto"/>
                <w:left w:val="none" w:sz="0" w:space="0" w:color="auto"/>
                <w:bottom w:val="none" w:sz="0" w:space="0" w:color="auto"/>
                <w:right w:val="none" w:sz="0" w:space="0" w:color="auto"/>
              </w:divBdr>
            </w:div>
            <w:div w:id="1152405702">
              <w:marLeft w:val="0"/>
              <w:marRight w:val="0"/>
              <w:marTop w:val="0"/>
              <w:marBottom w:val="0"/>
              <w:divBdr>
                <w:top w:val="none" w:sz="0" w:space="0" w:color="auto"/>
                <w:left w:val="none" w:sz="0" w:space="0" w:color="auto"/>
                <w:bottom w:val="none" w:sz="0" w:space="0" w:color="auto"/>
                <w:right w:val="none" w:sz="0" w:space="0" w:color="auto"/>
              </w:divBdr>
            </w:div>
            <w:div w:id="1164467304">
              <w:marLeft w:val="0"/>
              <w:marRight w:val="0"/>
              <w:marTop w:val="0"/>
              <w:marBottom w:val="0"/>
              <w:divBdr>
                <w:top w:val="none" w:sz="0" w:space="0" w:color="auto"/>
                <w:left w:val="none" w:sz="0" w:space="0" w:color="auto"/>
                <w:bottom w:val="none" w:sz="0" w:space="0" w:color="auto"/>
                <w:right w:val="none" w:sz="0" w:space="0" w:color="auto"/>
              </w:divBdr>
            </w:div>
            <w:div w:id="1165121451">
              <w:marLeft w:val="0"/>
              <w:marRight w:val="0"/>
              <w:marTop w:val="0"/>
              <w:marBottom w:val="0"/>
              <w:divBdr>
                <w:top w:val="none" w:sz="0" w:space="0" w:color="auto"/>
                <w:left w:val="none" w:sz="0" w:space="0" w:color="auto"/>
                <w:bottom w:val="none" w:sz="0" w:space="0" w:color="auto"/>
                <w:right w:val="none" w:sz="0" w:space="0" w:color="auto"/>
              </w:divBdr>
            </w:div>
            <w:div w:id="1166894526">
              <w:marLeft w:val="0"/>
              <w:marRight w:val="0"/>
              <w:marTop w:val="0"/>
              <w:marBottom w:val="0"/>
              <w:divBdr>
                <w:top w:val="none" w:sz="0" w:space="0" w:color="auto"/>
                <w:left w:val="none" w:sz="0" w:space="0" w:color="auto"/>
                <w:bottom w:val="none" w:sz="0" w:space="0" w:color="auto"/>
                <w:right w:val="none" w:sz="0" w:space="0" w:color="auto"/>
              </w:divBdr>
            </w:div>
            <w:div w:id="1178154419">
              <w:marLeft w:val="0"/>
              <w:marRight w:val="0"/>
              <w:marTop w:val="0"/>
              <w:marBottom w:val="0"/>
              <w:divBdr>
                <w:top w:val="none" w:sz="0" w:space="0" w:color="auto"/>
                <w:left w:val="none" w:sz="0" w:space="0" w:color="auto"/>
                <w:bottom w:val="none" w:sz="0" w:space="0" w:color="auto"/>
                <w:right w:val="none" w:sz="0" w:space="0" w:color="auto"/>
              </w:divBdr>
            </w:div>
            <w:div w:id="1184787148">
              <w:marLeft w:val="0"/>
              <w:marRight w:val="0"/>
              <w:marTop w:val="0"/>
              <w:marBottom w:val="0"/>
              <w:divBdr>
                <w:top w:val="none" w:sz="0" w:space="0" w:color="auto"/>
                <w:left w:val="none" w:sz="0" w:space="0" w:color="auto"/>
                <w:bottom w:val="none" w:sz="0" w:space="0" w:color="auto"/>
                <w:right w:val="none" w:sz="0" w:space="0" w:color="auto"/>
              </w:divBdr>
            </w:div>
            <w:div w:id="1186867793">
              <w:marLeft w:val="0"/>
              <w:marRight w:val="0"/>
              <w:marTop w:val="0"/>
              <w:marBottom w:val="0"/>
              <w:divBdr>
                <w:top w:val="none" w:sz="0" w:space="0" w:color="auto"/>
                <w:left w:val="none" w:sz="0" w:space="0" w:color="auto"/>
                <w:bottom w:val="none" w:sz="0" w:space="0" w:color="auto"/>
                <w:right w:val="none" w:sz="0" w:space="0" w:color="auto"/>
              </w:divBdr>
            </w:div>
            <w:div w:id="1192955131">
              <w:marLeft w:val="0"/>
              <w:marRight w:val="0"/>
              <w:marTop w:val="0"/>
              <w:marBottom w:val="0"/>
              <w:divBdr>
                <w:top w:val="none" w:sz="0" w:space="0" w:color="auto"/>
                <w:left w:val="none" w:sz="0" w:space="0" w:color="auto"/>
                <w:bottom w:val="none" w:sz="0" w:space="0" w:color="auto"/>
                <w:right w:val="none" w:sz="0" w:space="0" w:color="auto"/>
              </w:divBdr>
            </w:div>
            <w:div w:id="1197307605">
              <w:marLeft w:val="0"/>
              <w:marRight w:val="0"/>
              <w:marTop w:val="0"/>
              <w:marBottom w:val="0"/>
              <w:divBdr>
                <w:top w:val="none" w:sz="0" w:space="0" w:color="auto"/>
                <w:left w:val="none" w:sz="0" w:space="0" w:color="auto"/>
                <w:bottom w:val="none" w:sz="0" w:space="0" w:color="auto"/>
                <w:right w:val="none" w:sz="0" w:space="0" w:color="auto"/>
              </w:divBdr>
            </w:div>
            <w:div w:id="1198155457">
              <w:marLeft w:val="0"/>
              <w:marRight w:val="0"/>
              <w:marTop w:val="0"/>
              <w:marBottom w:val="0"/>
              <w:divBdr>
                <w:top w:val="none" w:sz="0" w:space="0" w:color="auto"/>
                <w:left w:val="none" w:sz="0" w:space="0" w:color="auto"/>
                <w:bottom w:val="none" w:sz="0" w:space="0" w:color="auto"/>
                <w:right w:val="none" w:sz="0" w:space="0" w:color="auto"/>
              </w:divBdr>
            </w:div>
            <w:div w:id="1205025316">
              <w:marLeft w:val="0"/>
              <w:marRight w:val="0"/>
              <w:marTop w:val="0"/>
              <w:marBottom w:val="0"/>
              <w:divBdr>
                <w:top w:val="none" w:sz="0" w:space="0" w:color="auto"/>
                <w:left w:val="none" w:sz="0" w:space="0" w:color="auto"/>
                <w:bottom w:val="none" w:sz="0" w:space="0" w:color="auto"/>
                <w:right w:val="none" w:sz="0" w:space="0" w:color="auto"/>
              </w:divBdr>
            </w:div>
            <w:div w:id="1207062044">
              <w:marLeft w:val="0"/>
              <w:marRight w:val="0"/>
              <w:marTop w:val="0"/>
              <w:marBottom w:val="0"/>
              <w:divBdr>
                <w:top w:val="none" w:sz="0" w:space="0" w:color="auto"/>
                <w:left w:val="none" w:sz="0" w:space="0" w:color="auto"/>
                <w:bottom w:val="none" w:sz="0" w:space="0" w:color="auto"/>
                <w:right w:val="none" w:sz="0" w:space="0" w:color="auto"/>
              </w:divBdr>
            </w:div>
            <w:div w:id="1229682942">
              <w:marLeft w:val="0"/>
              <w:marRight w:val="0"/>
              <w:marTop w:val="0"/>
              <w:marBottom w:val="0"/>
              <w:divBdr>
                <w:top w:val="none" w:sz="0" w:space="0" w:color="auto"/>
                <w:left w:val="none" w:sz="0" w:space="0" w:color="auto"/>
                <w:bottom w:val="none" w:sz="0" w:space="0" w:color="auto"/>
                <w:right w:val="none" w:sz="0" w:space="0" w:color="auto"/>
              </w:divBdr>
            </w:div>
            <w:div w:id="1232888796">
              <w:marLeft w:val="0"/>
              <w:marRight w:val="0"/>
              <w:marTop w:val="0"/>
              <w:marBottom w:val="0"/>
              <w:divBdr>
                <w:top w:val="none" w:sz="0" w:space="0" w:color="auto"/>
                <w:left w:val="none" w:sz="0" w:space="0" w:color="auto"/>
                <w:bottom w:val="none" w:sz="0" w:space="0" w:color="auto"/>
                <w:right w:val="none" w:sz="0" w:space="0" w:color="auto"/>
              </w:divBdr>
            </w:div>
            <w:div w:id="1242638741">
              <w:marLeft w:val="0"/>
              <w:marRight w:val="0"/>
              <w:marTop w:val="0"/>
              <w:marBottom w:val="0"/>
              <w:divBdr>
                <w:top w:val="none" w:sz="0" w:space="0" w:color="auto"/>
                <w:left w:val="none" w:sz="0" w:space="0" w:color="auto"/>
                <w:bottom w:val="none" w:sz="0" w:space="0" w:color="auto"/>
                <w:right w:val="none" w:sz="0" w:space="0" w:color="auto"/>
              </w:divBdr>
            </w:div>
            <w:div w:id="1266229893">
              <w:marLeft w:val="0"/>
              <w:marRight w:val="0"/>
              <w:marTop w:val="0"/>
              <w:marBottom w:val="0"/>
              <w:divBdr>
                <w:top w:val="none" w:sz="0" w:space="0" w:color="auto"/>
                <w:left w:val="none" w:sz="0" w:space="0" w:color="auto"/>
                <w:bottom w:val="none" w:sz="0" w:space="0" w:color="auto"/>
                <w:right w:val="none" w:sz="0" w:space="0" w:color="auto"/>
              </w:divBdr>
            </w:div>
            <w:div w:id="1268466122">
              <w:marLeft w:val="0"/>
              <w:marRight w:val="0"/>
              <w:marTop w:val="0"/>
              <w:marBottom w:val="0"/>
              <w:divBdr>
                <w:top w:val="none" w:sz="0" w:space="0" w:color="auto"/>
                <w:left w:val="none" w:sz="0" w:space="0" w:color="auto"/>
                <w:bottom w:val="none" w:sz="0" w:space="0" w:color="auto"/>
                <w:right w:val="none" w:sz="0" w:space="0" w:color="auto"/>
              </w:divBdr>
            </w:div>
            <w:div w:id="1271082765">
              <w:marLeft w:val="0"/>
              <w:marRight w:val="0"/>
              <w:marTop w:val="0"/>
              <w:marBottom w:val="0"/>
              <w:divBdr>
                <w:top w:val="none" w:sz="0" w:space="0" w:color="auto"/>
                <w:left w:val="none" w:sz="0" w:space="0" w:color="auto"/>
                <w:bottom w:val="none" w:sz="0" w:space="0" w:color="auto"/>
                <w:right w:val="none" w:sz="0" w:space="0" w:color="auto"/>
              </w:divBdr>
            </w:div>
            <w:div w:id="1272476432">
              <w:marLeft w:val="0"/>
              <w:marRight w:val="0"/>
              <w:marTop w:val="0"/>
              <w:marBottom w:val="0"/>
              <w:divBdr>
                <w:top w:val="none" w:sz="0" w:space="0" w:color="auto"/>
                <w:left w:val="none" w:sz="0" w:space="0" w:color="auto"/>
                <w:bottom w:val="none" w:sz="0" w:space="0" w:color="auto"/>
                <w:right w:val="none" w:sz="0" w:space="0" w:color="auto"/>
              </w:divBdr>
            </w:div>
            <w:div w:id="1273320299">
              <w:marLeft w:val="0"/>
              <w:marRight w:val="0"/>
              <w:marTop w:val="0"/>
              <w:marBottom w:val="0"/>
              <w:divBdr>
                <w:top w:val="none" w:sz="0" w:space="0" w:color="auto"/>
                <w:left w:val="none" w:sz="0" w:space="0" w:color="auto"/>
                <w:bottom w:val="none" w:sz="0" w:space="0" w:color="auto"/>
                <w:right w:val="none" w:sz="0" w:space="0" w:color="auto"/>
              </w:divBdr>
            </w:div>
            <w:div w:id="1279993392">
              <w:marLeft w:val="0"/>
              <w:marRight w:val="0"/>
              <w:marTop w:val="0"/>
              <w:marBottom w:val="0"/>
              <w:divBdr>
                <w:top w:val="none" w:sz="0" w:space="0" w:color="auto"/>
                <w:left w:val="none" w:sz="0" w:space="0" w:color="auto"/>
                <w:bottom w:val="none" w:sz="0" w:space="0" w:color="auto"/>
                <w:right w:val="none" w:sz="0" w:space="0" w:color="auto"/>
              </w:divBdr>
            </w:div>
            <w:div w:id="1291398830">
              <w:marLeft w:val="0"/>
              <w:marRight w:val="0"/>
              <w:marTop w:val="0"/>
              <w:marBottom w:val="0"/>
              <w:divBdr>
                <w:top w:val="none" w:sz="0" w:space="0" w:color="auto"/>
                <w:left w:val="none" w:sz="0" w:space="0" w:color="auto"/>
                <w:bottom w:val="none" w:sz="0" w:space="0" w:color="auto"/>
                <w:right w:val="none" w:sz="0" w:space="0" w:color="auto"/>
              </w:divBdr>
            </w:div>
            <w:div w:id="1302999772">
              <w:marLeft w:val="0"/>
              <w:marRight w:val="0"/>
              <w:marTop w:val="0"/>
              <w:marBottom w:val="0"/>
              <w:divBdr>
                <w:top w:val="none" w:sz="0" w:space="0" w:color="auto"/>
                <w:left w:val="none" w:sz="0" w:space="0" w:color="auto"/>
                <w:bottom w:val="none" w:sz="0" w:space="0" w:color="auto"/>
                <w:right w:val="none" w:sz="0" w:space="0" w:color="auto"/>
              </w:divBdr>
            </w:div>
            <w:div w:id="1305501644">
              <w:marLeft w:val="0"/>
              <w:marRight w:val="0"/>
              <w:marTop w:val="0"/>
              <w:marBottom w:val="0"/>
              <w:divBdr>
                <w:top w:val="none" w:sz="0" w:space="0" w:color="auto"/>
                <w:left w:val="none" w:sz="0" w:space="0" w:color="auto"/>
                <w:bottom w:val="none" w:sz="0" w:space="0" w:color="auto"/>
                <w:right w:val="none" w:sz="0" w:space="0" w:color="auto"/>
              </w:divBdr>
            </w:div>
            <w:div w:id="1313219907">
              <w:marLeft w:val="0"/>
              <w:marRight w:val="0"/>
              <w:marTop w:val="0"/>
              <w:marBottom w:val="0"/>
              <w:divBdr>
                <w:top w:val="none" w:sz="0" w:space="0" w:color="auto"/>
                <w:left w:val="none" w:sz="0" w:space="0" w:color="auto"/>
                <w:bottom w:val="none" w:sz="0" w:space="0" w:color="auto"/>
                <w:right w:val="none" w:sz="0" w:space="0" w:color="auto"/>
              </w:divBdr>
            </w:div>
            <w:div w:id="1324510457">
              <w:marLeft w:val="0"/>
              <w:marRight w:val="0"/>
              <w:marTop w:val="0"/>
              <w:marBottom w:val="0"/>
              <w:divBdr>
                <w:top w:val="none" w:sz="0" w:space="0" w:color="auto"/>
                <w:left w:val="none" w:sz="0" w:space="0" w:color="auto"/>
                <w:bottom w:val="none" w:sz="0" w:space="0" w:color="auto"/>
                <w:right w:val="none" w:sz="0" w:space="0" w:color="auto"/>
              </w:divBdr>
            </w:div>
            <w:div w:id="1332291226">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356348671">
              <w:marLeft w:val="0"/>
              <w:marRight w:val="0"/>
              <w:marTop w:val="0"/>
              <w:marBottom w:val="0"/>
              <w:divBdr>
                <w:top w:val="none" w:sz="0" w:space="0" w:color="auto"/>
                <w:left w:val="none" w:sz="0" w:space="0" w:color="auto"/>
                <w:bottom w:val="none" w:sz="0" w:space="0" w:color="auto"/>
                <w:right w:val="none" w:sz="0" w:space="0" w:color="auto"/>
              </w:divBdr>
            </w:div>
            <w:div w:id="1360811083">
              <w:marLeft w:val="0"/>
              <w:marRight w:val="0"/>
              <w:marTop w:val="0"/>
              <w:marBottom w:val="0"/>
              <w:divBdr>
                <w:top w:val="none" w:sz="0" w:space="0" w:color="auto"/>
                <w:left w:val="none" w:sz="0" w:space="0" w:color="auto"/>
                <w:bottom w:val="none" w:sz="0" w:space="0" w:color="auto"/>
                <w:right w:val="none" w:sz="0" w:space="0" w:color="auto"/>
              </w:divBdr>
            </w:div>
            <w:div w:id="1364869737">
              <w:marLeft w:val="0"/>
              <w:marRight w:val="0"/>
              <w:marTop w:val="0"/>
              <w:marBottom w:val="0"/>
              <w:divBdr>
                <w:top w:val="none" w:sz="0" w:space="0" w:color="auto"/>
                <w:left w:val="none" w:sz="0" w:space="0" w:color="auto"/>
                <w:bottom w:val="none" w:sz="0" w:space="0" w:color="auto"/>
                <w:right w:val="none" w:sz="0" w:space="0" w:color="auto"/>
              </w:divBdr>
            </w:div>
            <w:div w:id="1389760804">
              <w:marLeft w:val="0"/>
              <w:marRight w:val="0"/>
              <w:marTop w:val="0"/>
              <w:marBottom w:val="0"/>
              <w:divBdr>
                <w:top w:val="none" w:sz="0" w:space="0" w:color="auto"/>
                <w:left w:val="none" w:sz="0" w:space="0" w:color="auto"/>
                <w:bottom w:val="none" w:sz="0" w:space="0" w:color="auto"/>
                <w:right w:val="none" w:sz="0" w:space="0" w:color="auto"/>
              </w:divBdr>
            </w:div>
            <w:div w:id="1416122268">
              <w:marLeft w:val="0"/>
              <w:marRight w:val="0"/>
              <w:marTop w:val="0"/>
              <w:marBottom w:val="0"/>
              <w:divBdr>
                <w:top w:val="none" w:sz="0" w:space="0" w:color="auto"/>
                <w:left w:val="none" w:sz="0" w:space="0" w:color="auto"/>
                <w:bottom w:val="none" w:sz="0" w:space="0" w:color="auto"/>
                <w:right w:val="none" w:sz="0" w:space="0" w:color="auto"/>
              </w:divBdr>
            </w:div>
            <w:div w:id="1440371595">
              <w:marLeft w:val="0"/>
              <w:marRight w:val="0"/>
              <w:marTop w:val="0"/>
              <w:marBottom w:val="0"/>
              <w:divBdr>
                <w:top w:val="none" w:sz="0" w:space="0" w:color="auto"/>
                <w:left w:val="none" w:sz="0" w:space="0" w:color="auto"/>
                <w:bottom w:val="none" w:sz="0" w:space="0" w:color="auto"/>
                <w:right w:val="none" w:sz="0" w:space="0" w:color="auto"/>
              </w:divBdr>
            </w:div>
            <w:div w:id="1464806301">
              <w:marLeft w:val="0"/>
              <w:marRight w:val="0"/>
              <w:marTop w:val="0"/>
              <w:marBottom w:val="0"/>
              <w:divBdr>
                <w:top w:val="none" w:sz="0" w:space="0" w:color="auto"/>
                <w:left w:val="none" w:sz="0" w:space="0" w:color="auto"/>
                <w:bottom w:val="none" w:sz="0" w:space="0" w:color="auto"/>
                <w:right w:val="none" w:sz="0" w:space="0" w:color="auto"/>
              </w:divBdr>
            </w:div>
            <w:div w:id="1471904895">
              <w:marLeft w:val="0"/>
              <w:marRight w:val="0"/>
              <w:marTop w:val="0"/>
              <w:marBottom w:val="0"/>
              <w:divBdr>
                <w:top w:val="none" w:sz="0" w:space="0" w:color="auto"/>
                <w:left w:val="none" w:sz="0" w:space="0" w:color="auto"/>
                <w:bottom w:val="none" w:sz="0" w:space="0" w:color="auto"/>
                <w:right w:val="none" w:sz="0" w:space="0" w:color="auto"/>
              </w:divBdr>
            </w:div>
            <w:div w:id="1490827352">
              <w:marLeft w:val="0"/>
              <w:marRight w:val="0"/>
              <w:marTop w:val="0"/>
              <w:marBottom w:val="0"/>
              <w:divBdr>
                <w:top w:val="none" w:sz="0" w:space="0" w:color="auto"/>
                <w:left w:val="none" w:sz="0" w:space="0" w:color="auto"/>
                <w:bottom w:val="none" w:sz="0" w:space="0" w:color="auto"/>
                <w:right w:val="none" w:sz="0" w:space="0" w:color="auto"/>
              </w:divBdr>
            </w:div>
            <w:div w:id="1490832332">
              <w:marLeft w:val="0"/>
              <w:marRight w:val="0"/>
              <w:marTop w:val="0"/>
              <w:marBottom w:val="0"/>
              <w:divBdr>
                <w:top w:val="none" w:sz="0" w:space="0" w:color="auto"/>
                <w:left w:val="none" w:sz="0" w:space="0" w:color="auto"/>
                <w:bottom w:val="none" w:sz="0" w:space="0" w:color="auto"/>
                <w:right w:val="none" w:sz="0" w:space="0" w:color="auto"/>
              </w:divBdr>
            </w:div>
            <w:div w:id="1492941582">
              <w:marLeft w:val="0"/>
              <w:marRight w:val="0"/>
              <w:marTop w:val="0"/>
              <w:marBottom w:val="0"/>
              <w:divBdr>
                <w:top w:val="none" w:sz="0" w:space="0" w:color="auto"/>
                <w:left w:val="none" w:sz="0" w:space="0" w:color="auto"/>
                <w:bottom w:val="none" w:sz="0" w:space="0" w:color="auto"/>
                <w:right w:val="none" w:sz="0" w:space="0" w:color="auto"/>
              </w:divBdr>
            </w:div>
            <w:div w:id="1498108749">
              <w:marLeft w:val="0"/>
              <w:marRight w:val="0"/>
              <w:marTop w:val="0"/>
              <w:marBottom w:val="0"/>
              <w:divBdr>
                <w:top w:val="none" w:sz="0" w:space="0" w:color="auto"/>
                <w:left w:val="none" w:sz="0" w:space="0" w:color="auto"/>
                <w:bottom w:val="none" w:sz="0" w:space="0" w:color="auto"/>
                <w:right w:val="none" w:sz="0" w:space="0" w:color="auto"/>
              </w:divBdr>
            </w:div>
            <w:div w:id="1504201419">
              <w:marLeft w:val="0"/>
              <w:marRight w:val="0"/>
              <w:marTop w:val="0"/>
              <w:marBottom w:val="0"/>
              <w:divBdr>
                <w:top w:val="none" w:sz="0" w:space="0" w:color="auto"/>
                <w:left w:val="none" w:sz="0" w:space="0" w:color="auto"/>
                <w:bottom w:val="none" w:sz="0" w:space="0" w:color="auto"/>
                <w:right w:val="none" w:sz="0" w:space="0" w:color="auto"/>
              </w:divBdr>
            </w:div>
            <w:div w:id="1519731717">
              <w:marLeft w:val="0"/>
              <w:marRight w:val="0"/>
              <w:marTop w:val="0"/>
              <w:marBottom w:val="0"/>
              <w:divBdr>
                <w:top w:val="none" w:sz="0" w:space="0" w:color="auto"/>
                <w:left w:val="none" w:sz="0" w:space="0" w:color="auto"/>
                <w:bottom w:val="none" w:sz="0" w:space="0" w:color="auto"/>
                <w:right w:val="none" w:sz="0" w:space="0" w:color="auto"/>
              </w:divBdr>
            </w:div>
            <w:div w:id="1554777882">
              <w:marLeft w:val="0"/>
              <w:marRight w:val="0"/>
              <w:marTop w:val="0"/>
              <w:marBottom w:val="0"/>
              <w:divBdr>
                <w:top w:val="none" w:sz="0" w:space="0" w:color="auto"/>
                <w:left w:val="none" w:sz="0" w:space="0" w:color="auto"/>
                <w:bottom w:val="none" w:sz="0" w:space="0" w:color="auto"/>
                <w:right w:val="none" w:sz="0" w:space="0" w:color="auto"/>
              </w:divBdr>
            </w:div>
            <w:div w:id="1555002847">
              <w:marLeft w:val="0"/>
              <w:marRight w:val="0"/>
              <w:marTop w:val="0"/>
              <w:marBottom w:val="0"/>
              <w:divBdr>
                <w:top w:val="none" w:sz="0" w:space="0" w:color="auto"/>
                <w:left w:val="none" w:sz="0" w:space="0" w:color="auto"/>
                <w:bottom w:val="none" w:sz="0" w:space="0" w:color="auto"/>
                <w:right w:val="none" w:sz="0" w:space="0" w:color="auto"/>
              </w:divBdr>
            </w:div>
            <w:div w:id="1574587823">
              <w:marLeft w:val="0"/>
              <w:marRight w:val="0"/>
              <w:marTop w:val="0"/>
              <w:marBottom w:val="0"/>
              <w:divBdr>
                <w:top w:val="none" w:sz="0" w:space="0" w:color="auto"/>
                <w:left w:val="none" w:sz="0" w:space="0" w:color="auto"/>
                <w:bottom w:val="none" w:sz="0" w:space="0" w:color="auto"/>
                <w:right w:val="none" w:sz="0" w:space="0" w:color="auto"/>
              </w:divBdr>
            </w:div>
            <w:div w:id="1577010536">
              <w:marLeft w:val="0"/>
              <w:marRight w:val="0"/>
              <w:marTop w:val="0"/>
              <w:marBottom w:val="0"/>
              <w:divBdr>
                <w:top w:val="none" w:sz="0" w:space="0" w:color="auto"/>
                <w:left w:val="none" w:sz="0" w:space="0" w:color="auto"/>
                <w:bottom w:val="none" w:sz="0" w:space="0" w:color="auto"/>
                <w:right w:val="none" w:sz="0" w:space="0" w:color="auto"/>
              </w:divBdr>
            </w:div>
            <w:div w:id="1592933242">
              <w:marLeft w:val="0"/>
              <w:marRight w:val="0"/>
              <w:marTop w:val="0"/>
              <w:marBottom w:val="0"/>
              <w:divBdr>
                <w:top w:val="none" w:sz="0" w:space="0" w:color="auto"/>
                <w:left w:val="none" w:sz="0" w:space="0" w:color="auto"/>
                <w:bottom w:val="none" w:sz="0" w:space="0" w:color="auto"/>
                <w:right w:val="none" w:sz="0" w:space="0" w:color="auto"/>
              </w:divBdr>
            </w:div>
            <w:div w:id="1601838602">
              <w:marLeft w:val="0"/>
              <w:marRight w:val="0"/>
              <w:marTop w:val="0"/>
              <w:marBottom w:val="0"/>
              <w:divBdr>
                <w:top w:val="none" w:sz="0" w:space="0" w:color="auto"/>
                <w:left w:val="none" w:sz="0" w:space="0" w:color="auto"/>
                <w:bottom w:val="none" w:sz="0" w:space="0" w:color="auto"/>
                <w:right w:val="none" w:sz="0" w:space="0" w:color="auto"/>
              </w:divBdr>
            </w:div>
            <w:div w:id="1605920036">
              <w:marLeft w:val="0"/>
              <w:marRight w:val="0"/>
              <w:marTop w:val="0"/>
              <w:marBottom w:val="0"/>
              <w:divBdr>
                <w:top w:val="none" w:sz="0" w:space="0" w:color="auto"/>
                <w:left w:val="none" w:sz="0" w:space="0" w:color="auto"/>
                <w:bottom w:val="none" w:sz="0" w:space="0" w:color="auto"/>
                <w:right w:val="none" w:sz="0" w:space="0" w:color="auto"/>
              </w:divBdr>
            </w:div>
            <w:div w:id="1620144801">
              <w:marLeft w:val="0"/>
              <w:marRight w:val="0"/>
              <w:marTop w:val="0"/>
              <w:marBottom w:val="0"/>
              <w:divBdr>
                <w:top w:val="none" w:sz="0" w:space="0" w:color="auto"/>
                <w:left w:val="none" w:sz="0" w:space="0" w:color="auto"/>
                <w:bottom w:val="none" w:sz="0" w:space="0" w:color="auto"/>
                <w:right w:val="none" w:sz="0" w:space="0" w:color="auto"/>
              </w:divBdr>
            </w:div>
            <w:div w:id="1628777218">
              <w:marLeft w:val="0"/>
              <w:marRight w:val="0"/>
              <w:marTop w:val="0"/>
              <w:marBottom w:val="0"/>
              <w:divBdr>
                <w:top w:val="none" w:sz="0" w:space="0" w:color="auto"/>
                <w:left w:val="none" w:sz="0" w:space="0" w:color="auto"/>
                <w:bottom w:val="none" w:sz="0" w:space="0" w:color="auto"/>
                <w:right w:val="none" w:sz="0" w:space="0" w:color="auto"/>
              </w:divBdr>
            </w:div>
            <w:div w:id="1644115074">
              <w:marLeft w:val="0"/>
              <w:marRight w:val="0"/>
              <w:marTop w:val="0"/>
              <w:marBottom w:val="0"/>
              <w:divBdr>
                <w:top w:val="none" w:sz="0" w:space="0" w:color="auto"/>
                <w:left w:val="none" w:sz="0" w:space="0" w:color="auto"/>
                <w:bottom w:val="none" w:sz="0" w:space="0" w:color="auto"/>
                <w:right w:val="none" w:sz="0" w:space="0" w:color="auto"/>
              </w:divBdr>
            </w:div>
            <w:div w:id="1648362146">
              <w:marLeft w:val="0"/>
              <w:marRight w:val="0"/>
              <w:marTop w:val="0"/>
              <w:marBottom w:val="0"/>
              <w:divBdr>
                <w:top w:val="none" w:sz="0" w:space="0" w:color="auto"/>
                <w:left w:val="none" w:sz="0" w:space="0" w:color="auto"/>
                <w:bottom w:val="none" w:sz="0" w:space="0" w:color="auto"/>
                <w:right w:val="none" w:sz="0" w:space="0" w:color="auto"/>
              </w:divBdr>
            </w:div>
            <w:div w:id="1652562398">
              <w:marLeft w:val="0"/>
              <w:marRight w:val="0"/>
              <w:marTop w:val="0"/>
              <w:marBottom w:val="0"/>
              <w:divBdr>
                <w:top w:val="none" w:sz="0" w:space="0" w:color="auto"/>
                <w:left w:val="none" w:sz="0" w:space="0" w:color="auto"/>
                <w:bottom w:val="none" w:sz="0" w:space="0" w:color="auto"/>
                <w:right w:val="none" w:sz="0" w:space="0" w:color="auto"/>
              </w:divBdr>
            </w:div>
            <w:div w:id="1665281301">
              <w:marLeft w:val="0"/>
              <w:marRight w:val="0"/>
              <w:marTop w:val="0"/>
              <w:marBottom w:val="0"/>
              <w:divBdr>
                <w:top w:val="none" w:sz="0" w:space="0" w:color="auto"/>
                <w:left w:val="none" w:sz="0" w:space="0" w:color="auto"/>
                <w:bottom w:val="none" w:sz="0" w:space="0" w:color="auto"/>
                <w:right w:val="none" w:sz="0" w:space="0" w:color="auto"/>
              </w:divBdr>
            </w:div>
            <w:div w:id="1685936051">
              <w:marLeft w:val="0"/>
              <w:marRight w:val="0"/>
              <w:marTop w:val="0"/>
              <w:marBottom w:val="0"/>
              <w:divBdr>
                <w:top w:val="none" w:sz="0" w:space="0" w:color="auto"/>
                <w:left w:val="none" w:sz="0" w:space="0" w:color="auto"/>
                <w:bottom w:val="none" w:sz="0" w:space="0" w:color="auto"/>
                <w:right w:val="none" w:sz="0" w:space="0" w:color="auto"/>
              </w:divBdr>
            </w:div>
            <w:div w:id="1698192069">
              <w:marLeft w:val="0"/>
              <w:marRight w:val="0"/>
              <w:marTop w:val="0"/>
              <w:marBottom w:val="0"/>
              <w:divBdr>
                <w:top w:val="none" w:sz="0" w:space="0" w:color="auto"/>
                <w:left w:val="none" w:sz="0" w:space="0" w:color="auto"/>
                <w:bottom w:val="none" w:sz="0" w:space="0" w:color="auto"/>
                <w:right w:val="none" w:sz="0" w:space="0" w:color="auto"/>
              </w:divBdr>
            </w:div>
            <w:div w:id="1708144882">
              <w:marLeft w:val="0"/>
              <w:marRight w:val="0"/>
              <w:marTop w:val="0"/>
              <w:marBottom w:val="0"/>
              <w:divBdr>
                <w:top w:val="none" w:sz="0" w:space="0" w:color="auto"/>
                <w:left w:val="none" w:sz="0" w:space="0" w:color="auto"/>
                <w:bottom w:val="none" w:sz="0" w:space="0" w:color="auto"/>
                <w:right w:val="none" w:sz="0" w:space="0" w:color="auto"/>
              </w:divBdr>
            </w:div>
            <w:div w:id="170840473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791625516">
              <w:marLeft w:val="0"/>
              <w:marRight w:val="0"/>
              <w:marTop w:val="0"/>
              <w:marBottom w:val="0"/>
              <w:divBdr>
                <w:top w:val="none" w:sz="0" w:space="0" w:color="auto"/>
                <w:left w:val="none" w:sz="0" w:space="0" w:color="auto"/>
                <w:bottom w:val="none" w:sz="0" w:space="0" w:color="auto"/>
                <w:right w:val="none" w:sz="0" w:space="0" w:color="auto"/>
              </w:divBdr>
            </w:div>
            <w:div w:id="1798571602">
              <w:marLeft w:val="0"/>
              <w:marRight w:val="0"/>
              <w:marTop w:val="0"/>
              <w:marBottom w:val="0"/>
              <w:divBdr>
                <w:top w:val="none" w:sz="0" w:space="0" w:color="auto"/>
                <w:left w:val="none" w:sz="0" w:space="0" w:color="auto"/>
                <w:bottom w:val="none" w:sz="0" w:space="0" w:color="auto"/>
                <w:right w:val="none" w:sz="0" w:space="0" w:color="auto"/>
              </w:divBdr>
            </w:div>
            <w:div w:id="1814058359">
              <w:marLeft w:val="0"/>
              <w:marRight w:val="0"/>
              <w:marTop w:val="0"/>
              <w:marBottom w:val="0"/>
              <w:divBdr>
                <w:top w:val="none" w:sz="0" w:space="0" w:color="auto"/>
                <w:left w:val="none" w:sz="0" w:space="0" w:color="auto"/>
                <w:bottom w:val="none" w:sz="0" w:space="0" w:color="auto"/>
                <w:right w:val="none" w:sz="0" w:space="0" w:color="auto"/>
              </w:divBdr>
            </w:div>
            <w:div w:id="1821801777">
              <w:marLeft w:val="0"/>
              <w:marRight w:val="0"/>
              <w:marTop w:val="0"/>
              <w:marBottom w:val="0"/>
              <w:divBdr>
                <w:top w:val="none" w:sz="0" w:space="0" w:color="auto"/>
                <w:left w:val="none" w:sz="0" w:space="0" w:color="auto"/>
                <w:bottom w:val="none" w:sz="0" w:space="0" w:color="auto"/>
                <w:right w:val="none" w:sz="0" w:space="0" w:color="auto"/>
              </w:divBdr>
            </w:div>
            <w:div w:id="1839661126">
              <w:marLeft w:val="0"/>
              <w:marRight w:val="0"/>
              <w:marTop w:val="0"/>
              <w:marBottom w:val="0"/>
              <w:divBdr>
                <w:top w:val="none" w:sz="0" w:space="0" w:color="auto"/>
                <w:left w:val="none" w:sz="0" w:space="0" w:color="auto"/>
                <w:bottom w:val="none" w:sz="0" w:space="0" w:color="auto"/>
                <w:right w:val="none" w:sz="0" w:space="0" w:color="auto"/>
              </w:divBdr>
            </w:div>
            <w:div w:id="1847136218">
              <w:marLeft w:val="0"/>
              <w:marRight w:val="0"/>
              <w:marTop w:val="0"/>
              <w:marBottom w:val="0"/>
              <w:divBdr>
                <w:top w:val="none" w:sz="0" w:space="0" w:color="auto"/>
                <w:left w:val="none" w:sz="0" w:space="0" w:color="auto"/>
                <w:bottom w:val="none" w:sz="0" w:space="0" w:color="auto"/>
                <w:right w:val="none" w:sz="0" w:space="0" w:color="auto"/>
              </w:divBdr>
            </w:div>
            <w:div w:id="1862812464">
              <w:marLeft w:val="0"/>
              <w:marRight w:val="0"/>
              <w:marTop w:val="0"/>
              <w:marBottom w:val="0"/>
              <w:divBdr>
                <w:top w:val="none" w:sz="0" w:space="0" w:color="auto"/>
                <w:left w:val="none" w:sz="0" w:space="0" w:color="auto"/>
                <w:bottom w:val="none" w:sz="0" w:space="0" w:color="auto"/>
                <w:right w:val="none" w:sz="0" w:space="0" w:color="auto"/>
              </w:divBdr>
            </w:div>
            <w:div w:id="1867405058">
              <w:marLeft w:val="0"/>
              <w:marRight w:val="0"/>
              <w:marTop w:val="0"/>
              <w:marBottom w:val="0"/>
              <w:divBdr>
                <w:top w:val="none" w:sz="0" w:space="0" w:color="auto"/>
                <w:left w:val="none" w:sz="0" w:space="0" w:color="auto"/>
                <w:bottom w:val="none" w:sz="0" w:space="0" w:color="auto"/>
                <w:right w:val="none" w:sz="0" w:space="0" w:color="auto"/>
              </w:divBdr>
            </w:div>
            <w:div w:id="1879657180">
              <w:marLeft w:val="0"/>
              <w:marRight w:val="0"/>
              <w:marTop w:val="0"/>
              <w:marBottom w:val="0"/>
              <w:divBdr>
                <w:top w:val="none" w:sz="0" w:space="0" w:color="auto"/>
                <w:left w:val="none" w:sz="0" w:space="0" w:color="auto"/>
                <w:bottom w:val="none" w:sz="0" w:space="0" w:color="auto"/>
                <w:right w:val="none" w:sz="0" w:space="0" w:color="auto"/>
              </w:divBdr>
            </w:div>
            <w:div w:id="1888713204">
              <w:marLeft w:val="0"/>
              <w:marRight w:val="0"/>
              <w:marTop w:val="0"/>
              <w:marBottom w:val="0"/>
              <w:divBdr>
                <w:top w:val="none" w:sz="0" w:space="0" w:color="auto"/>
                <w:left w:val="none" w:sz="0" w:space="0" w:color="auto"/>
                <w:bottom w:val="none" w:sz="0" w:space="0" w:color="auto"/>
                <w:right w:val="none" w:sz="0" w:space="0" w:color="auto"/>
              </w:divBdr>
            </w:div>
            <w:div w:id="1918123826">
              <w:marLeft w:val="0"/>
              <w:marRight w:val="0"/>
              <w:marTop w:val="0"/>
              <w:marBottom w:val="0"/>
              <w:divBdr>
                <w:top w:val="none" w:sz="0" w:space="0" w:color="auto"/>
                <w:left w:val="none" w:sz="0" w:space="0" w:color="auto"/>
                <w:bottom w:val="none" w:sz="0" w:space="0" w:color="auto"/>
                <w:right w:val="none" w:sz="0" w:space="0" w:color="auto"/>
              </w:divBdr>
            </w:div>
            <w:div w:id="1942835736">
              <w:marLeft w:val="0"/>
              <w:marRight w:val="0"/>
              <w:marTop w:val="0"/>
              <w:marBottom w:val="0"/>
              <w:divBdr>
                <w:top w:val="none" w:sz="0" w:space="0" w:color="auto"/>
                <w:left w:val="none" w:sz="0" w:space="0" w:color="auto"/>
                <w:bottom w:val="none" w:sz="0" w:space="0" w:color="auto"/>
                <w:right w:val="none" w:sz="0" w:space="0" w:color="auto"/>
              </w:divBdr>
            </w:div>
            <w:div w:id="1947153426">
              <w:marLeft w:val="0"/>
              <w:marRight w:val="0"/>
              <w:marTop w:val="0"/>
              <w:marBottom w:val="0"/>
              <w:divBdr>
                <w:top w:val="none" w:sz="0" w:space="0" w:color="auto"/>
                <w:left w:val="none" w:sz="0" w:space="0" w:color="auto"/>
                <w:bottom w:val="none" w:sz="0" w:space="0" w:color="auto"/>
                <w:right w:val="none" w:sz="0" w:space="0" w:color="auto"/>
              </w:divBdr>
            </w:div>
            <w:div w:id="1955945519">
              <w:marLeft w:val="0"/>
              <w:marRight w:val="0"/>
              <w:marTop w:val="0"/>
              <w:marBottom w:val="0"/>
              <w:divBdr>
                <w:top w:val="none" w:sz="0" w:space="0" w:color="auto"/>
                <w:left w:val="none" w:sz="0" w:space="0" w:color="auto"/>
                <w:bottom w:val="none" w:sz="0" w:space="0" w:color="auto"/>
                <w:right w:val="none" w:sz="0" w:space="0" w:color="auto"/>
              </w:divBdr>
            </w:div>
            <w:div w:id="1962371089">
              <w:marLeft w:val="0"/>
              <w:marRight w:val="0"/>
              <w:marTop w:val="0"/>
              <w:marBottom w:val="0"/>
              <w:divBdr>
                <w:top w:val="none" w:sz="0" w:space="0" w:color="auto"/>
                <w:left w:val="none" w:sz="0" w:space="0" w:color="auto"/>
                <w:bottom w:val="none" w:sz="0" w:space="0" w:color="auto"/>
                <w:right w:val="none" w:sz="0" w:space="0" w:color="auto"/>
              </w:divBdr>
            </w:div>
            <w:div w:id="1964578362">
              <w:marLeft w:val="0"/>
              <w:marRight w:val="0"/>
              <w:marTop w:val="0"/>
              <w:marBottom w:val="0"/>
              <w:divBdr>
                <w:top w:val="none" w:sz="0" w:space="0" w:color="auto"/>
                <w:left w:val="none" w:sz="0" w:space="0" w:color="auto"/>
                <w:bottom w:val="none" w:sz="0" w:space="0" w:color="auto"/>
                <w:right w:val="none" w:sz="0" w:space="0" w:color="auto"/>
              </w:divBdr>
            </w:div>
            <w:div w:id="1969969767">
              <w:marLeft w:val="0"/>
              <w:marRight w:val="0"/>
              <w:marTop w:val="0"/>
              <w:marBottom w:val="0"/>
              <w:divBdr>
                <w:top w:val="none" w:sz="0" w:space="0" w:color="auto"/>
                <w:left w:val="none" w:sz="0" w:space="0" w:color="auto"/>
                <w:bottom w:val="none" w:sz="0" w:space="0" w:color="auto"/>
                <w:right w:val="none" w:sz="0" w:space="0" w:color="auto"/>
              </w:divBdr>
            </w:div>
            <w:div w:id="1969970325">
              <w:marLeft w:val="0"/>
              <w:marRight w:val="0"/>
              <w:marTop w:val="0"/>
              <w:marBottom w:val="0"/>
              <w:divBdr>
                <w:top w:val="none" w:sz="0" w:space="0" w:color="auto"/>
                <w:left w:val="none" w:sz="0" w:space="0" w:color="auto"/>
                <w:bottom w:val="none" w:sz="0" w:space="0" w:color="auto"/>
                <w:right w:val="none" w:sz="0" w:space="0" w:color="auto"/>
              </w:divBdr>
            </w:div>
            <w:div w:id="1994798810">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2016616535">
              <w:marLeft w:val="0"/>
              <w:marRight w:val="0"/>
              <w:marTop w:val="0"/>
              <w:marBottom w:val="0"/>
              <w:divBdr>
                <w:top w:val="none" w:sz="0" w:space="0" w:color="auto"/>
                <w:left w:val="none" w:sz="0" w:space="0" w:color="auto"/>
                <w:bottom w:val="none" w:sz="0" w:space="0" w:color="auto"/>
                <w:right w:val="none" w:sz="0" w:space="0" w:color="auto"/>
              </w:divBdr>
            </w:div>
            <w:div w:id="2029940646">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2044282515">
              <w:marLeft w:val="0"/>
              <w:marRight w:val="0"/>
              <w:marTop w:val="0"/>
              <w:marBottom w:val="0"/>
              <w:divBdr>
                <w:top w:val="none" w:sz="0" w:space="0" w:color="auto"/>
                <w:left w:val="none" w:sz="0" w:space="0" w:color="auto"/>
                <w:bottom w:val="none" w:sz="0" w:space="0" w:color="auto"/>
                <w:right w:val="none" w:sz="0" w:space="0" w:color="auto"/>
              </w:divBdr>
            </w:div>
            <w:div w:id="2050185362">
              <w:marLeft w:val="0"/>
              <w:marRight w:val="0"/>
              <w:marTop w:val="0"/>
              <w:marBottom w:val="0"/>
              <w:divBdr>
                <w:top w:val="none" w:sz="0" w:space="0" w:color="auto"/>
                <w:left w:val="none" w:sz="0" w:space="0" w:color="auto"/>
                <w:bottom w:val="none" w:sz="0" w:space="0" w:color="auto"/>
                <w:right w:val="none" w:sz="0" w:space="0" w:color="auto"/>
              </w:divBdr>
            </w:div>
            <w:div w:id="2051568746">
              <w:marLeft w:val="0"/>
              <w:marRight w:val="0"/>
              <w:marTop w:val="0"/>
              <w:marBottom w:val="0"/>
              <w:divBdr>
                <w:top w:val="none" w:sz="0" w:space="0" w:color="auto"/>
                <w:left w:val="none" w:sz="0" w:space="0" w:color="auto"/>
                <w:bottom w:val="none" w:sz="0" w:space="0" w:color="auto"/>
                <w:right w:val="none" w:sz="0" w:space="0" w:color="auto"/>
              </w:divBdr>
            </w:div>
            <w:div w:id="2055814317">
              <w:marLeft w:val="0"/>
              <w:marRight w:val="0"/>
              <w:marTop w:val="0"/>
              <w:marBottom w:val="0"/>
              <w:divBdr>
                <w:top w:val="none" w:sz="0" w:space="0" w:color="auto"/>
                <w:left w:val="none" w:sz="0" w:space="0" w:color="auto"/>
                <w:bottom w:val="none" w:sz="0" w:space="0" w:color="auto"/>
                <w:right w:val="none" w:sz="0" w:space="0" w:color="auto"/>
              </w:divBdr>
            </w:div>
            <w:div w:id="2077313419">
              <w:marLeft w:val="0"/>
              <w:marRight w:val="0"/>
              <w:marTop w:val="0"/>
              <w:marBottom w:val="0"/>
              <w:divBdr>
                <w:top w:val="none" w:sz="0" w:space="0" w:color="auto"/>
                <w:left w:val="none" w:sz="0" w:space="0" w:color="auto"/>
                <w:bottom w:val="none" w:sz="0" w:space="0" w:color="auto"/>
                <w:right w:val="none" w:sz="0" w:space="0" w:color="auto"/>
              </w:divBdr>
            </w:div>
            <w:div w:id="2084722211">
              <w:marLeft w:val="0"/>
              <w:marRight w:val="0"/>
              <w:marTop w:val="0"/>
              <w:marBottom w:val="0"/>
              <w:divBdr>
                <w:top w:val="none" w:sz="0" w:space="0" w:color="auto"/>
                <w:left w:val="none" w:sz="0" w:space="0" w:color="auto"/>
                <w:bottom w:val="none" w:sz="0" w:space="0" w:color="auto"/>
                <w:right w:val="none" w:sz="0" w:space="0" w:color="auto"/>
              </w:divBdr>
            </w:div>
            <w:div w:id="2085301490">
              <w:marLeft w:val="0"/>
              <w:marRight w:val="0"/>
              <w:marTop w:val="0"/>
              <w:marBottom w:val="0"/>
              <w:divBdr>
                <w:top w:val="none" w:sz="0" w:space="0" w:color="auto"/>
                <w:left w:val="none" w:sz="0" w:space="0" w:color="auto"/>
                <w:bottom w:val="none" w:sz="0" w:space="0" w:color="auto"/>
                <w:right w:val="none" w:sz="0" w:space="0" w:color="auto"/>
              </w:divBdr>
            </w:div>
            <w:div w:id="2090729785">
              <w:marLeft w:val="0"/>
              <w:marRight w:val="0"/>
              <w:marTop w:val="0"/>
              <w:marBottom w:val="0"/>
              <w:divBdr>
                <w:top w:val="none" w:sz="0" w:space="0" w:color="auto"/>
                <w:left w:val="none" w:sz="0" w:space="0" w:color="auto"/>
                <w:bottom w:val="none" w:sz="0" w:space="0" w:color="auto"/>
                <w:right w:val="none" w:sz="0" w:space="0" w:color="auto"/>
              </w:divBdr>
            </w:div>
            <w:div w:id="2093314567">
              <w:marLeft w:val="0"/>
              <w:marRight w:val="0"/>
              <w:marTop w:val="0"/>
              <w:marBottom w:val="0"/>
              <w:divBdr>
                <w:top w:val="none" w:sz="0" w:space="0" w:color="auto"/>
                <w:left w:val="none" w:sz="0" w:space="0" w:color="auto"/>
                <w:bottom w:val="none" w:sz="0" w:space="0" w:color="auto"/>
                <w:right w:val="none" w:sz="0" w:space="0" w:color="auto"/>
              </w:divBdr>
            </w:div>
            <w:div w:id="2123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621">
      <w:bodyDiv w:val="1"/>
      <w:marLeft w:val="0"/>
      <w:marRight w:val="0"/>
      <w:marTop w:val="0"/>
      <w:marBottom w:val="0"/>
      <w:divBdr>
        <w:top w:val="none" w:sz="0" w:space="0" w:color="auto"/>
        <w:left w:val="none" w:sz="0" w:space="0" w:color="auto"/>
        <w:bottom w:val="none" w:sz="0" w:space="0" w:color="auto"/>
        <w:right w:val="none" w:sz="0" w:space="0" w:color="auto"/>
      </w:divBdr>
    </w:div>
    <w:div w:id="1483348947">
      <w:bodyDiv w:val="1"/>
      <w:marLeft w:val="0"/>
      <w:marRight w:val="0"/>
      <w:marTop w:val="0"/>
      <w:marBottom w:val="0"/>
      <w:divBdr>
        <w:top w:val="none" w:sz="0" w:space="0" w:color="auto"/>
        <w:left w:val="none" w:sz="0" w:space="0" w:color="auto"/>
        <w:bottom w:val="none" w:sz="0" w:space="0" w:color="auto"/>
        <w:right w:val="none" w:sz="0" w:space="0" w:color="auto"/>
      </w:divBdr>
      <w:divsChild>
        <w:div w:id="287661478">
          <w:marLeft w:val="0"/>
          <w:marRight w:val="0"/>
          <w:marTop w:val="0"/>
          <w:marBottom w:val="0"/>
          <w:divBdr>
            <w:top w:val="none" w:sz="0" w:space="0" w:color="auto"/>
            <w:left w:val="none" w:sz="0" w:space="0" w:color="auto"/>
            <w:bottom w:val="none" w:sz="0" w:space="0" w:color="auto"/>
            <w:right w:val="none" w:sz="0" w:space="0" w:color="auto"/>
          </w:divBdr>
          <w:divsChild>
            <w:div w:id="1820464166">
              <w:marLeft w:val="0"/>
              <w:marRight w:val="0"/>
              <w:marTop w:val="0"/>
              <w:marBottom w:val="0"/>
              <w:divBdr>
                <w:top w:val="none" w:sz="0" w:space="0" w:color="auto"/>
                <w:left w:val="none" w:sz="0" w:space="0" w:color="auto"/>
                <w:bottom w:val="none" w:sz="0" w:space="0" w:color="auto"/>
                <w:right w:val="none" w:sz="0" w:space="0" w:color="auto"/>
              </w:divBdr>
            </w:div>
            <w:div w:id="245110453">
              <w:marLeft w:val="0"/>
              <w:marRight w:val="0"/>
              <w:marTop w:val="0"/>
              <w:marBottom w:val="0"/>
              <w:divBdr>
                <w:top w:val="none" w:sz="0" w:space="0" w:color="auto"/>
                <w:left w:val="none" w:sz="0" w:space="0" w:color="auto"/>
                <w:bottom w:val="none" w:sz="0" w:space="0" w:color="auto"/>
                <w:right w:val="none" w:sz="0" w:space="0" w:color="auto"/>
              </w:divBdr>
            </w:div>
            <w:div w:id="847408238">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 w:id="1341082254">
              <w:marLeft w:val="0"/>
              <w:marRight w:val="0"/>
              <w:marTop w:val="0"/>
              <w:marBottom w:val="0"/>
              <w:divBdr>
                <w:top w:val="none" w:sz="0" w:space="0" w:color="auto"/>
                <w:left w:val="none" w:sz="0" w:space="0" w:color="auto"/>
                <w:bottom w:val="none" w:sz="0" w:space="0" w:color="auto"/>
                <w:right w:val="none" w:sz="0" w:space="0" w:color="auto"/>
              </w:divBdr>
            </w:div>
            <w:div w:id="1052117669">
              <w:marLeft w:val="0"/>
              <w:marRight w:val="0"/>
              <w:marTop w:val="0"/>
              <w:marBottom w:val="0"/>
              <w:divBdr>
                <w:top w:val="none" w:sz="0" w:space="0" w:color="auto"/>
                <w:left w:val="none" w:sz="0" w:space="0" w:color="auto"/>
                <w:bottom w:val="none" w:sz="0" w:space="0" w:color="auto"/>
                <w:right w:val="none" w:sz="0" w:space="0" w:color="auto"/>
              </w:divBdr>
            </w:div>
            <w:div w:id="1739941498">
              <w:marLeft w:val="0"/>
              <w:marRight w:val="0"/>
              <w:marTop w:val="0"/>
              <w:marBottom w:val="0"/>
              <w:divBdr>
                <w:top w:val="none" w:sz="0" w:space="0" w:color="auto"/>
                <w:left w:val="none" w:sz="0" w:space="0" w:color="auto"/>
                <w:bottom w:val="none" w:sz="0" w:space="0" w:color="auto"/>
                <w:right w:val="none" w:sz="0" w:space="0" w:color="auto"/>
              </w:divBdr>
            </w:div>
            <w:div w:id="91053745">
              <w:marLeft w:val="0"/>
              <w:marRight w:val="0"/>
              <w:marTop w:val="0"/>
              <w:marBottom w:val="0"/>
              <w:divBdr>
                <w:top w:val="none" w:sz="0" w:space="0" w:color="auto"/>
                <w:left w:val="none" w:sz="0" w:space="0" w:color="auto"/>
                <w:bottom w:val="none" w:sz="0" w:space="0" w:color="auto"/>
                <w:right w:val="none" w:sz="0" w:space="0" w:color="auto"/>
              </w:divBdr>
            </w:div>
            <w:div w:id="1065950072">
              <w:marLeft w:val="0"/>
              <w:marRight w:val="0"/>
              <w:marTop w:val="0"/>
              <w:marBottom w:val="0"/>
              <w:divBdr>
                <w:top w:val="none" w:sz="0" w:space="0" w:color="auto"/>
                <w:left w:val="none" w:sz="0" w:space="0" w:color="auto"/>
                <w:bottom w:val="none" w:sz="0" w:space="0" w:color="auto"/>
                <w:right w:val="none" w:sz="0" w:space="0" w:color="auto"/>
              </w:divBdr>
            </w:div>
            <w:div w:id="1612280957">
              <w:marLeft w:val="0"/>
              <w:marRight w:val="0"/>
              <w:marTop w:val="0"/>
              <w:marBottom w:val="0"/>
              <w:divBdr>
                <w:top w:val="none" w:sz="0" w:space="0" w:color="auto"/>
                <w:left w:val="none" w:sz="0" w:space="0" w:color="auto"/>
                <w:bottom w:val="none" w:sz="0" w:space="0" w:color="auto"/>
                <w:right w:val="none" w:sz="0" w:space="0" w:color="auto"/>
              </w:divBdr>
            </w:div>
            <w:div w:id="4094967">
              <w:marLeft w:val="0"/>
              <w:marRight w:val="0"/>
              <w:marTop w:val="0"/>
              <w:marBottom w:val="0"/>
              <w:divBdr>
                <w:top w:val="none" w:sz="0" w:space="0" w:color="auto"/>
                <w:left w:val="none" w:sz="0" w:space="0" w:color="auto"/>
                <w:bottom w:val="none" w:sz="0" w:space="0" w:color="auto"/>
                <w:right w:val="none" w:sz="0" w:space="0" w:color="auto"/>
              </w:divBdr>
            </w:div>
            <w:div w:id="1390305901">
              <w:marLeft w:val="0"/>
              <w:marRight w:val="0"/>
              <w:marTop w:val="0"/>
              <w:marBottom w:val="0"/>
              <w:divBdr>
                <w:top w:val="none" w:sz="0" w:space="0" w:color="auto"/>
                <w:left w:val="none" w:sz="0" w:space="0" w:color="auto"/>
                <w:bottom w:val="none" w:sz="0" w:space="0" w:color="auto"/>
                <w:right w:val="none" w:sz="0" w:space="0" w:color="auto"/>
              </w:divBdr>
            </w:div>
            <w:div w:id="176047072">
              <w:marLeft w:val="0"/>
              <w:marRight w:val="0"/>
              <w:marTop w:val="0"/>
              <w:marBottom w:val="0"/>
              <w:divBdr>
                <w:top w:val="none" w:sz="0" w:space="0" w:color="auto"/>
                <w:left w:val="none" w:sz="0" w:space="0" w:color="auto"/>
                <w:bottom w:val="none" w:sz="0" w:space="0" w:color="auto"/>
                <w:right w:val="none" w:sz="0" w:space="0" w:color="auto"/>
              </w:divBdr>
            </w:div>
            <w:div w:id="2115249381">
              <w:marLeft w:val="0"/>
              <w:marRight w:val="0"/>
              <w:marTop w:val="0"/>
              <w:marBottom w:val="0"/>
              <w:divBdr>
                <w:top w:val="none" w:sz="0" w:space="0" w:color="auto"/>
                <w:left w:val="none" w:sz="0" w:space="0" w:color="auto"/>
                <w:bottom w:val="none" w:sz="0" w:space="0" w:color="auto"/>
                <w:right w:val="none" w:sz="0" w:space="0" w:color="auto"/>
              </w:divBdr>
            </w:div>
            <w:div w:id="29844985">
              <w:marLeft w:val="0"/>
              <w:marRight w:val="0"/>
              <w:marTop w:val="0"/>
              <w:marBottom w:val="0"/>
              <w:divBdr>
                <w:top w:val="none" w:sz="0" w:space="0" w:color="auto"/>
                <w:left w:val="none" w:sz="0" w:space="0" w:color="auto"/>
                <w:bottom w:val="none" w:sz="0" w:space="0" w:color="auto"/>
                <w:right w:val="none" w:sz="0" w:space="0" w:color="auto"/>
              </w:divBdr>
            </w:div>
            <w:div w:id="673653131">
              <w:marLeft w:val="0"/>
              <w:marRight w:val="0"/>
              <w:marTop w:val="0"/>
              <w:marBottom w:val="0"/>
              <w:divBdr>
                <w:top w:val="none" w:sz="0" w:space="0" w:color="auto"/>
                <w:left w:val="none" w:sz="0" w:space="0" w:color="auto"/>
                <w:bottom w:val="none" w:sz="0" w:space="0" w:color="auto"/>
                <w:right w:val="none" w:sz="0" w:space="0" w:color="auto"/>
              </w:divBdr>
            </w:div>
            <w:div w:id="1683629301">
              <w:marLeft w:val="0"/>
              <w:marRight w:val="0"/>
              <w:marTop w:val="0"/>
              <w:marBottom w:val="0"/>
              <w:divBdr>
                <w:top w:val="none" w:sz="0" w:space="0" w:color="auto"/>
                <w:left w:val="none" w:sz="0" w:space="0" w:color="auto"/>
                <w:bottom w:val="none" w:sz="0" w:space="0" w:color="auto"/>
                <w:right w:val="none" w:sz="0" w:space="0" w:color="auto"/>
              </w:divBdr>
            </w:div>
            <w:div w:id="1745644703">
              <w:marLeft w:val="0"/>
              <w:marRight w:val="0"/>
              <w:marTop w:val="0"/>
              <w:marBottom w:val="0"/>
              <w:divBdr>
                <w:top w:val="none" w:sz="0" w:space="0" w:color="auto"/>
                <w:left w:val="none" w:sz="0" w:space="0" w:color="auto"/>
                <w:bottom w:val="none" w:sz="0" w:space="0" w:color="auto"/>
                <w:right w:val="none" w:sz="0" w:space="0" w:color="auto"/>
              </w:divBdr>
            </w:div>
            <w:div w:id="863902676">
              <w:marLeft w:val="0"/>
              <w:marRight w:val="0"/>
              <w:marTop w:val="0"/>
              <w:marBottom w:val="0"/>
              <w:divBdr>
                <w:top w:val="none" w:sz="0" w:space="0" w:color="auto"/>
                <w:left w:val="none" w:sz="0" w:space="0" w:color="auto"/>
                <w:bottom w:val="none" w:sz="0" w:space="0" w:color="auto"/>
                <w:right w:val="none" w:sz="0" w:space="0" w:color="auto"/>
              </w:divBdr>
            </w:div>
            <w:div w:id="626424617">
              <w:marLeft w:val="0"/>
              <w:marRight w:val="0"/>
              <w:marTop w:val="0"/>
              <w:marBottom w:val="0"/>
              <w:divBdr>
                <w:top w:val="none" w:sz="0" w:space="0" w:color="auto"/>
                <w:left w:val="none" w:sz="0" w:space="0" w:color="auto"/>
                <w:bottom w:val="none" w:sz="0" w:space="0" w:color="auto"/>
                <w:right w:val="none" w:sz="0" w:space="0" w:color="auto"/>
              </w:divBdr>
            </w:div>
            <w:div w:id="137496343">
              <w:marLeft w:val="0"/>
              <w:marRight w:val="0"/>
              <w:marTop w:val="0"/>
              <w:marBottom w:val="0"/>
              <w:divBdr>
                <w:top w:val="none" w:sz="0" w:space="0" w:color="auto"/>
                <w:left w:val="none" w:sz="0" w:space="0" w:color="auto"/>
                <w:bottom w:val="none" w:sz="0" w:space="0" w:color="auto"/>
                <w:right w:val="none" w:sz="0" w:space="0" w:color="auto"/>
              </w:divBdr>
            </w:div>
            <w:div w:id="16782732">
              <w:marLeft w:val="0"/>
              <w:marRight w:val="0"/>
              <w:marTop w:val="0"/>
              <w:marBottom w:val="0"/>
              <w:divBdr>
                <w:top w:val="none" w:sz="0" w:space="0" w:color="auto"/>
                <w:left w:val="none" w:sz="0" w:space="0" w:color="auto"/>
                <w:bottom w:val="none" w:sz="0" w:space="0" w:color="auto"/>
                <w:right w:val="none" w:sz="0" w:space="0" w:color="auto"/>
              </w:divBdr>
            </w:div>
            <w:div w:id="969288621">
              <w:marLeft w:val="0"/>
              <w:marRight w:val="0"/>
              <w:marTop w:val="0"/>
              <w:marBottom w:val="0"/>
              <w:divBdr>
                <w:top w:val="none" w:sz="0" w:space="0" w:color="auto"/>
                <w:left w:val="none" w:sz="0" w:space="0" w:color="auto"/>
                <w:bottom w:val="none" w:sz="0" w:space="0" w:color="auto"/>
                <w:right w:val="none" w:sz="0" w:space="0" w:color="auto"/>
              </w:divBdr>
            </w:div>
            <w:div w:id="480387198">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143234693">
              <w:marLeft w:val="0"/>
              <w:marRight w:val="0"/>
              <w:marTop w:val="0"/>
              <w:marBottom w:val="0"/>
              <w:divBdr>
                <w:top w:val="none" w:sz="0" w:space="0" w:color="auto"/>
                <w:left w:val="none" w:sz="0" w:space="0" w:color="auto"/>
                <w:bottom w:val="none" w:sz="0" w:space="0" w:color="auto"/>
                <w:right w:val="none" w:sz="0" w:space="0" w:color="auto"/>
              </w:divBdr>
            </w:div>
            <w:div w:id="1624001775">
              <w:marLeft w:val="0"/>
              <w:marRight w:val="0"/>
              <w:marTop w:val="0"/>
              <w:marBottom w:val="0"/>
              <w:divBdr>
                <w:top w:val="none" w:sz="0" w:space="0" w:color="auto"/>
                <w:left w:val="none" w:sz="0" w:space="0" w:color="auto"/>
                <w:bottom w:val="none" w:sz="0" w:space="0" w:color="auto"/>
                <w:right w:val="none" w:sz="0" w:space="0" w:color="auto"/>
              </w:divBdr>
            </w:div>
            <w:div w:id="503667070">
              <w:marLeft w:val="0"/>
              <w:marRight w:val="0"/>
              <w:marTop w:val="0"/>
              <w:marBottom w:val="0"/>
              <w:divBdr>
                <w:top w:val="none" w:sz="0" w:space="0" w:color="auto"/>
                <w:left w:val="none" w:sz="0" w:space="0" w:color="auto"/>
                <w:bottom w:val="none" w:sz="0" w:space="0" w:color="auto"/>
                <w:right w:val="none" w:sz="0" w:space="0" w:color="auto"/>
              </w:divBdr>
            </w:div>
            <w:div w:id="1750808566">
              <w:marLeft w:val="0"/>
              <w:marRight w:val="0"/>
              <w:marTop w:val="0"/>
              <w:marBottom w:val="0"/>
              <w:divBdr>
                <w:top w:val="none" w:sz="0" w:space="0" w:color="auto"/>
                <w:left w:val="none" w:sz="0" w:space="0" w:color="auto"/>
                <w:bottom w:val="none" w:sz="0" w:space="0" w:color="auto"/>
                <w:right w:val="none" w:sz="0" w:space="0" w:color="auto"/>
              </w:divBdr>
            </w:div>
            <w:div w:id="662366">
              <w:marLeft w:val="0"/>
              <w:marRight w:val="0"/>
              <w:marTop w:val="0"/>
              <w:marBottom w:val="0"/>
              <w:divBdr>
                <w:top w:val="none" w:sz="0" w:space="0" w:color="auto"/>
                <w:left w:val="none" w:sz="0" w:space="0" w:color="auto"/>
                <w:bottom w:val="none" w:sz="0" w:space="0" w:color="auto"/>
                <w:right w:val="none" w:sz="0" w:space="0" w:color="auto"/>
              </w:divBdr>
            </w:div>
            <w:div w:id="94249198">
              <w:marLeft w:val="0"/>
              <w:marRight w:val="0"/>
              <w:marTop w:val="0"/>
              <w:marBottom w:val="0"/>
              <w:divBdr>
                <w:top w:val="none" w:sz="0" w:space="0" w:color="auto"/>
                <w:left w:val="none" w:sz="0" w:space="0" w:color="auto"/>
                <w:bottom w:val="none" w:sz="0" w:space="0" w:color="auto"/>
                <w:right w:val="none" w:sz="0" w:space="0" w:color="auto"/>
              </w:divBdr>
            </w:div>
            <w:div w:id="1300263916">
              <w:marLeft w:val="0"/>
              <w:marRight w:val="0"/>
              <w:marTop w:val="0"/>
              <w:marBottom w:val="0"/>
              <w:divBdr>
                <w:top w:val="none" w:sz="0" w:space="0" w:color="auto"/>
                <w:left w:val="none" w:sz="0" w:space="0" w:color="auto"/>
                <w:bottom w:val="none" w:sz="0" w:space="0" w:color="auto"/>
                <w:right w:val="none" w:sz="0" w:space="0" w:color="auto"/>
              </w:divBdr>
            </w:div>
            <w:div w:id="1124694723">
              <w:marLeft w:val="0"/>
              <w:marRight w:val="0"/>
              <w:marTop w:val="0"/>
              <w:marBottom w:val="0"/>
              <w:divBdr>
                <w:top w:val="none" w:sz="0" w:space="0" w:color="auto"/>
                <w:left w:val="none" w:sz="0" w:space="0" w:color="auto"/>
                <w:bottom w:val="none" w:sz="0" w:space="0" w:color="auto"/>
                <w:right w:val="none" w:sz="0" w:space="0" w:color="auto"/>
              </w:divBdr>
            </w:div>
            <w:div w:id="764770863">
              <w:marLeft w:val="0"/>
              <w:marRight w:val="0"/>
              <w:marTop w:val="0"/>
              <w:marBottom w:val="0"/>
              <w:divBdr>
                <w:top w:val="none" w:sz="0" w:space="0" w:color="auto"/>
                <w:left w:val="none" w:sz="0" w:space="0" w:color="auto"/>
                <w:bottom w:val="none" w:sz="0" w:space="0" w:color="auto"/>
                <w:right w:val="none" w:sz="0" w:space="0" w:color="auto"/>
              </w:divBdr>
            </w:div>
            <w:div w:id="352656474">
              <w:marLeft w:val="0"/>
              <w:marRight w:val="0"/>
              <w:marTop w:val="0"/>
              <w:marBottom w:val="0"/>
              <w:divBdr>
                <w:top w:val="none" w:sz="0" w:space="0" w:color="auto"/>
                <w:left w:val="none" w:sz="0" w:space="0" w:color="auto"/>
                <w:bottom w:val="none" w:sz="0" w:space="0" w:color="auto"/>
                <w:right w:val="none" w:sz="0" w:space="0" w:color="auto"/>
              </w:divBdr>
            </w:div>
            <w:div w:id="872494707">
              <w:marLeft w:val="0"/>
              <w:marRight w:val="0"/>
              <w:marTop w:val="0"/>
              <w:marBottom w:val="0"/>
              <w:divBdr>
                <w:top w:val="none" w:sz="0" w:space="0" w:color="auto"/>
                <w:left w:val="none" w:sz="0" w:space="0" w:color="auto"/>
                <w:bottom w:val="none" w:sz="0" w:space="0" w:color="auto"/>
                <w:right w:val="none" w:sz="0" w:space="0" w:color="auto"/>
              </w:divBdr>
            </w:div>
            <w:div w:id="1787889669">
              <w:marLeft w:val="0"/>
              <w:marRight w:val="0"/>
              <w:marTop w:val="0"/>
              <w:marBottom w:val="0"/>
              <w:divBdr>
                <w:top w:val="none" w:sz="0" w:space="0" w:color="auto"/>
                <w:left w:val="none" w:sz="0" w:space="0" w:color="auto"/>
                <w:bottom w:val="none" w:sz="0" w:space="0" w:color="auto"/>
                <w:right w:val="none" w:sz="0" w:space="0" w:color="auto"/>
              </w:divBdr>
            </w:div>
            <w:div w:id="803159792">
              <w:marLeft w:val="0"/>
              <w:marRight w:val="0"/>
              <w:marTop w:val="0"/>
              <w:marBottom w:val="0"/>
              <w:divBdr>
                <w:top w:val="none" w:sz="0" w:space="0" w:color="auto"/>
                <w:left w:val="none" w:sz="0" w:space="0" w:color="auto"/>
                <w:bottom w:val="none" w:sz="0" w:space="0" w:color="auto"/>
                <w:right w:val="none" w:sz="0" w:space="0" w:color="auto"/>
              </w:divBdr>
            </w:div>
            <w:div w:id="438186847">
              <w:marLeft w:val="0"/>
              <w:marRight w:val="0"/>
              <w:marTop w:val="0"/>
              <w:marBottom w:val="0"/>
              <w:divBdr>
                <w:top w:val="none" w:sz="0" w:space="0" w:color="auto"/>
                <w:left w:val="none" w:sz="0" w:space="0" w:color="auto"/>
                <w:bottom w:val="none" w:sz="0" w:space="0" w:color="auto"/>
                <w:right w:val="none" w:sz="0" w:space="0" w:color="auto"/>
              </w:divBdr>
            </w:div>
            <w:div w:id="1593201205">
              <w:marLeft w:val="0"/>
              <w:marRight w:val="0"/>
              <w:marTop w:val="0"/>
              <w:marBottom w:val="0"/>
              <w:divBdr>
                <w:top w:val="none" w:sz="0" w:space="0" w:color="auto"/>
                <w:left w:val="none" w:sz="0" w:space="0" w:color="auto"/>
                <w:bottom w:val="none" w:sz="0" w:space="0" w:color="auto"/>
                <w:right w:val="none" w:sz="0" w:space="0" w:color="auto"/>
              </w:divBdr>
            </w:div>
            <w:div w:id="1677222550">
              <w:marLeft w:val="0"/>
              <w:marRight w:val="0"/>
              <w:marTop w:val="0"/>
              <w:marBottom w:val="0"/>
              <w:divBdr>
                <w:top w:val="none" w:sz="0" w:space="0" w:color="auto"/>
                <w:left w:val="none" w:sz="0" w:space="0" w:color="auto"/>
                <w:bottom w:val="none" w:sz="0" w:space="0" w:color="auto"/>
                <w:right w:val="none" w:sz="0" w:space="0" w:color="auto"/>
              </w:divBdr>
            </w:div>
            <w:div w:id="943534625">
              <w:marLeft w:val="0"/>
              <w:marRight w:val="0"/>
              <w:marTop w:val="0"/>
              <w:marBottom w:val="0"/>
              <w:divBdr>
                <w:top w:val="none" w:sz="0" w:space="0" w:color="auto"/>
                <w:left w:val="none" w:sz="0" w:space="0" w:color="auto"/>
                <w:bottom w:val="none" w:sz="0" w:space="0" w:color="auto"/>
                <w:right w:val="none" w:sz="0" w:space="0" w:color="auto"/>
              </w:divBdr>
            </w:div>
            <w:div w:id="898438180">
              <w:marLeft w:val="0"/>
              <w:marRight w:val="0"/>
              <w:marTop w:val="0"/>
              <w:marBottom w:val="0"/>
              <w:divBdr>
                <w:top w:val="none" w:sz="0" w:space="0" w:color="auto"/>
                <w:left w:val="none" w:sz="0" w:space="0" w:color="auto"/>
                <w:bottom w:val="none" w:sz="0" w:space="0" w:color="auto"/>
                <w:right w:val="none" w:sz="0" w:space="0" w:color="auto"/>
              </w:divBdr>
            </w:div>
            <w:div w:id="861939473">
              <w:marLeft w:val="0"/>
              <w:marRight w:val="0"/>
              <w:marTop w:val="0"/>
              <w:marBottom w:val="0"/>
              <w:divBdr>
                <w:top w:val="none" w:sz="0" w:space="0" w:color="auto"/>
                <w:left w:val="none" w:sz="0" w:space="0" w:color="auto"/>
                <w:bottom w:val="none" w:sz="0" w:space="0" w:color="auto"/>
                <w:right w:val="none" w:sz="0" w:space="0" w:color="auto"/>
              </w:divBdr>
            </w:div>
            <w:div w:id="1376806044">
              <w:marLeft w:val="0"/>
              <w:marRight w:val="0"/>
              <w:marTop w:val="0"/>
              <w:marBottom w:val="0"/>
              <w:divBdr>
                <w:top w:val="none" w:sz="0" w:space="0" w:color="auto"/>
                <w:left w:val="none" w:sz="0" w:space="0" w:color="auto"/>
                <w:bottom w:val="none" w:sz="0" w:space="0" w:color="auto"/>
                <w:right w:val="none" w:sz="0" w:space="0" w:color="auto"/>
              </w:divBdr>
            </w:div>
            <w:div w:id="1222519217">
              <w:marLeft w:val="0"/>
              <w:marRight w:val="0"/>
              <w:marTop w:val="0"/>
              <w:marBottom w:val="0"/>
              <w:divBdr>
                <w:top w:val="none" w:sz="0" w:space="0" w:color="auto"/>
                <w:left w:val="none" w:sz="0" w:space="0" w:color="auto"/>
                <w:bottom w:val="none" w:sz="0" w:space="0" w:color="auto"/>
                <w:right w:val="none" w:sz="0" w:space="0" w:color="auto"/>
              </w:divBdr>
            </w:div>
            <w:div w:id="2144804410">
              <w:marLeft w:val="0"/>
              <w:marRight w:val="0"/>
              <w:marTop w:val="0"/>
              <w:marBottom w:val="0"/>
              <w:divBdr>
                <w:top w:val="none" w:sz="0" w:space="0" w:color="auto"/>
                <w:left w:val="none" w:sz="0" w:space="0" w:color="auto"/>
                <w:bottom w:val="none" w:sz="0" w:space="0" w:color="auto"/>
                <w:right w:val="none" w:sz="0" w:space="0" w:color="auto"/>
              </w:divBdr>
            </w:div>
            <w:div w:id="467167573">
              <w:marLeft w:val="0"/>
              <w:marRight w:val="0"/>
              <w:marTop w:val="0"/>
              <w:marBottom w:val="0"/>
              <w:divBdr>
                <w:top w:val="none" w:sz="0" w:space="0" w:color="auto"/>
                <w:left w:val="none" w:sz="0" w:space="0" w:color="auto"/>
                <w:bottom w:val="none" w:sz="0" w:space="0" w:color="auto"/>
                <w:right w:val="none" w:sz="0" w:space="0" w:color="auto"/>
              </w:divBdr>
            </w:div>
            <w:div w:id="262424920">
              <w:marLeft w:val="0"/>
              <w:marRight w:val="0"/>
              <w:marTop w:val="0"/>
              <w:marBottom w:val="0"/>
              <w:divBdr>
                <w:top w:val="none" w:sz="0" w:space="0" w:color="auto"/>
                <w:left w:val="none" w:sz="0" w:space="0" w:color="auto"/>
                <w:bottom w:val="none" w:sz="0" w:space="0" w:color="auto"/>
                <w:right w:val="none" w:sz="0" w:space="0" w:color="auto"/>
              </w:divBdr>
            </w:div>
            <w:div w:id="1380125174">
              <w:marLeft w:val="0"/>
              <w:marRight w:val="0"/>
              <w:marTop w:val="0"/>
              <w:marBottom w:val="0"/>
              <w:divBdr>
                <w:top w:val="none" w:sz="0" w:space="0" w:color="auto"/>
                <w:left w:val="none" w:sz="0" w:space="0" w:color="auto"/>
                <w:bottom w:val="none" w:sz="0" w:space="0" w:color="auto"/>
                <w:right w:val="none" w:sz="0" w:space="0" w:color="auto"/>
              </w:divBdr>
            </w:div>
            <w:div w:id="513112037">
              <w:marLeft w:val="0"/>
              <w:marRight w:val="0"/>
              <w:marTop w:val="0"/>
              <w:marBottom w:val="0"/>
              <w:divBdr>
                <w:top w:val="none" w:sz="0" w:space="0" w:color="auto"/>
                <w:left w:val="none" w:sz="0" w:space="0" w:color="auto"/>
                <w:bottom w:val="none" w:sz="0" w:space="0" w:color="auto"/>
                <w:right w:val="none" w:sz="0" w:space="0" w:color="auto"/>
              </w:divBdr>
            </w:div>
            <w:div w:id="856580832">
              <w:marLeft w:val="0"/>
              <w:marRight w:val="0"/>
              <w:marTop w:val="0"/>
              <w:marBottom w:val="0"/>
              <w:divBdr>
                <w:top w:val="none" w:sz="0" w:space="0" w:color="auto"/>
                <w:left w:val="none" w:sz="0" w:space="0" w:color="auto"/>
                <w:bottom w:val="none" w:sz="0" w:space="0" w:color="auto"/>
                <w:right w:val="none" w:sz="0" w:space="0" w:color="auto"/>
              </w:divBdr>
            </w:div>
            <w:div w:id="1448887017">
              <w:marLeft w:val="0"/>
              <w:marRight w:val="0"/>
              <w:marTop w:val="0"/>
              <w:marBottom w:val="0"/>
              <w:divBdr>
                <w:top w:val="none" w:sz="0" w:space="0" w:color="auto"/>
                <w:left w:val="none" w:sz="0" w:space="0" w:color="auto"/>
                <w:bottom w:val="none" w:sz="0" w:space="0" w:color="auto"/>
                <w:right w:val="none" w:sz="0" w:space="0" w:color="auto"/>
              </w:divBdr>
            </w:div>
            <w:div w:id="2106028231">
              <w:marLeft w:val="0"/>
              <w:marRight w:val="0"/>
              <w:marTop w:val="0"/>
              <w:marBottom w:val="0"/>
              <w:divBdr>
                <w:top w:val="none" w:sz="0" w:space="0" w:color="auto"/>
                <w:left w:val="none" w:sz="0" w:space="0" w:color="auto"/>
                <w:bottom w:val="none" w:sz="0" w:space="0" w:color="auto"/>
                <w:right w:val="none" w:sz="0" w:space="0" w:color="auto"/>
              </w:divBdr>
            </w:div>
            <w:div w:id="608120336">
              <w:marLeft w:val="0"/>
              <w:marRight w:val="0"/>
              <w:marTop w:val="0"/>
              <w:marBottom w:val="0"/>
              <w:divBdr>
                <w:top w:val="none" w:sz="0" w:space="0" w:color="auto"/>
                <w:left w:val="none" w:sz="0" w:space="0" w:color="auto"/>
                <w:bottom w:val="none" w:sz="0" w:space="0" w:color="auto"/>
                <w:right w:val="none" w:sz="0" w:space="0" w:color="auto"/>
              </w:divBdr>
            </w:div>
            <w:div w:id="691303011">
              <w:marLeft w:val="0"/>
              <w:marRight w:val="0"/>
              <w:marTop w:val="0"/>
              <w:marBottom w:val="0"/>
              <w:divBdr>
                <w:top w:val="none" w:sz="0" w:space="0" w:color="auto"/>
                <w:left w:val="none" w:sz="0" w:space="0" w:color="auto"/>
                <w:bottom w:val="none" w:sz="0" w:space="0" w:color="auto"/>
                <w:right w:val="none" w:sz="0" w:space="0" w:color="auto"/>
              </w:divBdr>
            </w:div>
            <w:div w:id="1699961555">
              <w:marLeft w:val="0"/>
              <w:marRight w:val="0"/>
              <w:marTop w:val="0"/>
              <w:marBottom w:val="0"/>
              <w:divBdr>
                <w:top w:val="none" w:sz="0" w:space="0" w:color="auto"/>
                <w:left w:val="none" w:sz="0" w:space="0" w:color="auto"/>
                <w:bottom w:val="none" w:sz="0" w:space="0" w:color="auto"/>
                <w:right w:val="none" w:sz="0" w:space="0" w:color="auto"/>
              </w:divBdr>
            </w:div>
            <w:div w:id="115417081">
              <w:marLeft w:val="0"/>
              <w:marRight w:val="0"/>
              <w:marTop w:val="0"/>
              <w:marBottom w:val="0"/>
              <w:divBdr>
                <w:top w:val="none" w:sz="0" w:space="0" w:color="auto"/>
                <w:left w:val="none" w:sz="0" w:space="0" w:color="auto"/>
                <w:bottom w:val="none" w:sz="0" w:space="0" w:color="auto"/>
                <w:right w:val="none" w:sz="0" w:space="0" w:color="auto"/>
              </w:divBdr>
            </w:div>
            <w:div w:id="513499160">
              <w:marLeft w:val="0"/>
              <w:marRight w:val="0"/>
              <w:marTop w:val="0"/>
              <w:marBottom w:val="0"/>
              <w:divBdr>
                <w:top w:val="none" w:sz="0" w:space="0" w:color="auto"/>
                <w:left w:val="none" w:sz="0" w:space="0" w:color="auto"/>
                <w:bottom w:val="none" w:sz="0" w:space="0" w:color="auto"/>
                <w:right w:val="none" w:sz="0" w:space="0" w:color="auto"/>
              </w:divBdr>
            </w:div>
            <w:div w:id="564683011">
              <w:marLeft w:val="0"/>
              <w:marRight w:val="0"/>
              <w:marTop w:val="0"/>
              <w:marBottom w:val="0"/>
              <w:divBdr>
                <w:top w:val="none" w:sz="0" w:space="0" w:color="auto"/>
                <w:left w:val="none" w:sz="0" w:space="0" w:color="auto"/>
                <w:bottom w:val="none" w:sz="0" w:space="0" w:color="auto"/>
                <w:right w:val="none" w:sz="0" w:space="0" w:color="auto"/>
              </w:divBdr>
            </w:div>
            <w:div w:id="1304314363">
              <w:marLeft w:val="0"/>
              <w:marRight w:val="0"/>
              <w:marTop w:val="0"/>
              <w:marBottom w:val="0"/>
              <w:divBdr>
                <w:top w:val="none" w:sz="0" w:space="0" w:color="auto"/>
                <w:left w:val="none" w:sz="0" w:space="0" w:color="auto"/>
                <w:bottom w:val="none" w:sz="0" w:space="0" w:color="auto"/>
                <w:right w:val="none" w:sz="0" w:space="0" w:color="auto"/>
              </w:divBdr>
            </w:div>
            <w:div w:id="1490901591">
              <w:marLeft w:val="0"/>
              <w:marRight w:val="0"/>
              <w:marTop w:val="0"/>
              <w:marBottom w:val="0"/>
              <w:divBdr>
                <w:top w:val="none" w:sz="0" w:space="0" w:color="auto"/>
                <w:left w:val="none" w:sz="0" w:space="0" w:color="auto"/>
                <w:bottom w:val="none" w:sz="0" w:space="0" w:color="auto"/>
                <w:right w:val="none" w:sz="0" w:space="0" w:color="auto"/>
              </w:divBdr>
            </w:div>
            <w:div w:id="1739131973">
              <w:marLeft w:val="0"/>
              <w:marRight w:val="0"/>
              <w:marTop w:val="0"/>
              <w:marBottom w:val="0"/>
              <w:divBdr>
                <w:top w:val="none" w:sz="0" w:space="0" w:color="auto"/>
                <w:left w:val="none" w:sz="0" w:space="0" w:color="auto"/>
                <w:bottom w:val="none" w:sz="0" w:space="0" w:color="auto"/>
                <w:right w:val="none" w:sz="0" w:space="0" w:color="auto"/>
              </w:divBdr>
            </w:div>
            <w:div w:id="1274284240">
              <w:marLeft w:val="0"/>
              <w:marRight w:val="0"/>
              <w:marTop w:val="0"/>
              <w:marBottom w:val="0"/>
              <w:divBdr>
                <w:top w:val="none" w:sz="0" w:space="0" w:color="auto"/>
                <w:left w:val="none" w:sz="0" w:space="0" w:color="auto"/>
                <w:bottom w:val="none" w:sz="0" w:space="0" w:color="auto"/>
                <w:right w:val="none" w:sz="0" w:space="0" w:color="auto"/>
              </w:divBdr>
            </w:div>
            <w:div w:id="192620333">
              <w:marLeft w:val="0"/>
              <w:marRight w:val="0"/>
              <w:marTop w:val="0"/>
              <w:marBottom w:val="0"/>
              <w:divBdr>
                <w:top w:val="none" w:sz="0" w:space="0" w:color="auto"/>
                <w:left w:val="none" w:sz="0" w:space="0" w:color="auto"/>
                <w:bottom w:val="none" w:sz="0" w:space="0" w:color="auto"/>
                <w:right w:val="none" w:sz="0" w:space="0" w:color="auto"/>
              </w:divBdr>
            </w:div>
            <w:div w:id="215439230">
              <w:marLeft w:val="0"/>
              <w:marRight w:val="0"/>
              <w:marTop w:val="0"/>
              <w:marBottom w:val="0"/>
              <w:divBdr>
                <w:top w:val="none" w:sz="0" w:space="0" w:color="auto"/>
                <w:left w:val="none" w:sz="0" w:space="0" w:color="auto"/>
                <w:bottom w:val="none" w:sz="0" w:space="0" w:color="auto"/>
                <w:right w:val="none" w:sz="0" w:space="0" w:color="auto"/>
              </w:divBdr>
            </w:div>
            <w:div w:id="430056234">
              <w:marLeft w:val="0"/>
              <w:marRight w:val="0"/>
              <w:marTop w:val="0"/>
              <w:marBottom w:val="0"/>
              <w:divBdr>
                <w:top w:val="none" w:sz="0" w:space="0" w:color="auto"/>
                <w:left w:val="none" w:sz="0" w:space="0" w:color="auto"/>
                <w:bottom w:val="none" w:sz="0" w:space="0" w:color="auto"/>
                <w:right w:val="none" w:sz="0" w:space="0" w:color="auto"/>
              </w:divBdr>
            </w:div>
            <w:div w:id="80297943">
              <w:marLeft w:val="0"/>
              <w:marRight w:val="0"/>
              <w:marTop w:val="0"/>
              <w:marBottom w:val="0"/>
              <w:divBdr>
                <w:top w:val="none" w:sz="0" w:space="0" w:color="auto"/>
                <w:left w:val="none" w:sz="0" w:space="0" w:color="auto"/>
                <w:bottom w:val="none" w:sz="0" w:space="0" w:color="auto"/>
                <w:right w:val="none" w:sz="0" w:space="0" w:color="auto"/>
              </w:divBdr>
            </w:div>
            <w:div w:id="1061060179">
              <w:marLeft w:val="0"/>
              <w:marRight w:val="0"/>
              <w:marTop w:val="0"/>
              <w:marBottom w:val="0"/>
              <w:divBdr>
                <w:top w:val="none" w:sz="0" w:space="0" w:color="auto"/>
                <w:left w:val="none" w:sz="0" w:space="0" w:color="auto"/>
                <w:bottom w:val="none" w:sz="0" w:space="0" w:color="auto"/>
                <w:right w:val="none" w:sz="0" w:space="0" w:color="auto"/>
              </w:divBdr>
            </w:div>
            <w:div w:id="1944343577">
              <w:marLeft w:val="0"/>
              <w:marRight w:val="0"/>
              <w:marTop w:val="0"/>
              <w:marBottom w:val="0"/>
              <w:divBdr>
                <w:top w:val="none" w:sz="0" w:space="0" w:color="auto"/>
                <w:left w:val="none" w:sz="0" w:space="0" w:color="auto"/>
                <w:bottom w:val="none" w:sz="0" w:space="0" w:color="auto"/>
                <w:right w:val="none" w:sz="0" w:space="0" w:color="auto"/>
              </w:divBdr>
            </w:div>
            <w:div w:id="1383553188">
              <w:marLeft w:val="0"/>
              <w:marRight w:val="0"/>
              <w:marTop w:val="0"/>
              <w:marBottom w:val="0"/>
              <w:divBdr>
                <w:top w:val="none" w:sz="0" w:space="0" w:color="auto"/>
                <w:left w:val="none" w:sz="0" w:space="0" w:color="auto"/>
                <w:bottom w:val="none" w:sz="0" w:space="0" w:color="auto"/>
                <w:right w:val="none" w:sz="0" w:space="0" w:color="auto"/>
              </w:divBdr>
            </w:div>
            <w:div w:id="837886984">
              <w:marLeft w:val="0"/>
              <w:marRight w:val="0"/>
              <w:marTop w:val="0"/>
              <w:marBottom w:val="0"/>
              <w:divBdr>
                <w:top w:val="none" w:sz="0" w:space="0" w:color="auto"/>
                <w:left w:val="none" w:sz="0" w:space="0" w:color="auto"/>
                <w:bottom w:val="none" w:sz="0" w:space="0" w:color="auto"/>
                <w:right w:val="none" w:sz="0" w:space="0" w:color="auto"/>
              </w:divBdr>
            </w:div>
            <w:div w:id="1650742883">
              <w:marLeft w:val="0"/>
              <w:marRight w:val="0"/>
              <w:marTop w:val="0"/>
              <w:marBottom w:val="0"/>
              <w:divBdr>
                <w:top w:val="none" w:sz="0" w:space="0" w:color="auto"/>
                <w:left w:val="none" w:sz="0" w:space="0" w:color="auto"/>
                <w:bottom w:val="none" w:sz="0" w:space="0" w:color="auto"/>
                <w:right w:val="none" w:sz="0" w:space="0" w:color="auto"/>
              </w:divBdr>
            </w:div>
            <w:div w:id="1021971585">
              <w:marLeft w:val="0"/>
              <w:marRight w:val="0"/>
              <w:marTop w:val="0"/>
              <w:marBottom w:val="0"/>
              <w:divBdr>
                <w:top w:val="none" w:sz="0" w:space="0" w:color="auto"/>
                <w:left w:val="none" w:sz="0" w:space="0" w:color="auto"/>
                <w:bottom w:val="none" w:sz="0" w:space="0" w:color="auto"/>
                <w:right w:val="none" w:sz="0" w:space="0" w:color="auto"/>
              </w:divBdr>
            </w:div>
            <w:div w:id="856389604">
              <w:marLeft w:val="0"/>
              <w:marRight w:val="0"/>
              <w:marTop w:val="0"/>
              <w:marBottom w:val="0"/>
              <w:divBdr>
                <w:top w:val="none" w:sz="0" w:space="0" w:color="auto"/>
                <w:left w:val="none" w:sz="0" w:space="0" w:color="auto"/>
                <w:bottom w:val="none" w:sz="0" w:space="0" w:color="auto"/>
                <w:right w:val="none" w:sz="0" w:space="0" w:color="auto"/>
              </w:divBdr>
            </w:div>
            <w:div w:id="254411693">
              <w:marLeft w:val="0"/>
              <w:marRight w:val="0"/>
              <w:marTop w:val="0"/>
              <w:marBottom w:val="0"/>
              <w:divBdr>
                <w:top w:val="none" w:sz="0" w:space="0" w:color="auto"/>
                <w:left w:val="none" w:sz="0" w:space="0" w:color="auto"/>
                <w:bottom w:val="none" w:sz="0" w:space="0" w:color="auto"/>
                <w:right w:val="none" w:sz="0" w:space="0" w:color="auto"/>
              </w:divBdr>
            </w:div>
            <w:div w:id="513308544">
              <w:marLeft w:val="0"/>
              <w:marRight w:val="0"/>
              <w:marTop w:val="0"/>
              <w:marBottom w:val="0"/>
              <w:divBdr>
                <w:top w:val="none" w:sz="0" w:space="0" w:color="auto"/>
                <w:left w:val="none" w:sz="0" w:space="0" w:color="auto"/>
                <w:bottom w:val="none" w:sz="0" w:space="0" w:color="auto"/>
                <w:right w:val="none" w:sz="0" w:space="0" w:color="auto"/>
              </w:divBdr>
            </w:div>
            <w:div w:id="392041999">
              <w:marLeft w:val="0"/>
              <w:marRight w:val="0"/>
              <w:marTop w:val="0"/>
              <w:marBottom w:val="0"/>
              <w:divBdr>
                <w:top w:val="none" w:sz="0" w:space="0" w:color="auto"/>
                <w:left w:val="none" w:sz="0" w:space="0" w:color="auto"/>
                <w:bottom w:val="none" w:sz="0" w:space="0" w:color="auto"/>
                <w:right w:val="none" w:sz="0" w:space="0" w:color="auto"/>
              </w:divBdr>
            </w:div>
            <w:div w:id="954168828">
              <w:marLeft w:val="0"/>
              <w:marRight w:val="0"/>
              <w:marTop w:val="0"/>
              <w:marBottom w:val="0"/>
              <w:divBdr>
                <w:top w:val="none" w:sz="0" w:space="0" w:color="auto"/>
                <w:left w:val="none" w:sz="0" w:space="0" w:color="auto"/>
                <w:bottom w:val="none" w:sz="0" w:space="0" w:color="auto"/>
                <w:right w:val="none" w:sz="0" w:space="0" w:color="auto"/>
              </w:divBdr>
            </w:div>
            <w:div w:id="1954941551">
              <w:marLeft w:val="0"/>
              <w:marRight w:val="0"/>
              <w:marTop w:val="0"/>
              <w:marBottom w:val="0"/>
              <w:divBdr>
                <w:top w:val="none" w:sz="0" w:space="0" w:color="auto"/>
                <w:left w:val="none" w:sz="0" w:space="0" w:color="auto"/>
                <w:bottom w:val="none" w:sz="0" w:space="0" w:color="auto"/>
                <w:right w:val="none" w:sz="0" w:space="0" w:color="auto"/>
              </w:divBdr>
            </w:div>
            <w:div w:id="1194540758">
              <w:marLeft w:val="0"/>
              <w:marRight w:val="0"/>
              <w:marTop w:val="0"/>
              <w:marBottom w:val="0"/>
              <w:divBdr>
                <w:top w:val="none" w:sz="0" w:space="0" w:color="auto"/>
                <w:left w:val="none" w:sz="0" w:space="0" w:color="auto"/>
                <w:bottom w:val="none" w:sz="0" w:space="0" w:color="auto"/>
                <w:right w:val="none" w:sz="0" w:space="0" w:color="auto"/>
              </w:divBdr>
            </w:div>
            <w:div w:id="1139613800">
              <w:marLeft w:val="0"/>
              <w:marRight w:val="0"/>
              <w:marTop w:val="0"/>
              <w:marBottom w:val="0"/>
              <w:divBdr>
                <w:top w:val="none" w:sz="0" w:space="0" w:color="auto"/>
                <w:left w:val="none" w:sz="0" w:space="0" w:color="auto"/>
                <w:bottom w:val="none" w:sz="0" w:space="0" w:color="auto"/>
                <w:right w:val="none" w:sz="0" w:space="0" w:color="auto"/>
              </w:divBdr>
            </w:div>
            <w:div w:id="1514563350">
              <w:marLeft w:val="0"/>
              <w:marRight w:val="0"/>
              <w:marTop w:val="0"/>
              <w:marBottom w:val="0"/>
              <w:divBdr>
                <w:top w:val="none" w:sz="0" w:space="0" w:color="auto"/>
                <w:left w:val="none" w:sz="0" w:space="0" w:color="auto"/>
                <w:bottom w:val="none" w:sz="0" w:space="0" w:color="auto"/>
                <w:right w:val="none" w:sz="0" w:space="0" w:color="auto"/>
              </w:divBdr>
            </w:div>
            <w:div w:id="1437674734">
              <w:marLeft w:val="0"/>
              <w:marRight w:val="0"/>
              <w:marTop w:val="0"/>
              <w:marBottom w:val="0"/>
              <w:divBdr>
                <w:top w:val="none" w:sz="0" w:space="0" w:color="auto"/>
                <w:left w:val="none" w:sz="0" w:space="0" w:color="auto"/>
                <w:bottom w:val="none" w:sz="0" w:space="0" w:color="auto"/>
                <w:right w:val="none" w:sz="0" w:space="0" w:color="auto"/>
              </w:divBdr>
            </w:div>
            <w:div w:id="1013847928">
              <w:marLeft w:val="0"/>
              <w:marRight w:val="0"/>
              <w:marTop w:val="0"/>
              <w:marBottom w:val="0"/>
              <w:divBdr>
                <w:top w:val="none" w:sz="0" w:space="0" w:color="auto"/>
                <w:left w:val="none" w:sz="0" w:space="0" w:color="auto"/>
                <w:bottom w:val="none" w:sz="0" w:space="0" w:color="auto"/>
                <w:right w:val="none" w:sz="0" w:space="0" w:color="auto"/>
              </w:divBdr>
            </w:div>
            <w:div w:id="1760325713">
              <w:marLeft w:val="0"/>
              <w:marRight w:val="0"/>
              <w:marTop w:val="0"/>
              <w:marBottom w:val="0"/>
              <w:divBdr>
                <w:top w:val="none" w:sz="0" w:space="0" w:color="auto"/>
                <w:left w:val="none" w:sz="0" w:space="0" w:color="auto"/>
                <w:bottom w:val="none" w:sz="0" w:space="0" w:color="auto"/>
                <w:right w:val="none" w:sz="0" w:space="0" w:color="auto"/>
              </w:divBdr>
            </w:div>
            <w:div w:id="2092773571">
              <w:marLeft w:val="0"/>
              <w:marRight w:val="0"/>
              <w:marTop w:val="0"/>
              <w:marBottom w:val="0"/>
              <w:divBdr>
                <w:top w:val="none" w:sz="0" w:space="0" w:color="auto"/>
                <w:left w:val="none" w:sz="0" w:space="0" w:color="auto"/>
                <w:bottom w:val="none" w:sz="0" w:space="0" w:color="auto"/>
                <w:right w:val="none" w:sz="0" w:space="0" w:color="auto"/>
              </w:divBdr>
            </w:div>
            <w:div w:id="1156650836">
              <w:marLeft w:val="0"/>
              <w:marRight w:val="0"/>
              <w:marTop w:val="0"/>
              <w:marBottom w:val="0"/>
              <w:divBdr>
                <w:top w:val="none" w:sz="0" w:space="0" w:color="auto"/>
                <w:left w:val="none" w:sz="0" w:space="0" w:color="auto"/>
                <w:bottom w:val="none" w:sz="0" w:space="0" w:color="auto"/>
                <w:right w:val="none" w:sz="0" w:space="0" w:color="auto"/>
              </w:divBdr>
            </w:div>
            <w:div w:id="145056381">
              <w:marLeft w:val="0"/>
              <w:marRight w:val="0"/>
              <w:marTop w:val="0"/>
              <w:marBottom w:val="0"/>
              <w:divBdr>
                <w:top w:val="none" w:sz="0" w:space="0" w:color="auto"/>
                <w:left w:val="none" w:sz="0" w:space="0" w:color="auto"/>
                <w:bottom w:val="none" w:sz="0" w:space="0" w:color="auto"/>
                <w:right w:val="none" w:sz="0" w:space="0" w:color="auto"/>
              </w:divBdr>
            </w:div>
            <w:div w:id="1935091281">
              <w:marLeft w:val="0"/>
              <w:marRight w:val="0"/>
              <w:marTop w:val="0"/>
              <w:marBottom w:val="0"/>
              <w:divBdr>
                <w:top w:val="none" w:sz="0" w:space="0" w:color="auto"/>
                <w:left w:val="none" w:sz="0" w:space="0" w:color="auto"/>
                <w:bottom w:val="none" w:sz="0" w:space="0" w:color="auto"/>
                <w:right w:val="none" w:sz="0" w:space="0" w:color="auto"/>
              </w:divBdr>
            </w:div>
            <w:div w:id="154758937">
              <w:marLeft w:val="0"/>
              <w:marRight w:val="0"/>
              <w:marTop w:val="0"/>
              <w:marBottom w:val="0"/>
              <w:divBdr>
                <w:top w:val="none" w:sz="0" w:space="0" w:color="auto"/>
                <w:left w:val="none" w:sz="0" w:space="0" w:color="auto"/>
                <w:bottom w:val="none" w:sz="0" w:space="0" w:color="auto"/>
                <w:right w:val="none" w:sz="0" w:space="0" w:color="auto"/>
              </w:divBdr>
            </w:div>
            <w:div w:id="1189412999">
              <w:marLeft w:val="0"/>
              <w:marRight w:val="0"/>
              <w:marTop w:val="0"/>
              <w:marBottom w:val="0"/>
              <w:divBdr>
                <w:top w:val="none" w:sz="0" w:space="0" w:color="auto"/>
                <w:left w:val="none" w:sz="0" w:space="0" w:color="auto"/>
                <w:bottom w:val="none" w:sz="0" w:space="0" w:color="auto"/>
                <w:right w:val="none" w:sz="0" w:space="0" w:color="auto"/>
              </w:divBdr>
            </w:div>
            <w:div w:id="930552741">
              <w:marLeft w:val="0"/>
              <w:marRight w:val="0"/>
              <w:marTop w:val="0"/>
              <w:marBottom w:val="0"/>
              <w:divBdr>
                <w:top w:val="none" w:sz="0" w:space="0" w:color="auto"/>
                <w:left w:val="none" w:sz="0" w:space="0" w:color="auto"/>
                <w:bottom w:val="none" w:sz="0" w:space="0" w:color="auto"/>
                <w:right w:val="none" w:sz="0" w:space="0" w:color="auto"/>
              </w:divBdr>
            </w:div>
            <w:div w:id="179901157">
              <w:marLeft w:val="0"/>
              <w:marRight w:val="0"/>
              <w:marTop w:val="0"/>
              <w:marBottom w:val="0"/>
              <w:divBdr>
                <w:top w:val="none" w:sz="0" w:space="0" w:color="auto"/>
                <w:left w:val="none" w:sz="0" w:space="0" w:color="auto"/>
                <w:bottom w:val="none" w:sz="0" w:space="0" w:color="auto"/>
                <w:right w:val="none" w:sz="0" w:space="0" w:color="auto"/>
              </w:divBdr>
            </w:div>
            <w:div w:id="1847401645">
              <w:marLeft w:val="0"/>
              <w:marRight w:val="0"/>
              <w:marTop w:val="0"/>
              <w:marBottom w:val="0"/>
              <w:divBdr>
                <w:top w:val="none" w:sz="0" w:space="0" w:color="auto"/>
                <w:left w:val="none" w:sz="0" w:space="0" w:color="auto"/>
                <w:bottom w:val="none" w:sz="0" w:space="0" w:color="auto"/>
                <w:right w:val="none" w:sz="0" w:space="0" w:color="auto"/>
              </w:divBdr>
            </w:div>
            <w:div w:id="780955599">
              <w:marLeft w:val="0"/>
              <w:marRight w:val="0"/>
              <w:marTop w:val="0"/>
              <w:marBottom w:val="0"/>
              <w:divBdr>
                <w:top w:val="none" w:sz="0" w:space="0" w:color="auto"/>
                <w:left w:val="none" w:sz="0" w:space="0" w:color="auto"/>
                <w:bottom w:val="none" w:sz="0" w:space="0" w:color="auto"/>
                <w:right w:val="none" w:sz="0" w:space="0" w:color="auto"/>
              </w:divBdr>
            </w:div>
            <w:div w:id="2005163329">
              <w:marLeft w:val="0"/>
              <w:marRight w:val="0"/>
              <w:marTop w:val="0"/>
              <w:marBottom w:val="0"/>
              <w:divBdr>
                <w:top w:val="none" w:sz="0" w:space="0" w:color="auto"/>
                <w:left w:val="none" w:sz="0" w:space="0" w:color="auto"/>
                <w:bottom w:val="none" w:sz="0" w:space="0" w:color="auto"/>
                <w:right w:val="none" w:sz="0" w:space="0" w:color="auto"/>
              </w:divBdr>
            </w:div>
            <w:div w:id="713191725">
              <w:marLeft w:val="0"/>
              <w:marRight w:val="0"/>
              <w:marTop w:val="0"/>
              <w:marBottom w:val="0"/>
              <w:divBdr>
                <w:top w:val="none" w:sz="0" w:space="0" w:color="auto"/>
                <w:left w:val="none" w:sz="0" w:space="0" w:color="auto"/>
                <w:bottom w:val="none" w:sz="0" w:space="0" w:color="auto"/>
                <w:right w:val="none" w:sz="0" w:space="0" w:color="auto"/>
              </w:divBdr>
            </w:div>
            <w:div w:id="1775392909">
              <w:marLeft w:val="0"/>
              <w:marRight w:val="0"/>
              <w:marTop w:val="0"/>
              <w:marBottom w:val="0"/>
              <w:divBdr>
                <w:top w:val="none" w:sz="0" w:space="0" w:color="auto"/>
                <w:left w:val="none" w:sz="0" w:space="0" w:color="auto"/>
                <w:bottom w:val="none" w:sz="0" w:space="0" w:color="auto"/>
                <w:right w:val="none" w:sz="0" w:space="0" w:color="auto"/>
              </w:divBdr>
            </w:div>
            <w:div w:id="1000547897">
              <w:marLeft w:val="0"/>
              <w:marRight w:val="0"/>
              <w:marTop w:val="0"/>
              <w:marBottom w:val="0"/>
              <w:divBdr>
                <w:top w:val="none" w:sz="0" w:space="0" w:color="auto"/>
                <w:left w:val="none" w:sz="0" w:space="0" w:color="auto"/>
                <w:bottom w:val="none" w:sz="0" w:space="0" w:color="auto"/>
                <w:right w:val="none" w:sz="0" w:space="0" w:color="auto"/>
              </w:divBdr>
            </w:div>
            <w:div w:id="2021854366">
              <w:marLeft w:val="0"/>
              <w:marRight w:val="0"/>
              <w:marTop w:val="0"/>
              <w:marBottom w:val="0"/>
              <w:divBdr>
                <w:top w:val="none" w:sz="0" w:space="0" w:color="auto"/>
                <w:left w:val="none" w:sz="0" w:space="0" w:color="auto"/>
                <w:bottom w:val="none" w:sz="0" w:space="0" w:color="auto"/>
                <w:right w:val="none" w:sz="0" w:space="0" w:color="auto"/>
              </w:divBdr>
            </w:div>
            <w:div w:id="246698961">
              <w:marLeft w:val="0"/>
              <w:marRight w:val="0"/>
              <w:marTop w:val="0"/>
              <w:marBottom w:val="0"/>
              <w:divBdr>
                <w:top w:val="none" w:sz="0" w:space="0" w:color="auto"/>
                <w:left w:val="none" w:sz="0" w:space="0" w:color="auto"/>
                <w:bottom w:val="none" w:sz="0" w:space="0" w:color="auto"/>
                <w:right w:val="none" w:sz="0" w:space="0" w:color="auto"/>
              </w:divBdr>
            </w:div>
            <w:div w:id="249773600">
              <w:marLeft w:val="0"/>
              <w:marRight w:val="0"/>
              <w:marTop w:val="0"/>
              <w:marBottom w:val="0"/>
              <w:divBdr>
                <w:top w:val="none" w:sz="0" w:space="0" w:color="auto"/>
                <w:left w:val="none" w:sz="0" w:space="0" w:color="auto"/>
                <w:bottom w:val="none" w:sz="0" w:space="0" w:color="auto"/>
                <w:right w:val="none" w:sz="0" w:space="0" w:color="auto"/>
              </w:divBdr>
            </w:div>
            <w:div w:id="2111122856">
              <w:marLeft w:val="0"/>
              <w:marRight w:val="0"/>
              <w:marTop w:val="0"/>
              <w:marBottom w:val="0"/>
              <w:divBdr>
                <w:top w:val="none" w:sz="0" w:space="0" w:color="auto"/>
                <w:left w:val="none" w:sz="0" w:space="0" w:color="auto"/>
                <w:bottom w:val="none" w:sz="0" w:space="0" w:color="auto"/>
                <w:right w:val="none" w:sz="0" w:space="0" w:color="auto"/>
              </w:divBdr>
            </w:div>
            <w:div w:id="710613906">
              <w:marLeft w:val="0"/>
              <w:marRight w:val="0"/>
              <w:marTop w:val="0"/>
              <w:marBottom w:val="0"/>
              <w:divBdr>
                <w:top w:val="none" w:sz="0" w:space="0" w:color="auto"/>
                <w:left w:val="none" w:sz="0" w:space="0" w:color="auto"/>
                <w:bottom w:val="none" w:sz="0" w:space="0" w:color="auto"/>
                <w:right w:val="none" w:sz="0" w:space="0" w:color="auto"/>
              </w:divBdr>
            </w:div>
            <w:div w:id="850801891">
              <w:marLeft w:val="0"/>
              <w:marRight w:val="0"/>
              <w:marTop w:val="0"/>
              <w:marBottom w:val="0"/>
              <w:divBdr>
                <w:top w:val="none" w:sz="0" w:space="0" w:color="auto"/>
                <w:left w:val="none" w:sz="0" w:space="0" w:color="auto"/>
                <w:bottom w:val="none" w:sz="0" w:space="0" w:color="auto"/>
                <w:right w:val="none" w:sz="0" w:space="0" w:color="auto"/>
              </w:divBdr>
            </w:div>
            <w:div w:id="9190385">
              <w:marLeft w:val="0"/>
              <w:marRight w:val="0"/>
              <w:marTop w:val="0"/>
              <w:marBottom w:val="0"/>
              <w:divBdr>
                <w:top w:val="none" w:sz="0" w:space="0" w:color="auto"/>
                <w:left w:val="none" w:sz="0" w:space="0" w:color="auto"/>
                <w:bottom w:val="none" w:sz="0" w:space="0" w:color="auto"/>
                <w:right w:val="none" w:sz="0" w:space="0" w:color="auto"/>
              </w:divBdr>
            </w:div>
            <w:div w:id="444466031">
              <w:marLeft w:val="0"/>
              <w:marRight w:val="0"/>
              <w:marTop w:val="0"/>
              <w:marBottom w:val="0"/>
              <w:divBdr>
                <w:top w:val="none" w:sz="0" w:space="0" w:color="auto"/>
                <w:left w:val="none" w:sz="0" w:space="0" w:color="auto"/>
                <w:bottom w:val="none" w:sz="0" w:space="0" w:color="auto"/>
                <w:right w:val="none" w:sz="0" w:space="0" w:color="auto"/>
              </w:divBdr>
            </w:div>
            <w:div w:id="1364549070">
              <w:marLeft w:val="0"/>
              <w:marRight w:val="0"/>
              <w:marTop w:val="0"/>
              <w:marBottom w:val="0"/>
              <w:divBdr>
                <w:top w:val="none" w:sz="0" w:space="0" w:color="auto"/>
                <w:left w:val="none" w:sz="0" w:space="0" w:color="auto"/>
                <w:bottom w:val="none" w:sz="0" w:space="0" w:color="auto"/>
                <w:right w:val="none" w:sz="0" w:space="0" w:color="auto"/>
              </w:divBdr>
            </w:div>
            <w:div w:id="1070075463">
              <w:marLeft w:val="0"/>
              <w:marRight w:val="0"/>
              <w:marTop w:val="0"/>
              <w:marBottom w:val="0"/>
              <w:divBdr>
                <w:top w:val="none" w:sz="0" w:space="0" w:color="auto"/>
                <w:left w:val="none" w:sz="0" w:space="0" w:color="auto"/>
                <w:bottom w:val="none" w:sz="0" w:space="0" w:color="auto"/>
                <w:right w:val="none" w:sz="0" w:space="0" w:color="auto"/>
              </w:divBdr>
            </w:div>
            <w:div w:id="1001081442">
              <w:marLeft w:val="0"/>
              <w:marRight w:val="0"/>
              <w:marTop w:val="0"/>
              <w:marBottom w:val="0"/>
              <w:divBdr>
                <w:top w:val="none" w:sz="0" w:space="0" w:color="auto"/>
                <w:left w:val="none" w:sz="0" w:space="0" w:color="auto"/>
                <w:bottom w:val="none" w:sz="0" w:space="0" w:color="auto"/>
                <w:right w:val="none" w:sz="0" w:space="0" w:color="auto"/>
              </w:divBdr>
            </w:div>
            <w:div w:id="1121411720">
              <w:marLeft w:val="0"/>
              <w:marRight w:val="0"/>
              <w:marTop w:val="0"/>
              <w:marBottom w:val="0"/>
              <w:divBdr>
                <w:top w:val="none" w:sz="0" w:space="0" w:color="auto"/>
                <w:left w:val="none" w:sz="0" w:space="0" w:color="auto"/>
                <w:bottom w:val="none" w:sz="0" w:space="0" w:color="auto"/>
                <w:right w:val="none" w:sz="0" w:space="0" w:color="auto"/>
              </w:divBdr>
            </w:div>
            <w:div w:id="455760857">
              <w:marLeft w:val="0"/>
              <w:marRight w:val="0"/>
              <w:marTop w:val="0"/>
              <w:marBottom w:val="0"/>
              <w:divBdr>
                <w:top w:val="none" w:sz="0" w:space="0" w:color="auto"/>
                <w:left w:val="none" w:sz="0" w:space="0" w:color="auto"/>
                <w:bottom w:val="none" w:sz="0" w:space="0" w:color="auto"/>
                <w:right w:val="none" w:sz="0" w:space="0" w:color="auto"/>
              </w:divBdr>
            </w:div>
            <w:div w:id="741221530">
              <w:marLeft w:val="0"/>
              <w:marRight w:val="0"/>
              <w:marTop w:val="0"/>
              <w:marBottom w:val="0"/>
              <w:divBdr>
                <w:top w:val="none" w:sz="0" w:space="0" w:color="auto"/>
                <w:left w:val="none" w:sz="0" w:space="0" w:color="auto"/>
                <w:bottom w:val="none" w:sz="0" w:space="0" w:color="auto"/>
                <w:right w:val="none" w:sz="0" w:space="0" w:color="auto"/>
              </w:divBdr>
            </w:div>
            <w:div w:id="988293322">
              <w:marLeft w:val="0"/>
              <w:marRight w:val="0"/>
              <w:marTop w:val="0"/>
              <w:marBottom w:val="0"/>
              <w:divBdr>
                <w:top w:val="none" w:sz="0" w:space="0" w:color="auto"/>
                <w:left w:val="none" w:sz="0" w:space="0" w:color="auto"/>
                <w:bottom w:val="none" w:sz="0" w:space="0" w:color="auto"/>
                <w:right w:val="none" w:sz="0" w:space="0" w:color="auto"/>
              </w:divBdr>
            </w:div>
            <w:div w:id="1770808674">
              <w:marLeft w:val="0"/>
              <w:marRight w:val="0"/>
              <w:marTop w:val="0"/>
              <w:marBottom w:val="0"/>
              <w:divBdr>
                <w:top w:val="none" w:sz="0" w:space="0" w:color="auto"/>
                <w:left w:val="none" w:sz="0" w:space="0" w:color="auto"/>
                <w:bottom w:val="none" w:sz="0" w:space="0" w:color="auto"/>
                <w:right w:val="none" w:sz="0" w:space="0" w:color="auto"/>
              </w:divBdr>
            </w:div>
            <w:div w:id="2021927735">
              <w:marLeft w:val="0"/>
              <w:marRight w:val="0"/>
              <w:marTop w:val="0"/>
              <w:marBottom w:val="0"/>
              <w:divBdr>
                <w:top w:val="none" w:sz="0" w:space="0" w:color="auto"/>
                <w:left w:val="none" w:sz="0" w:space="0" w:color="auto"/>
                <w:bottom w:val="none" w:sz="0" w:space="0" w:color="auto"/>
                <w:right w:val="none" w:sz="0" w:space="0" w:color="auto"/>
              </w:divBdr>
            </w:div>
            <w:div w:id="54864542">
              <w:marLeft w:val="0"/>
              <w:marRight w:val="0"/>
              <w:marTop w:val="0"/>
              <w:marBottom w:val="0"/>
              <w:divBdr>
                <w:top w:val="none" w:sz="0" w:space="0" w:color="auto"/>
                <w:left w:val="none" w:sz="0" w:space="0" w:color="auto"/>
                <w:bottom w:val="none" w:sz="0" w:space="0" w:color="auto"/>
                <w:right w:val="none" w:sz="0" w:space="0" w:color="auto"/>
              </w:divBdr>
            </w:div>
            <w:div w:id="121969075">
              <w:marLeft w:val="0"/>
              <w:marRight w:val="0"/>
              <w:marTop w:val="0"/>
              <w:marBottom w:val="0"/>
              <w:divBdr>
                <w:top w:val="none" w:sz="0" w:space="0" w:color="auto"/>
                <w:left w:val="none" w:sz="0" w:space="0" w:color="auto"/>
                <w:bottom w:val="none" w:sz="0" w:space="0" w:color="auto"/>
                <w:right w:val="none" w:sz="0" w:space="0" w:color="auto"/>
              </w:divBdr>
            </w:div>
            <w:div w:id="1959026050">
              <w:marLeft w:val="0"/>
              <w:marRight w:val="0"/>
              <w:marTop w:val="0"/>
              <w:marBottom w:val="0"/>
              <w:divBdr>
                <w:top w:val="none" w:sz="0" w:space="0" w:color="auto"/>
                <w:left w:val="none" w:sz="0" w:space="0" w:color="auto"/>
                <w:bottom w:val="none" w:sz="0" w:space="0" w:color="auto"/>
                <w:right w:val="none" w:sz="0" w:space="0" w:color="auto"/>
              </w:divBdr>
            </w:div>
            <w:div w:id="1559123214">
              <w:marLeft w:val="0"/>
              <w:marRight w:val="0"/>
              <w:marTop w:val="0"/>
              <w:marBottom w:val="0"/>
              <w:divBdr>
                <w:top w:val="none" w:sz="0" w:space="0" w:color="auto"/>
                <w:left w:val="none" w:sz="0" w:space="0" w:color="auto"/>
                <w:bottom w:val="none" w:sz="0" w:space="0" w:color="auto"/>
                <w:right w:val="none" w:sz="0" w:space="0" w:color="auto"/>
              </w:divBdr>
            </w:div>
            <w:div w:id="410547521">
              <w:marLeft w:val="0"/>
              <w:marRight w:val="0"/>
              <w:marTop w:val="0"/>
              <w:marBottom w:val="0"/>
              <w:divBdr>
                <w:top w:val="none" w:sz="0" w:space="0" w:color="auto"/>
                <w:left w:val="none" w:sz="0" w:space="0" w:color="auto"/>
                <w:bottom w:val="none" w:sz="0" w:space="0" w:color="auto"/>
                <w:right w:val="none" w:sz="0" w:space="0" w:color="auto"/>
              </w:divBdr>
            </w:div>
            <w:div w:id="1569799771">
              <w:marLeft w:val="0"/>
              <w:marRight w:val="0"/>
              <w:marTop w:val="0"/>
              <w:marBottom w:val="0"/>
              <w:divBdr>
                <w:top w:val="none" w:sz="0" w:space="0" w:color="auto"/>
                <w:left w:val="none" w:sz="0" w:space="0" w:color="auto"/>
                <w:bottom w:val="none" w:sz="0" w:space="0" w:color="auto"/>
                <w:right w:val="none" w:sz="0" w:space="0" w:color="auto"/>
              </w:divBdr>
            </w:div>
            <w:div w:id="1252616879">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1169444762">
              <w:marLeft w:val="0"/>
              <w:marRight w:val="0"/>
              <w:marTop w:val="0"/>
              <w:marBottom w:val="0"/>
              <w:divBdr>
                <w:top w:val="none" w:sz="0" w:space="0" w:color="auto"/>
                <w:left w:val="none" w:sz="0" w:space="0" w:color="auto"/>
                <w:bottom w:val="none" w:sz="0" w:space="0" w:color="auto"/>
                <w:right w:val="none" w:sz="0" w:space="0" w:color="auto"/>
              </w:divBdr>
            </w:div>
            <w:div w:id="1837530997">
              <w:marLeft w:val="0"/>
              <w:marRight w:val="0"/>
              <w:marTop w:val="0"/>
              <w:marBottom w:val="0"/>
              <w:divBdr>
                <w:top w:val="none" w:sz="0" w:space="0" w:color="auto"/>
                <w:left w:val="none" w:sz="0" w:space="0" w:color="auto"/>
                <w:bottom w:val="none" w:sz="0" w:space="0" w:color="auto"/>
                <w:right w:val="none" w:sz="0" w:space="0" w:color="auto"/>
              </w:divBdr>
            </w:div>
            <w:div w:id="1417559030">
              <w:marLeft w:val="0"/>
              <w:marRight w:val="0"/>
              <w:marTop w:val="0"/>
              <w:marBottom w:val="0"/>
              <w:divBdr>
                <w:top w:val="none" w:sz="0" w:space="0" w:color="auto"/>
                <w:left w:val="none" w:sz="0" w:space="0" w:color="auto"/>
                <w:bottom w:val="none" w:sz="0" w:space="0" w:color="auto"/>
                <w:right w:val="none" w:sz="0" w:space="0" w:color="auto"/>
              </w:divBdr>
            </w:div>
            <w:div w:id="1639332852">
              <w:marLeft w:val="0"/>
              <w:marRight w:val="0"/>
              <w:marTop w:val="0"/>
              <w:marBottom w:val="0"/>
              <w:divBdr>
                <w:top w:val="none" w:sz="0" w:space="0" w:color="auto"/>
                <w:left w:val="none" w:sz="0" w:space="0" w:color="auto"/>
                <w:bottom w:val="none" w:sz="0" w:space="0" w:color="auto"/>
                <w:right w:val="none" w:sz="0" w:space="0" w:color="auto"/>
              </w:divBdr>
            </w:div>
            <w:div w:id="658193790">
              <w:marLeft w:val="0"/>
              <w:marRight w:val="0"/>
              <w:marTop w:val="0"/>
              <w:marBottom w:val="0"/>
              <w:divBdr>
                <w:top w:val="none" w:sz="0" w:space="0" w:color="auto"/>
                <w:left w:val="none" w:sz="0" w:space="0" w:color="auto"/>
                <w:bottom w:val="none" w:sz="0" w:space="0" w:color="auto"/>
                <w:right w:val="none" w:sz="0" w:space="0" w:color="auto"/>
              </w:divBdr>
            </w:div>
            <w:div w:id="539896755">
              <w:marLeft w:val="0"/>
              <w:marRight w:val="0"/>
              <w:marTop w:val="0"/>
              <w:marBottom w:val="0"/>
              <w:divBdr>
                <w:top w:val="none" w:sz="0" w:space="0" w:color="auto"/>
                <w:left w:val="none" w:sz="0" w:space="0" w:color="auto"/>
                <w:bottom w:val="none" w:sz="0" w:space="0" w:color="auto"/>
                <w:right w:val="none" w:sz="0" w:space="0" w:color="auto"/>
              </w:divBdr>
            </w:div>
            <w:div w:id="228425578">
              <w:marLeft w:val="0"/>
              <w:marRight w:val="0"/>
              <w:marTop w:val="0"/>
              <w:marBottom w:val="0"/>
              <w:divBdr>
                <w:top w:val="none" w:sz="0" w:space="0" w:color="auto"/>
                <w:left w:val="none" w:sz="0" w:space="0" w:color="auto"/>
                <w:bottom w:val="none" w:sz="0" w:space="0" w:color="auto"/>
                <w:right w:val="none" w:sz="0" w:space="0" w:color="auto"/>
              </w:divBdr>
            </w:div>
            <w:div w:id="637682595">
              <w:marLeft w:val="0"/>
              <w:marRight w:val="0"/>
              <w:marTop w:val="0"/>
              <w:marBottom w:val="0"/>
              <w:divBdr>
                <w:top w:val="none" w:sz="0" w:space="0" w:color="auto"/>
                <w:left w:val="none" w:sz="0" w:space="0" w:color="auto"/>
                <w:bottom w:val="none" w:sz="0" w:space="0" w:color="auto"/>
                <w:right w:val="none" w:sz="0" w:space="0" w:color="auto"/>
              </w:divBdr>
            </w:div>
            <w:div w:id="1341391850">
              <w:marLeft w:val="0"/>
              <w:marRight w:val="0"/>
              <w:marTop w:val="0"/>
              <w:marBottom w:val="0"/>
              <w:divBdr>
                <w:top w:val="none" w:sz="0" w:space="0" w:color="auto"/>
                <w:left w:val="none" w:sz="0" w:space="0" w:color="auto"/>
                <w:bottom w:val="none" w:sz="0" w:space="0" w:color="auto"/>
                <w:right w:val="none" w:sz="0" w:space="0" w:color="auto"/>
              </w:divBdr>
            </w:div>
            <w:div w:id="1102412512">
              <w:marLeft w:val="0"/>
              <w:marRight w:val="0"/>
              <w:marTop w:val="0"/>
              <w:marBottom w:val="0"/>
              <w:divBdr>
                <w:top w:val="none" w:sz="0" w:space="0" w:color="auto"/>
                <w:left w:val="none" w:sz="0" w:space="0" w:color="auto"/>
                <w:bottom w:val="none" w:sz="0" w:space="0" w:color="auto"/>
                <w:right w:val="none" w:sz="0" w:space="0" w:color="auto"/>
              </w:divBdr>
            </w:div>
            <w:div w:id="40788518">
              <w:marLeft w:val="0"/>
              <w:marRight w:val="0"/>
              <w:marTop w:val="0"/>
              <w:marBottom w:val="0"/>
              <w:divBdr>
                <w:top w:val="none" w:sz="0" w:space="0" w:color="auto"/>
                <w:left w:val="none" w:sz="0" w:space="0" w:color="auto"/>
                <w:bottom w:val="none" w:sz="0" w:space="0" w:color="auto"/>
                <w:right w:val="none" w:sz="0" w:space="0" w:color="auto"/>
              </w:divBdr>
            </w:div>
            <w:div w:id="1932933027">
              <w:marLeft w:val="0"/>
              <w:marRight w:val="0"/>
              <w:marTop w:val="0"/>
              <w:marBottom w:val="0"/>
              <w:divBdr>
                <w:top w:val="none" w:sz="0" w:space="0" w:color="auto"/>
                <w:left w:val="none" w:sz="0" w:space="0" w:color="auto"/>
                <w:bottom w:val="none" w:sz="0" w:space="0" w:color="auto"/>
                <w:right w:val="none" w:sz="0" w:space="0" w:color="auto"/>
              </w:divBdr>
            </w:div>
            <w:div w:id="2019773845">
              <w:marLeft w:val="0"/>
              <w:marRight w:val="0"/>
              <w:marTop w:val="0"/>
              <w:marBottom w:val="0"/>
              <w:divBdr>
                <w:top w:val="none" w:sz="0" w:space="0" w:color="auto"/>
                <w:left w:val="none" w:sz="0" w:space="0" w:color="auto"/>
                <w:bottom w:val="none" w:sz="0" w:space="0" w:color="auto"/>
                <w:right w:val="none" w:sz="0" w:space="0" w:color="auto"/>
              </w:divBdr>
            </w:div>
            <w:div w:id="2021271022">
              <w:marLeft w:val="0"/>
              <w:marRight w:val="0"/>
              <w:marTop w:val="0"/>
              <w:marBottom w:val="0"/>
              <w:divBdr>
                <w:top w:val="none" w:sz="0" w:space="0" w:color="auto"/>
                <w:left w:val="none" w:sz="0" w:space="0" w:color="auto"/>
                <w:bottom w:val="none" w:sz="0" w:space="0" w:color="auto"/>
                <w:right w:val="none" w:sz="0" w:space="0" w:color="auto"/>
              </w:divBdr>
            </w:div>
            <w:div w:id="493423683">
              <w:marLeft w:val="0"/>
              <w:marRight w:val="0"/>
              <w:marTop w:val="0"/>
              <w:marBottom w:val="0"/>
              <w:divBdr>
                <w:top w:val="none" w:sz="0" w:space="0" w:color="auto"/>
                <w:left w:val="none" w:sz="0" w:space="0" w:color="auto"/>
                <w:bottom w:val="none" w:sz="0" w:space="0" w:color="auto"/>
                <w:right w:val="none" w:sz="0" w:space="0" w:color="auto"/>
              </w:divBdr>
            </w:div>
            <w:div w:id="2091077055">
              <w:marLeft w:val="0"/>
              <w:marRight w:val="0"/>
              <w:marTop w:val="0"/>
              <w:marBottom w:val="0"/>
              <w:divBdr>
                <w:top w:val="none" w:sz="0" w:space="0" w:color="auto"/>
                <w:left w:val="none" w:sz="0" w:space="0" w:color="auto"/>
                <w:bottom w:val="none" w:sz="0" w:space="0" w:color="auto"/>
                <w:right w:val="none" w:sz="0" w:space="0" w:color="auto"/>
              </w:divBdr>
            </w:div>
            <w:div w:id="1064379348">
              <w:marLeft w:val="0"/>
              <w:marRight w:val="0"/>
              <w:marTop w:val="0"/>
              <w:marBottom w:val="0"/>
              <w:divBdr>
                <w:top w:val="none" w:sz="0" w:space="0" w:color="auto"/>
                <w:left w:val="none" w:sz="0" w:space="0" w:color="auto"/>
                <w:bottom w:val="none" w:sz="0" w:space="0" w:color="auto"/>
                <w:right w:val="none" w:sz="0" w:space="0" w:color="auto"/>
              </w:divBdr>
            </w:div>
            <w:div w:id="172762416">
              <w:marLeft w:val="0"/>
              <w:marRight w:val="0"/>
              <w:marTop w:val="0"/>
              <w:marBottom w:val="0"/>
              <w:divBdr>
                <w:top w:val="none" w:sz="0" w:space="0" w:color="auto"/>
                <w:left w:val="none" w:sz="0" w:space="0" w:color="auto"/>
                <w:bottom w:val="none" w:sz="0" w:space="0" w:color="auto"/>
                <w:right w:val="none" w:sz="0" w:space="0" w:color="auto"/>
              </w:divBdr>
            </w:div>
            <w:div w:id="991566911">
              <w:marLeft w:val="0"/>
              <w:marRight w:val="0"/>
              <w:marTop w:val="0"/>
              <w:marBottom w:val="0"/>
              <w:divBdr>
                <w:top w:val="none" w:sz="0" w:space="0" w:color="auto"/>
                <w:left w:val="none" w:sz="0" w:space="0" w:color="auto"/>
                <w:bottom w:val="none" w:sz="0" w:space="0" w:color="auto"/>
                <w:right w:val="none" w:sz="0" w:space="0" w:color="auto"/>
              </w:divBdr>
            </w:div>
            <w:div w:id="1056006632">
              <w:marLeft w:val="0"/>
              <w:marRight w:val="0"/>
              <w:marTop w:val="0"/>
              <w:marBottom w:val="0"/>
              <w:divBdr>
                <w:top w:val="none" w:sz="0" w:space="0" w:color="auto"/>
                <w:left w:val="none" w:sz="0" w:space="0" w:color="auto"/>
                <w:bottom w:val="none" w:sz="0" w:space="0" w:color="auto"/>
                <w:right w:val="none" w:sz="0" w:space="0" w:color="auto"/>
              </w:divBdr>
            </w:div>
            <w:div w:id="517080579">
              <w:marLeft w:val="0"/>
              <w:marRight w:val="0"/>
              <w:marTop w:val="0"/>
              <w:marBottom w:val="0"/>
              <w:divBdr>
                <w:top w:val="none" w:sz="0" w:space="0" w:color="auto"/>
                <w:left w:val="none" w:sz="0" w:space="0" w:color="auto"/>
                <w:bottom w:val="none" w:sz="0" w:space="0" w:color="auto"/>
                <w:right w:val="none" w:sz="0" w:space="0" w:color="auto"/>
              </w:divBdr>
            </w:div>
            <w:div w:id="419303677">
              <w:marLeft w:val="0"/>
              <w:marRight w:val="0"/>
              <w:marTop w:val="0"/>
              <w:marBottom w:val="0"/>
              <w:divBdr>
                <w:top w:val="none" w:sz="0" w:space="0" w:color="auto"/>
                <w:left w:val="none" w:sz="0" w:space="0" w:color="auto"/>
                <w:bottom w:val="none" w:sz="0" w:space="0" w:color="auto"/>
                <w:right w:val="none" w:sz="0" w:space="0" w:color="auto"/>
              </w:divBdr>
            </w:div>
            <w:div w:id="984119356">
              <w:marLeft w:val="0"/>
              <w:marRight w:val="0"/>
              <w:marTop w:val="0"/>
              <w:marBottom w:val="0"/>
              <w:divBdr>
                <w:top w:val="none" w:sz="0" w:space="0" w:color="auto"/>
                <w:left w:val="none" w:sz="0" w:space="0" w:color="auto"/>
                <w:bottom w:val="none" w:sz="0" w:space="0" w:color="auto"/>
                <w:right w:val="none" w:sz="0" w:space="0" w:color="auto"/>
              </w:divBdr>
            </w:div>
            <w:div w:id="889462633">
              <w:marLeft w:val="0"/>
              <w:marRight w:val="0"/>
              <w:marTop w:val="0"/>
              <w:marBottom w:val="0"/>
              <w:divBdr>
                <w:top w:val="none" w:sz="0" w:space="0" w:color="auto"/>
                <w:left w:val="none" w:sz="0" w:space="0" w:color="auto"/>
                <w:bottom w:val="none" w:sz="0" w:space="0" w:color="auto"/>
                <w:right w:val="none" w:sz="0" w:space="0" w:color="auto"/>
              </w:divBdr>
            </w:div>
            <w:div w:id="337003612">
              <w:marLeft w:val="0"/>
              <w:marRight w:val="0"/>
              <w:marTop w:val="0"/>
              <w:marBottom w:val="0"/>
              <w:divBdr>
                <w:top w:val="none" w:sz="0" w:space="0" w:color="auto"/>
                <w:left w:val="none" w:sz="0" w:space="0" w:color="auto"/>
                <w:bottom w:val="none" w:sz="0" w:space="0" w:color="auto"/>
                <w:right w:val="none" w:sz="0" w:space="0" w:color="auto"/>
              </w:divBdr>
            </w:div>
            <w:div w:id="285432009">
              <w:marLeft w:val="0"/>
              <w:marRight w:val="0"/>
              <w:marTop w:val="0"/>
              <w:marBottom w:val="0"/>
              <w:divBdr>
                <w:top w:val="none" w:sz="0" w:space="0" w:color="auto"/>
                <w:left w:val="none" w:sz="0" w:space="0" w:color="auto"/>
                <w:bottom w:val="none" w:sz="0" w:space="0" w:color="auto"/>
                <w:right w:val="none" w:sz="0" w:space="0" w:color="auto"/>
              </w:divBdr>
            </w:div>
            <w:div w:id="1197307273">
              <w:marLeft w:val="0"/>
              <w:marRight w:val="0"/>
              <w:marTop w:val="0"/>
              <w:marBottom w:val="0"/>
              <w:divBdr>
                <w:top w:val="none" w:sz="0" w:space="0" w:color="auto"/>
                <w:left w:val="none" w:sz="0" w:space="0" w:color="auto"/>
                <w:bottom w:val="none" w:sz="0" w:space="0" w:color="auto"/>
                <w:right w:val="none" w:sz="0" w:space="0" w:color="auto"/>
              </w:divBdr>
            </w:div>
            <w:div w:id="704713240">
              <w:marLeft w:val="0"/>
              <w:marRight w:val="0"/>
              <w:marTop w:val="0"/>
              <w:marBottom w:val="0"/>
              <w:divBdr>
                <w:top w:val="none" w:sz="0" w:space="0" w:color="auto"/>
                <w:left w:val="none" w:sz="0" w:space="0" w:color="auto"/>
                <w:bottom w:val="none" w:sz="0" w:space="0" w:color="auto"/>
                <w:right w:val="none" w:sz="0" w:space="0" w:color="auto"/>
              </w:divBdr>
            </w:div>
            <w:div w:id="925261734">
              <w:marLeft w:val="0"/>
              <w:marRight w:val="0"/>
              <w:marTop w:val="0"/>
              <w:marBottom w:val="0"/>
              <w:divBdr>
                <w:top w:val="none" w:sz="0" w:space="0" w:color="auto"/>
                <w:left w:val="none" w:sz="0" w:space="0" w:color="auto"/>
                <w:bottom w:val="none" w:sz="0" w:space="0" w:color="auto"/>
                <w:right w:val="none" w:sz="0" w:space="0" w:color="auto"/>
              </w:divBdr>
            </w:div>
            <w:div w:id="441807576">
              <w:marLeft w:val="0"/>
              <w:marRight w:val="0"/>
              <w:marTop w:val="0"/>
              <w:marBottom w:val="0"/>
              <w:divBdr>
                <w:top w:val="none" w:sz="0" w:space="0" w:color="auto"/>
                <w:left w:val="none" w:sz="0" w:space="0" w:color="auto"/>
                <w:bottom w:val="none" w:sz="0" w:space="0" w:color="auto"/>
                <w:right w:val="none" w:sz="0" w:space="0" w:color="auto"/>
              </w:divBdr>
            </w:div>
            <w:div w:id="2035568410">
              <w:marLeft w:val="0"/>
              <w:marRight w:val="0"/>
              <w:marTop w:val="0"/>
              <w:marBottom w:val="0"/>
              <w:divBdr>
                <w:top w:val="none" w:sz="0" w:space="0" w:color="auto"/>
                <w:left w:val="none" w:sz="0" w:space="0" w:color="auto"/>
                <w:bottom w:val="none" w:sz="0" w:space="0" w:color="auto"/>
                <w:right w:val="none" w:sz="0" w:space="0" w:color="auto"/>
              </w:divBdr>
            </w:div>
            <w:div w:id="659887713">
              <w:marLeft w:val="0"/>
              <w:marRight w:val="0"/>
              <w:marTop w:val="0"/>
              <w:marBottom w:val="0"/>
              <w:divBdr>
                <w:top w:val="none" w:sz="0" w:space="0" w:color="auto"/>
                <w:left w:val="none" w:sz="0" w:space="0" w:color="auto"/>
                <w:bottom w:val="none" w:sz="0" w:space="0" w:color="auto"/>
                <w:right w:val="none" w:sz="0" w:space="0" w:color="auto"/>
              </w:divBdr>
            </w:div>
            <w:div w:id="567038372">
              <w:marLeft w:val="0"/>
              <w:marRight w:val="0"/>
              <w:marTop w:val="0"/>
              <w:marBottom w:val="0"/>
              <w:divBdr>
                <w:top w:val="none" w:sz="0" w:space="0" w:color="auto"/>
                <w:left w:val="none" w:sz="0" w:space="0" w:color="auto"/>
                <w:bottom w:val="none" w:sz="0" w:space="0" w:color="auto"/>
                <w:right w:val="none" w:sz="0" w:space="0" w:color="auto"/>
              </w:divBdr>
            </w:div>
            <w:div w:id="825169155">
              <w:marLeft w:val="0"/>
              <w:marRight w:val="0"/>
              <w:marTop w:val="0"/>
              <w:marBottom w:val="0"/>
              <w:divBdr>
                <w:top w:val="none" w:sz="0" w:space="0" w:color="auto"/>
                <w:left w:val="none" w:sz="0" w:space="0" w:color="auto"/>
                <w:bottom w:val="none" w:sz="0" w:space="0" w:color="auto"/>
                <w:right w:val="none" w:sz="0" w:space="0" w:color="auto"/>
              </w:divBdr>
            </w:div>
            <w:div w:id="820542312">
              <w:marLeft w:val="0"/>
              <w:marRight w:val="0"/>
              <w:marTop w:val="0"/>
              <w:marBottom w:val="0"/>
              <w:divBdr>
                <w:top w:val="none" w:sz="0" w:space="0" w:color="auto"/>
                <w:left w:val="none" w:sz="0" w:space="0" w:color="auto"/>
                <w:bottom w:val="none" w:sz="0" w:space="0" w:color="auto"/>
                <w:right w:val="none" w:sz="0" w:space="0" w:color="auto"/>
              </w:divBdr>
            </w:div>
            <w:div w:id="1755780917">
              <w:marLeft w:val="0"/>
              <w:marRight w:val="0"/>
              <w:marTop w:val="0"/>
              <w:marBottom w:val="0"/>
              <w:divBdr>
                <w:top w:val="none" w:sz="0" w:space="0" w:color="auto"/>
                <w:left w:val="none" w:sz="0" w:space="0" w:color="auto"/>
                <w:bottom w:val="none" w:sz="0" w:space="0" w:color="auto"/>
                <w:right w:val="none" w:sz="0" w:space="0" w:color="auto"/>
              </w:divBdr>
            </w:div>
            <w:div w:id="1584601947">
              <w:marLeft w:val="0"/>
              <w:marRight w:val="0"/>
              <w:marTop w:val="0"/>
              <w:marBottom w:val="0"/>
              <w:divBdr>
                <w:top w:val="none" w:sz="0" w:space="0" w:color="auto"/>
                <w:left w:val="none" w:sz="0" w:space="0" w:color="auto"/>
                <w:bottom w:val="none" w:sz="0" w:space="0" w:color="auto"/>
                <w:right w:val="none" w:sz="0" w:space="0" w:color="auto"/>
              </w:divBdr>
            </w:div>
            <w:div w:id="24211480">
              <w:marLeft w:val="0"/>
              <w:marRight w:val="0"/>
              <w:marTop w:val="0"/>
              <w:marBottom w:val="0"/>
              <w:divBdr>
                <w:top w:val="none" w:sz="0" w:space="0" w:color="auto"/>
                <w:left w:val="none" w:sz="0" w:space="0" w:color="auto"/>
                <w:bottom w:val="none" w:sz="0" w:space="0" w:color="auto"/>
                <w:right w:val="none" w:sz="0" w:space="0" w:color="auto"/>
              </w:divBdr>
            </w:div>
            <w:div w:id="1758288546">
              <w:marLeft w:val="0"/>
              <w:marRight w:val="0"/>
              <w:marTop w:val="0"/>
              <w:marBottom w:val="0"/>
              <w:divBdr>
                <w:top w:val="none" w:sz="0" w:space="0" w:color="auto"/>
                <w:left w:val="none" w:sz="0" w:space="0" w:color="auto"/>
                <w:bottom w:val="none" w:sz="0" w:space="0" w:color="auto"/>
                <w:right w:val="none" w:sz="0" w:space="0" w:color="auto"/>
              </w:divBdr>
            </w:div>
            <w:div w:id="244847110">
              <w:marLeft w:val="0"/>
              <w:marRight w:val="0"/>
              <w:marTop w:val="0"/>
              <w:marBottom w:val="0"/>
              <w:divBdr>
                <w:top w:val="none" w:sz="0" w:space="0" w:color="auto"/>
                <w:left w:val="none" w:sz="0" w:space="0" w:color="auto"/>
                <w:bottom w:val="none" w:sz="0" w:space="0" w:color="auto"/>
                <w:right w:val="none" w:sz="0" w:space="0" w:color="auto"/>
              </w:divBdr>
            </w:div>
            <w:div w:id="2147160126">
              <w:marLeft w:val="0"/>
              <w:marRight w:val="0"/>
              <w:marTop w:val="0"/>
              <w:marBottom w:val="0"/>
              <w:divBdr>
                <w:top w:val="none" w:sz="0" w:space="0" w:color="auto"/>
                <w:left w:val="none" w:sz="0" w:space="0" w:color="auto"/>
                <w:bottom w:val="none" w:sz="0" w:space="0" w:color="auto"/>
                <w:right w:val="none" w:sz="0" w:space="0" w:color="auto"/>
              </w:divBdr>
            </w:div>
            <w:div w:id="557470608">
              <w:marLeft w:val="0"/>
              <w:marRight w:val="0"/>
              <w:marTop w:val="0"/>
              <w:marBottom w:val="0"/>
              <w:divBdr>
                <w:top w:val="none" w:sz="0" w:space="0" w:color="auto"/>
                <w:left w:val="none" w:sz="0" w:space="0" w:color="auto"/>
                <w:bottom w:val="none" w:sz="0" w:space="0" w:color="auto"/>
                <w:right w:val="none" w:sz="0" w:space="0" w:color="auto"/>
              </w:divBdr>
            </w:div>
            <w:div w:id="1354109939">
              <w:marLeft w:val="0"/>
              <w:marRight w:val="0"/>
              <w:marTop w:val="0"/>
              <w:marBottom w:val="0"/>
              <w:divBdr>
                <w:top w:val="none" w:sz="0" w:space="0" w:color="auto"/>
                <w:left w:val="none" w:sz="0" w:space="0" w:color="auto"/>
                <w:bottom w:val="none" w:sz="0" w:space="0" w:color="auto"/>
                <w:right w:val="none" w:sz="0" w:space="0" w:color="auto"/>
              </w:divBdr>
            </w:div>
            <w:div w:id="1375497864">
              <w:marLeft w:val="0"/>
              <w:marRight w:val="0"/>
              <w:marTop w:val="0"/>
              <w:marBottom w:val="0"/>
              <w:divBdr>
                <w:top w:val="none" w:sz="0" w:space="0" w:color="auto"/>
                <w:left w:val="none" w:sz="0" w:space="0" w:color="auto"/>
                <w:bottom w:val="none" w:sz="0" w:space="0" w:color="auto"/>
                <w:right w:val="none" w:sz="0" w:space="0" w:color="auto"/>
              </w:divBdr>
            </w:div>
            <w:div w:id="193353316">
              <w:marLeft w:val="0"/>
              <w:marRight w:val="0"/>
              <w:marTop w:val="0"/>
              <w:marBottom w:val="0"/>
              <w:divBdr>
                <w:top w:val="none" w:sz="0" w:space="0" w:color="auto"/>
                <w:left w:val="none" w:sz="0" w:space="0" w:color="auto"/>
                <w:bottom w:val="none" w:sz="0" w:space="0" w:color="auto"/>
                <w:right w:val="none" w:sz="0" w:space="0" w:color="auto"/>
              </w:divBdr>
            </w:div>
            <w:div w:id="1668442279">
              <w:marLeft w:val="0"/>
              <w:marRight w:val="0"/>
              <w:marTop w:val="0"/>
              <w:marBottom w:val="0"/>
              <w:divBdr>
                <w:top w:val="none" w:sz="0" w:space="0" w:color="auto"/>
                <w:left w:val="none" w:sz="0" w:space="0" w:color="auto"/>
                <w:bottom w:val="none" w:sz="0" w:space="0" w:color="auto"/>
                <w:right w:val="none" w:sz="0" w:space="0" w:color="auto"/>
              </w:divBdr>
            </w:div>
            <w:div w:id="106196868">
              <w:marLeft w:val="0"/>
              <w:marRight w:val="0"/>
              <w:marTop w:val="0"/>
              <w:marBottom w:val="0"/>
              <w:divBdr>
                <w:top w:val="none" w:sz="0" w:space="0" w:color="auto"/>
                <w:left w:val="none" w:sz="0" w:space="0" w:color="auto"/>
                <w:bottom w:val="none" w:sz="0" w:space="0" w:color="auto"/>
                <w:right w:val="none" w:sz="0" w:space="0" w:color="auto"/>
              </w:divBdr>
            </w:div>
            <w:div w:id="1440489894">
              <w:marLeft w:val="0"/>
              <w:marRight w:val="0"/>
              <w:marTop w:val="0"/>
              <w:marBottom w:val="0"/>
              <w:divBdr>
                <w:top w:val="none" w:sz="0" w:space="0" w:color="auto"/>
                <w:left w:val="none" w:sz="0" w:space="0" w:color="auto"/>
                <w:bottom w:val="none" w:sz="0" w:space="0" w:color="auto"/>
                <w:right w:val="none" w:sz="0" w:space="0" w:color="auto"/>
              </w:divBdr>
            </w:div>
            <w:div w:id="1981229762">
              <w:marLeft w:val="0"/>
              <w:marRight w:val="0"/>
              <w:marTop w:val="0"/>
              <w:marBottom w:val="0"/>
              <w:divBdr>
                <w:top w:val="none" w:sz="0" w:space="0" w:color="auto"/>
                <w:left w:val="none" w:sz="0" w:space="0" w:color="auto"/>
                <w:bottom w:val="none" w:sz="0" w:space="0" w:color="auto"/>
                <w:right w:val="none" w:sz="0" w:space="0" w:color="auto"/>
              </w:divBdr>
            </w:div>
            <w:div w:id="1526748170">
              <w:marLeft w:val="0"/>
              <w:marRight w:val="0"/>
              <w:marTop w:val="0"/>
              <w:marBottom w:val="0"/>
              <w:divBdr>
                <w:top w:val="none" w:sz="0" w:space="0" w:color="auto"/>
                <w:left w:val="none" w:sz="0" w:space="0" w:color="auto"/>
                <w:bottom w:val="none" w:sz="0" w:space="0" w:color="auto"/>
                <w:right w:val="none" w:sz="0" w:space="0" w:color="auto"/>
              </w:divBdr>
            </w:div>
            <w:div w:id="565723896">
              <w:marLeft w:val="0"/>
              <w:marRight w:val="0"/>
              <w:marTop w:val="0"/>
              <w:marBottom w:val="0"/>
              <w:divBdr>
                <w:top w:val="none" w:sz="0" w:space="0" w:color="auto"/>
                <w:left w:val="none" w:sz="0" w:space="0" w:color="auto"/>
                <w:bottom w:val="none" w:sz="0" w:space="0" w:color="auto"/>
                <w:right w:val="none" w:sz="0" w:space="0" w:color="auto"/>
              </w:divBdr>
            </w:div>
            <w:div w:id="1336957804">
              <w:marLeft w:val="0"/>
              <w:marRight w:val="0"/>
              <w:marTop w:val="0"/>
              <w:marBottom w:val="0"/>
              <w:divBdr>
                <w:top w:val="none" w:sz="0" w:space="0" w:color="auto"/>
                <w:left w:val="none" w:sz="0" w:space="0" w:color="auto"/>
                <w:bottom w:val="none" w:sz="0" w:space="0" w:color="auto"/>
                <w:right w:val="none" w:sz="0" w:space="0" w:color="auto"/>
              </w:divBdr>
            </w:div>
            <w:div w:id="1323241972">
              <w:marLeft w:val="0"/>
              <w:marRight w:val="0"/>
              <w:marTop w:val="0"/>
              <w:marBottom w:val="0"/>
              <w:divBdr>
                <w:top w:val="none" w:sz="0" w:space="0" w:color="auto"/>
                <w:left w:val="none" w:sz="0" w:space="0" w:color="auto"/>
                <w:bottom w:val="none" w:sz="0" w:space="0" w:color="auto"/>
                <w:right w:val="none" w:sz="0" w:space="0" w:color="auto"/>
              </w:divBdr>
            </w:div>
            <w:div w:id="967860712">
              <w:marLeft w:val="0"/>
              <w:marRight w:val="0"/>
              <w:marTop w:val="0"/>
              <w:marBottom w:val="0"/>
              <w:divBdr>
                <w:top w:val="none" w:sz="0" w:space="0" w:color="auto"/>
                <w:left w:val="none" w:sz="0" w:space="0" w:color="auto"/>
                <w:bottom w:val="none" w:sz="0" w:space="0" w:color="auto"/>
                <w:right w:val="none" w:sz="0" w:space="0" w:color="auto"/>
              </w:divBdr>
            </w:div>
            <w:div w:id="373576699">
              <w:marLeft w:val="0"/>
              <w:marRight w:val="0"/>
              <w:marTop w:val="0"/>
              <w:marBottom w:val="0"/>
              <w:divBdr>
                <w:top w:val="none" w:sz="0" w:space="0" w:color="auto"/>
                <w:left w:val="none" w:sz="0" w:space="0" w:color="auto"/>
                <w:bottom w:val="none" w:sz="0" w:space="0" w:color="auto"/>
                <w:right w:val="none" w:sz="0" w:space="0" w:color="auto"/>
              </w:divBdr>
            </w:div>
            <w:div w:id="1998920518">
              <w:marLeft w:val="0"/>
              <w:marRight w:val="0"/>
              <w:marTop w:val="0"/>
              <w:marBottom w:val="0"/>
              <w:divBdr>
                <w:top w:val="none" w:sz="0" w:space="0" w:color="auto"/>
                <w:left w:val="none" w:sz="0" w:space="0" w:color="auto"/>
                <w:bottom w:val="none" w:sz="0" w:space="0" w:color="auto"/>
                <w:right w:val="none" w:sz="0" w:space="0" w:color="auto"/>
              </w:divBdr>
            </w:div>
            <w:div w:id="170127562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570270615">
              <w:marLeft w:val="0"/>
              <w:marRight w:val="0"/>
              <w:marTop w:val="0"/>
              <w:marBottom w:val="0"/>
              <w:divBdr>
                <w:top w:val="none" w:sz="0" w:space="0" w:color="auto"/>
                <w:left w:val="none" w:sz="0" w:space="0" w:color="auto"/>
                <w:bottom w:val="none" w:sz="0" w:space="0" w:color="auto"/>
                <w:right w:val="none" w:sz="0" w:space="0" w:color="auto"/>
              </w:divBdr>
            </w:div>
            <w:div w:id="1523320436">
              <w:marLeft w:val="0"/>
              <w:marRight w:val="0"/>
              <w:marTop w:val="0"/>
              <w:marBottom w:val="0"/>
              <w:divBdr>
                <w:top w:val="none" w:sz="0" w:space="0" w:color="auto"/>
                <w:left w:val="none" w:sz="0" w:space="0" w:color="auto"/>
                <w:bottom w:val="none" w:sz="0" w:space="0" w:color="auto"/>
                <w:right w:val="none" w:sz="0" w:space="0" w:color="auto"/>
              </w:divBdr>
            </w:div>
            <w:div w:id="592319210">
              <w:marLeft w:val="0"/>
              <w:marRight w:val="0"/>
              <w:marTop w:val="0"/>
              <w:marBottom w:val="0"/>
              <w:divBdr>
                <w:top w:val="none" w:sz="0" w:space="0" w:color="auto"/>
                <w:left w:val="none" w:sz="0" w:space="0" w:color="auto"/>
                <w:bottom w:val="none" w:sz="0" w:space="0" w:color="auto"/>
                <w:right w:val="none" w:sz="0" w:space="0" w:color="auto"/>
              </w:divBdr>
            </w:div>
            <w:div w:id="603730426">
              <w:marLeft w:val="0"/>
              <w:marRight w:val="0"/>
              <w:marTop w:val="0"/>
              <w:marBottom w:val="0"/>
              <w:divBdr>
                <w:top w:val="none" w:sz="0" w:space="0" w:color="auto"/>
                <w:left w:val="none" w:sz="0" w:space="0" w:color="auto"/>
                <w:bottom w:val="none" w:sz="0" w:space="0" w:color="auto"/>
                <w:right w:val="none" w:sz="0" w:space="0" w:color="auto"/>
              </w:divBdr>
            </w:div>
            <w:div w:id="1682590096">
              <w:marLeft w:val="0"/>
              <w:marRight w:val="0"/>
              <w:marTop w:val="0"/>
              <w:marBottom w:val="0"/>
              <w:divBdr>
                <w:top w:val="none" w:sz="0" w:space="0" w:color="auto"/>
                <w:left w:val="none" w:sz="0" w:space="0" w:color="auto"/>
                <w:bottom w:val="none" w:sz="0" w:space="0" w:color="auto"/>
                <w:right w:val="none" w:sz="0" w:space="0" w:color="auto"/>
              </w:divBdr>
            </w:div>
            <w:div w:id="871844643">
              <w:marLeft w:val="0"/>
              <w:marRight w:val="0"/>
              <w:marTop w:val="0"/>
              <w:marBottom w:val="0"/>
              <w:divBdr>
                <w:top w:val="none" w:sz="0" w:space="0" w:color="auto"/>
                <w:left w:val="none" w:sz="0" w:space="0" w:color="auto"/>
                <w:bottom w:val="none" w:sz="0" w:space="0" w:color="auto"/>
                <w:right w:val="none" w:sz="0" w:space="0" w:color="auto"/>
              </w:divBdr>
            </w:div>
            <w:div w:id="485440908">
              <w:marLeft w:val="0"/>
              <w:marRight w:val="0"/>
              <w:marTop w:val="0"/>
              <w:marBottom w:val="0"/>
              <w:divBdr>
                <w:top w:val="none" w:sz="0" w:space="0" w:color="auto"/>
                <w:left w:val="none" w:sz="0" w:space="0" w:color="auto"/>
                <w:bottom w:val="none" w:sz="0" w:space="0" w:color="auto"/>
                <w:right w:val="none" w:sz="0" w:space="0" w:color="auto"/>
              </w:divBdr>
            </w:div>
            <w:div w:id="1155799627">
              <w:marLeft w:val="0"/>
              <w:marRight w:val="0"/>
              <w:marTop w:val="0"/>
              <w:marBottom w:val="0"/>
              <w:divBdr>
                <w:top w:val="none" w:sz="0" w:space="0" w:color="auto"/>
                <w:left w:val="none" w:sz="0" w:space="0" w:color="auto"/>
                <w:bottom w:val="none" w:sz="0" w:space="0" w:color="auto"/>
                <w:right w:val="none" w:sz="0" w:space="0" w:color="auto"/>
              </w:divBdr>
            </w:div>
            <w:div w:id="783580191">
              <w:marLeft w:val="0"/>
              <w:marRight w:val="0"/>
              <w:marTop w:val="0"/>
              <w:marBottom w:val="0"/>
              <w:divBdr>
                <w:top w:val="none" w:sz="0" w:space="0" w:color="auto"/>
                <w:left w:val="none" w:sz="0" w:space="0" w:color="auto"/>
                <w:bottom w:val="none" w:sz="0" w:space="0" w:color="auto"/>
                <w:right w:val="none" w:sz="0" w:space="0" w:color="auto"/>
              </w:divBdr>
            </w:div>
            <w:div w:id="1398438821">
              <w:marLeft w:val="0"/>
              <w:marRight w:val="0"/>
              <w:marTop w:val="0"/>
              <w:marBottom w:val="0"/>
              <w:divBdr>
                <w:top w:val="none" w:sz="0" w:space="0" w:color="auto"/>
                <w:left w:val="none" w:sz="0" w:space="0" w:color="auto"/>
                <w:bottom w:val="none" w:sz="0" w:space="0" w:color="auto"/>
                <w:right w:val="none" w:sz="0" w:space="0" w:color="auto"/>
              </w:divBdr>
            </w:div>
            <w:div w:id="552815959">
              <w:marLeft w:val="0"/>
              <w:marRight w:val="0"/>
              <w:marTop w:val="0"/>
              <w:marBottom w:val="0"/>
              <w:divBdr>
                <w:top w:val="none" w:sz="0" w:space="0" w:color="auto"/>
                <w:left w:val="none" w:sz="0" w:space="0" w:color="auto"/>
                <w:bottom w:val="none" w:sz="0" w:space="0" w:color="auto"/>
                <w:right w:val="none" w:sz="0" w:space="0" w:color="auto"/>
              </w:divBdr>
            </w:div>
            <w:div w:id="262687073">
              <w:marLeft w:val="0"/>
              <w:marRight w:val="0"/>
              <w:marTop w:val="0"/>
              <w:marBottom w:val="0"/>
              <w:divBdr>
                <w:top w:val="none" w:sz="0" w:space="0" w:color="auto"/>
                <w:left w:val="none" w:sz="0" w:space="0" w:color="auto"/>
                <w:bottom w:val="none" w:sz="0" w:space="0" w:color="auto"/>
                <w:right w:val="none" w:sz="0" w:space="0" w:color="auto"/>
              </w:divBdr>
            </w:div>
            <w:div w:id="732505337">
              <w:marLeft w:val="0"/>
              <w:marRight w:val="0"/>
              <w:marTop w:val="0"/>
              <w:marBottom w:val="0"/>
              <w:divBdr>
                <w:top w:val="none" w:sz="0" w:space="0" w:color="auto"/>
                <w:left w:val="none" w:sz="0" w:space="0" w:color="auto"/>
                <w:bottom w:val="none" w:sz="0" w:space="0" w:color="auto"/>
                <w:right w:val="none" w:sz="0" w:space="0" w:color="auto"/>
              </w:divBdr>
            </w:div>
            <w:div w:id="19784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665">
      <w:bodyDiv w:val="1"/>
      <w:marLeft w:val="0"/>
      <w:marRight w:val="0"/>
      <w:marTop w:val="0"/>
      <w:marBottom w:val="0"/>
      <w:divBdr>
        <w:top w:val="none" w:sz="0" w:space="0" w:color="auto"/>
        <w:left w:val="none" w:sz="0" w:space="0" w:color="auto"/>
        <w:bottom w:val="none" w:sz="0" w:space="0" w:color="auto"/>
        <w:right w:val="none" w:sz="0" w:space="0" w:color="auto"/>
      </w:divBdr>
    </w:div>
    <w:div w:id="1587112277">
      <w:bodyDiv w:val="1"/>
      <w:marLeft w:val="0"/>
      <w:marRight w:val="0"/>
      <w:marTop w:val="0"/>
      <w:marBottom w:val="0"/>
      <w:divBdr>
        <w:top w:val="none" w:sz="0" w:space="0" w:color="auto"/>
        <w:left w:val="none" w:sz="0" w:space="0" w:color="auto"/>
        <w:bottom w:val="none" w:sz="0" w:space="0" w:color="auto"/>
        <w:right w:val="none" w:sz="0" w:space="0" w:color="auto"/>
      </w:divBdr>
      <w:divsChild>
        <w:div w:id="933979729">
          <w:marLeft w:val="0"/>
          <w:marRight w:val="0"/>
          <w:marTop w:val="0"/>
          <w:marBottom w:val="0"/>
          <w:divBdr>
            <w:top w:val="none" w:sz="0" w:space="0" w:color="auto"/>
            <w:left w:val="none" w:sz="0" w:space="0" w:color="auto"/>
            <w:bottom w:val="none" w:sz="0" w:space="0" w:color="auto"/>
            <w:right w:val="none" w:sz="0" w:space="0" w:color="auto"/>
          </w:divBdr>
          <w:divsChild>
            <w:div w:id="10644624">
              <w:marLeft w:val="0"/>
              <w:marRight w:val="0"/>
              <w:marTop w:val="0"/>
              <w:marBottom w:val="0"/>
              <w:divBdr>
                <w:top w:val="none" w:sz="0" w:space="0" w:color="auto"/>
                <w:left w:val="none" w:sz="0" w:space="0" w:color="auto"/>
                <w:bottom w:val="none" w:sz="0" w:space="0" w:color="auto"/>
                <w:right w:val="none" w:sz="0" w:space="0" w:color="auto"/>
              </w:divBdr>
            </w:div>
            <w:div w:id="12997523">
              <w:marLeft w:val="0"/>
              <w:marRight w:val="0"/>
              <w:marTop w:val="0"/>
              <w:marBottom w:val="0"/>
              <w:divBdr>
                <w:top w:val="none" w:sz="0" w:space="0" w:color="auto"/>
                <w:left w:val="none" w:sz="0" w:space="0" w:color="auto"/>
                <w:bottom w:val="none" w:sz="0" w:space="0" w:color="auto"/>
                <w:right w:val="none" w:sz="0" w:space="0" w:color="auto"/>
              </w:divBdr>
            </w:div>
            <w:div w:id="26755049">
              <w:marLeft w:val="0"/>
              <w:marRight w:val="0"/>
              <w:marTop w:val="0"/>
              <w:marBottom w:val="0"/>
              <w:divBdr>
                <w:top w:val="none" w:sz="0" w:space="0" w:color="auto"/>
                <w:left w:val="none" w:sz="0" w:space="0" w:color="auto"/>
                <w:bottom w:val="none" w:sz="0" w:space="0" w:color="auto"/>
                <w:right w:val="none" w:sz="0" w:space="0" w:color="auto"/>
              </w:divBdr>
            </w:div>
            <w:div w:id="38364760">
              <w:marLeft w:val="0"/>
              <w:marRight w:val="0"/>
              <w:marTop w:val="0"/>
              <w:marBottom w:val="0"/>
              <w:divBdr>
                <w:top w:val="none" w:sz="0" w:space="0" w:color="auto"/>
                <w:left w:val="none" w:sz="0" w:space="0" w:color="auto"/>
                <w:bottom w:val="none" w:sz="0" w:space="0" w:color="auto"/>
                <w:right w:val="none" w:sz="0" w:space="0" w:color="auto"/>
              </w:divBdr>
            </w:div>
            <w:div w:id="108401692">
              <w:marLeft w:val="0"/>
              <w:marRight w:val="0"/>
              <w:marTop w:val="0"/>
              <w:marBottom w:val="0"/>
              <w:divBdr>
                <w:top w:val="none" w:sz="0" w:space="0" w:color="auto"/>
                <w:left w:val="none" w:sz="0" w:space="0" w:color="auto"/>
                <w:bottom w:val="none" w:sz="0" w:space="0" w:color="auto"/>
                <w:right w:val="none" w:sz="0" w:space="0" w:color="auto"/>
              </w:divBdr>
            </w:div>
            <w:div w:id="110635836">
              <w:marLeft w:val="0"/>
              <w:marRight w:val="0"/>
              <w:marTop w:val="0"/>
              <w:marBottom w:val="0"/>
              <w:divBdr>
                <w:top w:val="none" w:sz="0" w:space="0" w:color="auto"/>
                <w:left w:val="none" w:sz="0" w:space="0" w:color="auto"/>
                <w:bottom w:val="none" w:sz="0" w:space="0" w:color="auto"/>
                <w:right w:val="none" w:sz="0" w:space="0" w:color="auto"/>
              </w:divBdr>
            </w:div>
            <w:div w:id="117720464">
              <w:marLeft w:val="0"/>
              <w:marRight w:val="0"/>
              <w:marTop w:val="0"/>
              <w:marBottom w:val="0"/>
              <w:divBdr>
                <w:top w:val="none" w:sz="0" w:space="0" w:color="auto"/>
                <w:left w:val="none" w:sz="0" w:space="0" w:color="auto"/>
                <w:bottom w:val="none" w:sz="0" w:space="0" w:color="auto"/>
                <w:right w:val="none" w:sz="0" w:space="0" w:color="auto"/>
              </w:divBdr>
            </w:div>
            <w:div w:id="125052036">
              <w:marLeft w:val="0"/>
              <w:marRight w:val="0"/>
              <w:marTop w:val="0"/>
              <w:marBottom w:val="0"/>
              <w:divBdr>
                <w:top w:val="none" w:sz="0" w:space="0" w:color="auto"/>
                <w:left w:val="none" w:sz="0" w:space="0" w:color="auto"/>
                <w:bottom w:val="none" w:sz="0" w:space="0" w:color="auto"/>
                <w:right w:val="none" w:sz="0" w:space="0" w:color="auto"/>
              </w:divBdr>
            </w:div>
            <w:div w:id="128865120">
              <w:marLeft w:val="0"/>
              <w:marRight w:val="0"/>
              <w:marTop w:val="0"/>
              <w:marBottom w:val="0"/>
              <w:divBdr>
                <w:top w:val="none" w:sz="0" w:space="0" w:color="auto"/>
                <w:left w:val="none" w:sz="0" w:space="0" w:color="auto"/>
                <w:bottom w:val="none" w:sz="0" w:space="0" w:color="auto"/>
                <w:right w:val="none" w:sz="0" w:space="0" w:color="auto"/>
              </w:divBdr>
            </w:div>
            <w:div w:id="128977603">
              <w:marLeft w:val="0"/>
              <w:marRight w:val="0"/>
              <w:marTop w:val="0"/>
              <w:marBottom w:val="0"/>
              <w:divBdr>
                <w:top w:val="none" w:sz="0" w:space="0" w:color="auto"/>
                <w:left w:val="none" w:sz="0" w:space="0" w:color="auto"/>
                <w:bottom w:val="none" w:sz="0" w:space="0" w:color="auto"/>
                <w:right w:val="none" w:sz="0" w:space="0" w:color="auto"/>
              </w:divBdr>
            </w:div>
            <w:div w:id="132410221">
              <w:marLeft w:val="0"/>
              <w:marRight w:val="0"/>
              <w:marTop w:val="0"/>
              <w:marBottom w:val="0"/>
              <w:divBdr>
                <w:top w:val="none" w:sz="0" w:space="0" w:color="auto"/>
                <w:left w:val="none" w:sz="0" w:space="0" w:color="auto"/>
                <w:bottom w:val="none" w:sz="0" w:space="0" w:color="auto"/>
                <w:right w:val="none" w:sz="0" w:space="0" w:color="auto"/>
              </w:divBdr>
            </w:div>
            <w:div w:id="137770507">
              <w:marLeft w:val="0"/>
              <w:marRight w:val="0"/>
              <w:marTop w:val="0"/>
              <w:marBottom w:val="0"/>
              <w:divBdr>
                <w:top w:val="none" w:sz="0" w:space="0" w:color="auto"/>
                <w:left w:val="none" w:sz="0" w:space="0" w:color="auto"/>
                <w:bottom w:val="none" w:sz="0" w:space="0" w:color="auto"/>
                <w:right w:val="none" w:sz="0" w:space="0" w:color="auto"/>
              </w:divBdr>
            </w:div>
            <w:div w:id="161091814">
              <w:marLeft w:val="0"/>
              <w:marRight w:val="0"/>
              <w:marTop w:val="0"/>
              <w:marBottom w:val="0"/>
              <w:divBdr>
                <w:top w:val="none" w:sz="0" w:space="0" w:color="auto"/>
                <w:left w:val="none" w:sz="0" w:space="0" w:color="auto"/>
                <w:bottom w:val="none" w:sz="0" w:space="0" w:color="auto"/>
                <w:right w:val="none" w:sz="0" w:space="0" w:color="auto"/>
              </w:divBdr>
            </w:div>
            <w:div w:id="162744877">
              <w:marLeft w:val="0"/>
              <w:marRight w:val="0"/>
              <w:marTop w:val="0"/>
              <w:marBottom w:val="0"/>
              <w:divBdr>
                <w:top w:val="none" w:sz="0" w:space="0" w:color="auto"/>
                <w:left w:val="none" w:sz="0" w:space="0" w:color="auto"/>
                <w:bottom w:val="none" w:sz="0" w:space="0" w:color="auto"/>
                <w:right w:val="none" w:sz="0" w:space="0" w:color="auto"/>
              </w:divBdr>
            </w:div>
            <w:div w:id="170682015">
              <w:marLeft w:val="0"/>
              <w:marRight w:val="0"/>
              <w:marTop w:val="0"/>
              <w:marBottom w:val="0"/>
              <w:divBdr>
                <w:top w:val="none" w:sz="0" w:space="0" w:color="auto"/>
                <w:left w:val="none" w:sz="0" w:space="0" w:color="auto"/>
                <w:bottom w:val="none" w:sz="0" w:space="0" w:color="auto"/>
                <w:right w:val="none" w:sz="0" w:space="0" w:color="auto"/>
              </w:divBdr>
            </w:div>
            <w:div w:id="178853525">
              <w:marLeft w:val="0"/>
              <w:marRight w:val="0"/>
              <w:marTop w:val="0"/>
              <w:marBottom w:val="0"/>
              <w:divBdr>
                <w:top w:val="none" w:sz="0" w:space="0" w:color="auto"/>
                <w:left w:val="none" w:sz="0" w:space="0" w:color="auto"/>
                <w:bottom w:val="none" w:sz="0" w:space="0" w:color="auto"/>
                <w:right w:val="none" w:sz="0" w:space="0" w:color="auto"/>
              </w:divBdr>
            </w:div>
            <w:div w:id="204491487">
              <w:marLeft w:val="0"/>
              <w:marRight w:val="0"/>
              <w:marTop w:val="0"/>
              <w:marBottom w:val="0"/>
              <w:divBdr>
                <w:top w:val="none" w:sz="0" w:space="0" w:color="auto"/>
                <w:left w:val="none" w:sz="0" w:space="0" w:color="auto"/>
                <w:bottom w:val="none" w:sz="0" w:space="0" w:color="auto"/>
                <w:right w:val="none" w:sz="0" w:space="0" w:color="auto"/>
              </w:divBdr>
            </w:div>
            <w:div w:id="223150493">
              <w:marLeft w:val="0"/>
              <w:marRight w:val="0"/>
              <w:marTop w:val="0"/>
              <w:marBottom w:val="0"/>
              <w:divBdr>
                <w:top w:val="none" w:sz="0" w:space="0" w:color="auto"/>
                <w:left w:val="none" w:sz="0" w:space="0" w:color="auto"/>
                <w:bottom w:val="none" w:sz="0" w:space="0" w:color="auto"/>
                <w:right w:val="none" w:sz="0" w:space="0" w:color="auto"/>
              </w:divBdr>
            </w:div>
            <w:div w:id="233124619">
              <w:marLeft w:val="0"/>
              <w:marRight w:val="0"/>
              <w:marTop w:val="0"/>
              <w:marBottom w:val="0"/>
              <w:divBdr>
                <w:top w:val="none" w:sz="0" w:space="0" w:color="auto"/>
                <w:left w:val="none" w:sz="0" w:space="0" w:color="auto"/>
                <w:bottom w:val="none" w:sz="0" w:space="0" w:color="auto"/>
                <w:right w:val="none" w:sz="0" w:space="0" w:color="auto"/>
              </w:divBdr>
            </w:div>
            <w:div w:id="245267181">
              <w:marLeft w:val="0"/>
              <w:marRight w:val="0"/>
              <w:marTop w:val="0"/>
              <w:marBottom w:val="0"/>
              <w:divBdr>
                <w:top w:val="none" w:sz="0" w:space="0" w:color="auto"/>
                <w:left w:val="none" w:sz="0" w:space="0" w:color="auto"/>
                <w:bottom w:val="none" w:sz="0" w:space="0" w:color="auto"/>
                <w:right w:val="none" w:sz="0" w:space="0" w:color="auto"/>
              </w:divBdr>
            </w:div>
            <w:div w:id="254481933">
              <w:marLeft w:val="0"/>
              <w:marRight w:val="0"/>
              <w:marTop w:val="0"/>
              <w:marBottom w:val="0"/>
              <w:divBdr>
                <w:top w:val="none" w:sz="0" w:space="0" w:color="auto"/>
                <w:left w:val="none" w:sz="0" w:space="0" w:color="auto"/>
                <w:bottom w:val="none" w:sz="0" w:space="0" w:color="auto"/>
                <w:right w:val="none" w:sz="0" w:space="0" w:color="auto"/>
              </w:divBdr>
            </w:div>
            <w:div w:id="283196665">
              <w:marLeft w:val="0"/>
              <w:marRight w:val="0"/>
              <w:marTop w:val="0"/>
              <w:marBottom w:val="0"/>
              <w:divBdr>
                <w:top w:val="none" w:sz="0" w:space="0" w:color="auto"/>
                <w:left w:val="none" w:sz="0" w:space="0" w:color="auto"/>
                <w:bottom w:val="none" w:sz="0" w:space="0" w:color="auto"/>
                <w:right w:val="none" w:sz="0" w:space="0" w:color="auto"/>
              </w:divBdr>
            </w:div>
            <w:div w:id="283389377">
              <w:marLeft w:val="0"/>
              <w:marRight w:val="0"/>
              <w:marTop w:val="0"/>
              <w:marBottom w:val="0"/>
              <w:divBdr>
                <w:top w:val="none" w:sz="0" w:space="0" w:color="auto"/>
                <w:left w:val="none" w:sz="0" w:space="0" w:color="auto"/>
                <w:bottom w:val="none" w:sz="0" w:space="0" w:color="auto"/>
                <w:right w:val="none" w:sz="0" w:space="0" w:color="auto"/>
              </w:divBdr>
            </w:div>
            <w:div w:id="303239743">
              <w:marLeft w:val="0"/>
              <w:marRight w:val="0"/>
              <w:marTop w:val="0"/>
              <w:marBottom w:val="0"/>
              <w:divBdr>
                <w:top w:val="none" w:sz="0" w:space="0" w:color="auto"/>
                <w:left w:val="none" w:sz="0" w:space="0" w:color="auto"/>
                <w:bottom w:val="none" w:sz="0" w:space="0" w:color="auto"/>
                <w:right w:val="none" w:sz="0" w:space="0" w:color="auto"/>
              </w:divBdr>
            </w:div>
            <w:div w:id="304242262">
              <w:marLeft w:val="0"/>
              <w:marRight w:val="0"/>
              <w:marTop w:val="0"/>
              <w:marBottom w:val="0"/>
              <w:divBdr>
                <w:top w:val="none" w:sz="0" w:space="0" w:color="auto"/>
                <w:left w:val="none" w:sz="0" w:space="0" w:color="auto"/>
                <w:bottom w:val="none" w:sz="0" w:space="0" w:color="auto"/>
                <w:right w:val="none" w:sz="0" w:space="0" w:color="auto"/>
              </w:divBdr>
            </w:div>
            <w:div w:id="322854484">
              <w:marLeft w:val="0"/>
              <w:marRight w:val="0"/>
              <w:marTop w:val="0"/>
              <w:marBottom w:val="0"/>
              <w:divBdr>
                <w:top w:val="none" w:sz="0" w:space="0" w:color="auto"/>
                <w:left w:val="none" w:sz="0" w:space="0" w:color="auto"/>
                <w:bottom w:val="none" w:sz="0" w:space="0" w:color="auto"/>
                <w:right w:val="none" w:sz="0" w:space="0" w:color="auto"/>
              </w:divBdr>
            </w:div>
            <w:div w:id="323361410">
              <w:marLeft w:val="0"/>
              <w:marRight w:val="0"/>
              <w:marTop w:val="0"/>
              <w:marBottom w:val="0"/>
              <w:divBdr>
                <w:top w:val="none" w:sz="0" w:space="0" w:color="auto"/>
                <w:left w:val="none" w:sz="0" w:space="0" w:color="auto"/>
                <w:bottom w:val="none" w:sz="0" w:space="0" w:color="auto"/>
                <w:right w:val="none" w:sz="0" w:space="0" w:color="auto"/>
              </w:divBdr>
            </w:div>
            <w:div w:id="375740554">
              <w:marLeft w:val="0"/>
              <w:marRight w:val="0"/>
              <w:marTop w:val="0"/>
              <w:marBottom w:val="0"/>
              <w:divBdr>
                <w:top w:val="none" w:sz="0" w:space="0" w:color="auto"/>
                <w:left w:val="none" w:sz="0" w:space="0" w:color="auto"/>
                <w:bottom w:val="none" w:sz="0" w:space="0" w:color="auto"/>
                <w:right w:val="none" w:sz="0" w:space="0" w:color="auto"/>
              </w:divBdr>
            </w:div>
            <w:div w:id="399063094">
              <w:marLeft w:val="0"/>
              <w:marRight w:val="0"/>
              <w:marTop w:val="0"/>
              <w:marBottom w:val="0"/>
              <w:divBdr>
                <w:top w:val="none" w:sz="0" w:space="0" w:color="auto"/>
                <w:left w:val="none" w:sz="0" w:space="0" w:color="auto"/>
                <w:bottom w:val="none" w:sz="0" w:space="0" w:color="auto"/>
                <w:right w:val="none" w:sz="0" w:space="0" w:color="auto"/>
              </w:divBdr>
            </w:div>
            <w:div w:id="422268456">
              <w:marLeft w:val="0"/>
              <w:marRight w:val="0"/>
              <w:marTop w:val="0"/>
              <w:marBottom w:val="0"/>
              <w:divBdr>
                <w:top w:val="none" w:sz="0" w:space="0" w:color="auto"/>
                <w:left w:val="none" w:sz="0" w:space="0" w:color="auto"/>
                <w:bottom w:val="none" w:sz="0" w:space="0" w:color="auto"/>
                <w:right w:val="none" w:sz="0" w:space="0" w:color="auto"/>
              </w:divBdr>
            </w:div>
            <w:div w:id="424962321">
              <w:marLeft w:val="0"/>
              <w:marRight w:val="0"/>
              <w:marTop w:val="0"/>
              <w:marBottom w:val="0"/>
              <w:divBdr>
                <w:top w:val="none" w:sz="0" w:space="0" w:color="auto"/>
                <w:left w:val="none" w:sz="0" w:space="0" w:color="auto"/>
                <w:bottom w:val="none" w:sz="0" w:space="0" w:color="auto"/>
                <w:right w:val="none" w:sz="0" w:space="0" w:color="auto"/>
              </w:divBdr>
            </w:div>
            <w:div w:id="432552214">
              <w:marLeft w:val="0"/>
              <w:marRight w:val="0"/>
              <w:marTop w:val="0"/>
              <w:marBottom w:val="0"/>
              <w:divBdr>
                <w:top w:val="none" w:sz="0" w:space="0" w:color="auto"/>
                <w:left w:val="none" w:sz="0" w:space="0" w:color="auto"/>
                <w:bottom w:val="none" w:sz="0" w:space="0" w:color="auto"/>
                <w:right w:val="none" w:sz="0" w:space="0" w:color="auto"/>
              </w:divBdr>
            </w:div>
            <w:div w:id="439028915">
              <w:marLeft w:val="0"/>
              <w:marRight w:val="0"/>
              <w:marTop w:val="0"/>
              <w:marBottom w:val="0"/>
              <w:divBdr>
                <w:top w:val="none" w:sz="0" w:space="0" w:color="auto"/>
                <w:left w:val="none" w:sz="0" w:space="0" w:color="auto"/>
                <w:bottom w:val="none" w:sz="0" w:space="0" w:color="auto"/>
                <w:right w:val="none" w:sz="0" w:space="0" w:color="auto"/>
              </w:divBdr>
            </w:div>
            <w:div w:id="450167411">
              <w:marLeft w:val="0"/>
              <w:marRight w:val="0"/>
              <w:marTop w:val="0"/>
              <w:marBottom w:val="0"/>
              <w:divBdr>
                <w:top w:val="none" w:sz="0" w:space="0" w:color="auto"/>
                <w:left w:val="none" w:sz="0" w:space="0" w:color="auto"/>
                <w:bottom w:val="none" w:sz="0" w:space="0" w:color="auto"/>
                <w:right w:val="none" w:sz="0" w:space="0" w:color="auto"/>
              </w:divBdr>
            </w:div>
            <w:div w:id="453911342">
              <w:marLeft w:val="0"/>
              <w:marRight w:val="0"/>
              <w:marTop w:val="0"/>
              <w:marBottom w:val="0"/>
              <w:divBdr>
                <w:top w:val="none" w:sz="0" w:space="0" w:color="auto"/>
                <w:left w:val="none" w:sz="0" w:space="0" w:color="auto"/>
                <w:bottom w:val="none" w:sz="0" w:space="0" w:color="auto"/>
                <w:right w:val="none" w:sz="0" w:space="0" w:color="auto"/>
              </w:divBdr>
            </w:div>
            <w:div w:id="462770789">
              <w:marLeft w:val="0"/>
              <w:marRight w:val="0"/>
              <w:marTop w:val="0"/>
              <w:marBottom w:val="0"/>
              <w:divBdr>
                <w:top w:val="none" w:sz="0" w:space="0" w:color="auto"/>
                <w:left w:val="none" w:sz="0" w:space="0" w:color="auto"/>
                <w:bottom w:val="none" w:sz="0" w:space="0" w:color="auto"/>
                <w:right w:val="none" w:sz="0" w:space="0" w:color="auto"/>
              </w:divBdr>
            </w:div>
            <w:div w:id="472141180">
              <w:marLeft w:val="0"/>
              <w:marRight w:val="0"/>
              <w:marTop w:val="0"/>
              <w:marBottom w:val="0"/>
              <w:divBdr>
                <w:top w:val="none" w:sz="0" w:space="0" w:color="auto"/>
                <w:left w:val="none" w:sz="0" w:space="0" w:color="auto"/>
                <w:bottom w:val="none" w:sz="0" w:space="0" w:color="auto"/>
                <w:right w:val="none" w:sz="0" w:space="0" w:color="auto"/>
              </w:divBdr>
            </w:div>
            <w:div w:id="475293986">
              <w:marLeft w:val="0"/>
              <w:marRight w:val="0"/>
              <w:marTop w:val="0"/>
              <w:marBottom w:val="0"/>
              <w:divBdr>
                <w:top w:val="none" w:sz="0" w:space="0" w:color="auto"/>
                <w:left w:val="none" w:sz="0" w:space="0" w:color="auto"/>
                <w:bottom w:val="none" w:sz="0" w:space="0" w:color="auto"/>
                <w:right w:val="none" w:sz="0" w:space="0" w:color="auto"/>
              </w:divBdr>
            </w:div>
            <w:div w:id="499197742">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540895480">
              <w:marLeft w:val="0"/>
              <w:marRight w:val="0"/>
              <w:marTop w:val="0"/>
              <w:marBottom w:val="0"/>
              <w:divBdr>
                <w:top w:val="none" w:sz="0" w:space="0" w:color="auto"/>
                <w:left w:val="none" w:sz="0" w:space="0" w:color="auto"/>
                <w:bottom w:val="none" w:sz="0" w:space="0" w:color="auto"/>
                <w:right w:val="none" w:sz="0" w:space="0" w:color="auto"/>
              </w:divBdr>
            </w:div>
            <w:div w:id="572738808">
              <w:marLeft w:val="0"/>
              <w:marRight w:val="0"/>
              <w:marTop w:val="0"/>
              <w:marBottom w:val="0"/>
              <w:divBdr>
                <w:top w:val="none" w:sz="0" w:space="0" w:color="auto"/>
                <w:left w:val="none" w:sz="0" w:space="0" w:color="auto"/>
                <w:bottom w:val="none" w:sz="0" w:space="0" w:color="auto"/>
                <w:right w:val="none" w:sz="0" w:space="0" w:color="auto"/>
              </w:divBdr>
            </w:div>
            <w:div w:id="592280389">
              <w:marLeft w:val="0"/>
              <w:marRight w:val="0"/>
              <w:marTop w:val="0"/>
              <w:marBottom w:val="0"/>
              <w:divBdr>
                <w:top w:val="none" w:sz="0" w:space="0" w:color="auto"/>
                <w:left w:val="none" w:sz="0" w:space="0" w:color="auto"/>
                <w:bottom w:val="none" w:sz="0" w:space="0" w:color="auto"/>
                <w:right w:val="none" w:sz="0" w:space="0" w:color="auto"/>
              </w:divBdr>
            </w:div>
            <w:div w:id="624850983">
              <w:marLeft w:val="0"/>
              <w:marRight w:val="0"/>
              <w:marTop w:val="0"/>
              <w:marBottom w:val="0"/>
              <w:divBdr>
                <w:top w:val="none" w:sz="0" w:space="0" w:color="auto"/>
                <w:left w:val="none" w:sz="0" w:space="0" w:color="auto"/>
                <w:bottom w:val="none" w:sz="0" w:space="0" w:color="auto"/>
                <w:right w:val="none" w:sz="0" w:space="0" w:color="auto"/>
              </w:divBdr>
            </w:div>
            <w:div w:id="660740637">
              <w:marLeft w:val="0"/>
              <w:marRight w:val="0"/>
              <w:marTop w:val="0"/>
              <w:marBottom w:val="0"/>
              <w:divBdr>
                <w:top w:val="none" w:sz="0" w:space="0" w:color="auto"/>
                <w:left w:val="none" w:sz="0" w:space="0" w:color="auto"/>
                <w:bottom w:val="none" w:sz="0" w:space="0" w:color="auto"/>
                <w:right w:val="none" w:sz="0" w:space="0" w:color="auto"/>
              </w:divBdr>
            </w:div>
            <w:div w:id="697313634">
              <w:marLeft w:val="0"/>
              <w:marRight w:val="0"/>
              <w:marTop w:val="0"/>
              <w:marBottom w:val="0"/>
              <w:divBdr>
                <w:top w:val="none" w:sz="0" w:space="0" w:color="auto"/>
                <w:left w:val="none" w:sz="0" w:space="0" w:color="auto"/>
                <w:bottom w:val="none" w:sz="0" w:space="0" w:color="auto"/>
                <w:right w:val="none" w:sz="0" w:space="0" w:color="auto"/>
              </w:divBdr>
            </w:div>
            <w:div w:id="720324420">
              <w:marLeft w:val="0"/>
              <w:marRight w:val="0"/>
              <w:marTop w:val="0"/>
              <w:marBottom w:val="0"/>
              <w:divBdr>
                <w:top w:val="none" w:sz="0" w:space="0" w:color="auto"/>
                <w:left w:val="none" w:sz="0" w:space="0" w:color="auto"/>
                <w:bottom w:val="none" w:sz="0" w:space="0" w:color="auto"/>
                <w:right w:val="none" w:sz="0" w:space="0" w:color="auto"/>
              </w:divBdr>
            </w:div>
            <w:div w:id="724568910">
              <w:marLeft w:val="0"/>
              <w:marRight w:val="0"/>
              <w:marTop w:val="0"/>
              <w:marBottom w:val="0"/>
              <w:divBdr>
                <w:top w:val="none" w:sz="0" w:space="0" w:color="auto"/>
                <w:left w:val="none" w:sz="0" w:space="0" w:color="auto"/>
                <w:bottom w:val="none" w:sz="0" w:space="0" w:color="auto"/>
                <w:right w:val="none" w:sz="0" w:space="0" w:color="auto"/>
              </w:divBdr>
            </w:div>
            <w:div w:id="746151638">
              <w:marLeft w:val="0"/>
              <w:marRight w:val="0"/>
              <w:marTop w:val="0"/>
              <w:marBottom w:val="0"/>
              <w:divBdr>
                <w:top w:val="none" w:sz="0" w:space="0" w:color="auto"/>
                <w:left w:val="none" w:sz="0" w:space="0" w:color="auto"/>
                <w:bottom w:val="none" w:sz="0" w:space="0" w:color="auto"/>
                <w:right w:val="none" w:sz="0" w:space="0" w:color="auto"/>
              </w:divBdr>
            </w:div>
            <w:div w:id="756482174">
              <w:marLeft w:val="0"/>
              <w:marRight w:val="0"/>
              <w:marTop w:val="0"/>
              <w:marBottom w:val="0"/>
              <w:divBdr>
                <w:top w:val="none" w:sz="0" w:space="0" w:color="auto"/>
                <w:left w:val="none" w:sz="0" w:space="0" w:color="auto"/>
                <w:bottom w:val="none" w:sz="0" w:space="0" w:color="auto"/>
                <w:right w:val="none" w:sz="0" w:space="0" w:color="auto"/>
              </w:divBdr>
            </w:div>
            <w:div w:id="758404433">
              <w:marLeft w:val="0"/>
              <w:marRight w:val="0"/>
              <w:marTop w:val="0"/>
              <w:marBottom w:val="0"/>
              <w:divBdr>
                <w:top w:val="none" w:sz="0" w:space="0" w:color="auto"/>
                <w:left w:val="none" w:sz="0" w:space="0" w:color="auto"/>
                <w:bottom w:val="none" w:sz="0" w:space="0" w:color="auto"/>
                <w:right w:val="none" w:sz="0" w:space="0" w:color="auto"/>
              </w:divBdr>
            </w:div>
            <w:div w:id="759368820">
              <w:marLeft w:val="0"/>
              <w:marRight w:val="0"/>
              <w:marTop w:val="0"/>
              <w:marBottom w:val="0"/>
              <w:divBdr>
                <w:top w:val="none" w:sz="0" w:space="0" w:color="auto"/>
                <w:left w:val="none" w:sz="0" w:space="0" w:color="auto"/>
                <w:bottom w:val="none" w:sz="0" w:space="0" w:color="auto"/>
                <w:right w:val="none" w:sz="0" w:space="0" w:color="auto"/>
              </w:divBdr>
            </w:div>
            <w:div w:id="790132597">
              <w:marLeft w:val="0"/>
              <w:marRight w:val="0"/>
              <w:marTop w:val="0"/>
              <w:marBottom w:val="0"/>
              <w:divBdr>
                <w:top w:val="none" w:sz="0" w:space="0" w:color="auto"/>
                <w:left w:val="none" w:sz="0" w:space="0" w:color="auto"/>
                <w:bottom w:val="none" w:sz="0" w:space="0" w:color="auto"/>
                <w:right w:val="none" w:sz="0" w:space="0" w:color="auto"/>
              </w:divBdr>
            </w:div>
            <w:div w:id="847334227">
              <w:marLeft w:val="0"/>
              <w:marRight w:val="0"/>
              <w:marTop w:val="0"/>
              <w:marBottom w:val="0"/>
              <w:divBdr>
                <w:top w:val="none" w:sz="0" w:space="0" w:color="auto"/>
                <w:left w:val="none" w:sz="0" w:space="0" w:color="auto"/>
                <w:bottom w:val="none" w:sz="0" w:space="0" w:color="auto"/>
                <w:right w:val="none" w:sz="0" w:space="0" w:color="auto"/>
              </w:divBdr>
            </w:div>
            <w:div w:id="848831081">
              <w:marLeft w:val="0"/>
              <w:marRight w:val="0"/>
              <w:marTop w:val="0"/>
              <w:marBottom w:val="0"/>
              <w:divBdr>
                <w:top w:val="none" w:sz="0" w:space="0" w:color="auto"/>
                <w:left w:val="none" w:sz="0" w:space="0" w:color="auto"/>
                <w:bottom w:val="none" w:sz="0" w:space="0" w:color="auto"/>
                <w:right w:val="none" w:sz="0" w:space="0" w:color="auto"/>
              </w:divBdr>
            </w:div>
            <w:div w:id="850072487">
              <w:marLeft w:val="0"/>
              <w:marRight w:val="0"/>
              <w:marTop w:val="0"/>
              <w:marBottom w:val="0"/>
              <w:divBdr>
                <w:top w:val="none" w:sz="0" w:space="0" w:color="auto"/>
                <w:left w:val="none" w:sz="0" w:space="0" w:color="auto"/>
                <w:bottom w:val="none" w:sz="0" w:space="0" w:color="auto"/>
                <w:right w:val="none" w:sz="0" w:space="0" w:color="auto"/>
              </w:divBdr>
            </w:div>
            <w:div w:id="858855818">
              <w:marLeft w:val="0"/>
              <w:marRight w:val="0"/>
              <w:marTop w:val="0"/>
              <w:marBottom w:val="0"/>
              <w:divBdr>
                <w:top w:val="none" w:sz="0" w:space="0" w:color="auto"/>
                <w:left w:val="none" w:sz="0" w:space="0" w:color="auto"/>
                <w:bottom w:val="none" w:sz="0" w:space="0" w:color="auto"/>
                <w:right w:val="none" w:sz="0" w:space="0" w:color="auto"/>
              </w:divBdr>
            </w:div>
            <w:div w:id="868185875">
              <w:marLeft w:val="0"/>
              <w:marRight w:val="0"/>
              <w:marTop w:val="0"/>
              <w:marBottom w:val="0"/>
              <w:divBdr>
                <w:top w:val="none" w:sz="0" w:space="0" w:color="auto"/>
                <w:left w:val="none" w:sz="0" w:space="0" w:color="auto"/>
                <w:bottom w:val="none" w:sz="0" w:space="0" w:color="auto"/>
                <w:right w:val="none" w:sz="0" w:space="0" w:color="auto"/>
              </w:divBdr>
            </w:div>
            <w:div w:id="898902488">
              <w:marLeft w:val="0"/>
              <w:marRight w:val="0"/>
              <w:marTop w:val="0"/>
              <w:marBottom w:val="0"/>
              <w:divBdr>
                <w:top w:val="none" w:sz="0" w:space="0" w:color="auto"/>
                <w:left w:val="none" w:sz="0" w:space="0" w:color="auto"/>
                <w:bottom w:val="none" w:sz="0" w:space="0" w:color="auto"/>
                <w:right w:val="none" w:sz="0" w:space="0" w:color="auto"/>
              </w:divBdr>
            </w:div>
            <w:div w:id="906645860">
              <w:marLeft w:val="0"/>
              <w:marRight w:val="0"/>
              <w:marTop w:val="0"/>
              <w:marBottom w:val="0"/>
              <w:divBdr>
                <w:top w:val="none" w:sz="0" w:space="0" w:color="auto"/>
                <w:left w:val="none" w:sz="0" w:space="0" w:color="auto"/>
                <w:bottom w:val="none" w:sz="0" w:space="0" w:color="auto"/>
                <w:right w:val="none" w:sz="0" w:space="0" w:color="auto"/>
              </w:divBdr>
            </w:div>
            <w:div w:id="915438561">
              <w:marLeft w:val="0"/>
              <w:marRight w:val="0"/>
              <w:marTop w:val="0"/>
              <w:marBottom w:val="0"/>
              <w:divBdr>
                <w:top w:val="none" w:sz="0" w:space="0" w:color="auto"/>
                <w:left w:val="none" w:sz="0" w:space="0" w:color="auto"/>
                <w:bottom w:val="none" w:sz="0" w:space="0" w:color="auto"/>
                <w:right w:val="none" w:sz="0" w:space="0" w:color="auto"/>
              </w:divBdr>
            </w:div>
            <w:div w:id="917208508">
              <w:marLeft w:val="0"/>
              <w:marRight w:val="0"/>
              <w:marTop w:val="0"/>
              <w:marBottom w:val="0"/>
              <w:divBdr>
                <w:top w:val="none" w:sz="0" w:space="0" w:color="auto"/>
                <w:left w:val="none" w:sz="0" w:space="0" w:color="auto"/>
                <w:bottom w:val="none" w:sz="0" w:space="0" w:color="auto"/>
                <w:right w:val="none" w:sz="0" w:space="0" w:color="auto"/>
              </w:divBdr>
            </w:div>
            <w:div w:id="929659302">
              <w:marLeft w:val="0"/>
              <w:marRight w:val="0"/>
              <w:marTop w:val="0"/>
              <w:marBottom w:val="0"/>
              <w:divBdr>
                <w:top w:val="none" w:sz="0" w:space="0" w:color="auto"/>
                <w:left w:val="none" w:sz="0" w:space="0" w:color="auto"/>
                <w:bottom w:val="none" w:sz="0" w:space="0" w:color="auto"/>
                <w:right w:val="none" w:sz="0" w:space="0" w:color="auto"/>
              </w:divBdr>
            </w:div>
            <w:div w:id="932130571">
              <w:marLeft w:val="0"/>
              <w:marRight w:val="0"/>
              <w:marTop w:val="0"/>
              <w:marBottom w:val="0"/>
              <w:divBdr>
                <w:top w:val="none" w:sz="0" w:space="0" w:color="auto"/>
                <w:left w:val="none" w:sz="0" w:space="0" w:color="auto"/>
                <w:bottom w:val="none" w:sz="0" w:space="0" w:color="auto"/>
                <w:right w:val="none" w:sz="0" w:space="0" w:color="auto"/>
              </w:divBdr>
            </w:div>
            <w:div w:id="958492900">
              <w:marLeft w:val="0"/>
              <w:marRight w:val="0"/>
              <w:marTop w:val="0"/>
              <w:marBottom w:val="0"/>
              <w:divBdr>
                <w:top w:val="none" w:sz="0" w:space="0" w:color="auto"/>
                <w:left w:val="none" w:sz="0" w:space="0" w:color="auto"/>
                <w:bottom w:val="none" w:sz="0" w:space="0" w:color="auto"/>
                <w:right w:val="none" w:sz="0" w:space="0" w:color="auto"/>
              </w:divBdr>
            </w:div>
            <w:div w:id="963388906">
              <w:marLeft w:val="0"/>
              <w:marRight w:val="0"/>
              <w:marTop w:val="0"/>
              <w:marBottom w:val="0"/>
              <w:divBdr>
                <w:top w:val="none" w:sz="0" w:space="0" w:color="auto"/>
                <w:left w:val="none" w:sz="0" w:space="0" w:color="auto"/>
                <w:bottom w:val="none" w:sz="0" w:space="0" w:color="auto"/>
                <w:right w:val="none" w:sz="0" w:space="0" w:color="auto"/>
              </w:divBdr>
            </w:div>
            <w:div w:id="999652323">
              <w:marLeft w:val="0"/>
              <w:marRight w:val="0"/>
              <w:marTop w:val="0"/>
              <w:marBottom w:val="0"/>
              <w:divBdr>
                <w:top w:val="none" w:sz="0" w:space="0" w:color="auto"/>
                <w:left w:val="none" w:sz="0" w:space="0" w:color="auto"/>
                <w:bottom w:val="none" w:sz="0" w:space="0" w:color="auto"/>
                <w:right w:val="none" w:sz="0" w:space="0" w:color="auto"/>
              </w:divBdr>
            </w:div>
            <w:div w:id="1008873092">
              <w:marLeft w:val="0"/>
              <w:marRight w:val="0"/>
              <w:marTop w:val="0"/>
              <w:marBottom w:val="0"/>
              <w:divBdr>
                <w:top w:val="none" w:sz="0" w:space="0" w:color="auto"/>
                <w:left w:val="none" w:sz="0" w:space="0" w:color="auto"/>
                <w:bottom w:val="none" w:sz="0" w:space="0" w:color="auto"/>
                <w:right w:val="none" w:sz="0" w:space="0" w:color="auto"/>
              </w:divBdr>
            </w:div>
            <w:div w:id="1041395505">
              <w:marLeft w:val="0"/>
              <w:marRight w:val="0"/>
              <w:marTop w:val="0"/>
              <w:marBottom w:val="0"/>
              <w:divBdr>
                <w:top w:val="none" w:sz="0" w:space="0" w:color="auto"/>
                <w:left w:val="none" w:sz="0" w:space="0" w:color="auto"/>
                <w:bottom w:val="none" w:sz="0" w:space="0" w:color="auto"/>
                <w:right w:val="none" w:sz="0" w:space="0" w:color="auto"/>
              </w:divBdr>
            </w:div>
            <w:div w:id="1055277606">
              <w:marLeft w:val="0"/>
              <w:marRight w:val="0"/>
              <w:marTop w:val="0"/>
              <w:marBottom w:val="0"/>
              <w:divBdr>
                <w:top w:val="none" w:sz="0" w:space="0" w:color="auto"/>
                <w:left w:val="none" w:sz="0" w:space="0" w:color="auto"/>
                <w:bottom w:val="none" w:sz="0" w:space="0" w:color="auto"/>
                <w:right w:val="none" w:sz="0" w:space="0" w:color="auto"/>
              </w:divBdr>
            </w:div>
            <w:div w:id="1073695772">
              <w:marLeft w:val="0"/>
              <w:marRight w:val="0"/>
              <w:marTop w:val="0"/>
              <w:marBottom w:val="0"/>
              <w:divBdr>
                <w:top w:val="none" w:sz="0" w:space="0" w:color="auto"/>
                <w:left w:val="none" w:sz="0" w:space="0" w:color="auto"/>
                <w:bottom w:val="none" w:sz="0" w:space="0" w:color="auto"/>
                <w:right w:val="none" w:sz="0" w:space="0" w:color="auto"/>
              </w:divBdr>
            </w:div>
            <w:div w:id="1074166208">
              <w:marLeft w:val="0"/>
              <w:marRight w:val="0"/>
              <w:marTop w:val="0"/>
              <w:marBottom w:val="0"/>
              <w:divBdr>
                <w:top w:val="none" w:sz="0" w:space="0" w:color="auto"/>
                <w:left w:val="none" w:sz="0" w:space="0" w:color="auto"/>
                <w:bottom w:val="none" w:sz="0" w:space="0" w:color="auto"/>
                <w:right w:val="none" w:sz="0" w:space="0" w:color="auto"/>
              </w:divBdr>
            </w:div>
            <w:div w:id="1075662313">
              <w:marLeft w:val="0"/>
              <w:marRight w:val="0"/>
              <w:marTop w:val="0"/>
              <w:marBottom w:val="0"/>
              <w:divBdr>
                <w:top w:val="none" w:sz="0" w:space="0" w:color="auto"/>
                <w:left w:val="none" w:sz="0" w:space="0" w:color="auto"/>
                <w:bottom w:val="none" w:sz="0" w:space="0" w:color="auto"/>
                <w:right w:val="none" w:sz="0" w:space="0" w:color="auto"/>
              </w:divBdr>
            </w:div>
            <w:div w:id="1078743954">
              <w:marLeft w:val="0"/>
              <w:marRight w:val="0"/>
              <w:marTop w:val="0"/>
              <w:marBottom w:val="0"/>
              <w:divBdr>
                <w:top w:val="none" w:sz="0" w:space="0" w:color="auto"/>
                <w:left w:val="none" w:sz="0" w:space="0" w:color="auto"/>
                <w:bottom w:val="none" w:sz="0" w:space="0" w:color="auto"/>
                <w:right w:val="none" w:sz="0" w:space="0" w:color="auto"/>
              </w:divBdr>
            </w:div>
            <w:div w:id="1086657255">
              <w:marLeft w:val="0"/>
              <w:marRight w:val="0"/>
              <w:marTop w:val="0"/>
              <w:marBottom w:val="0"/>
              <w:divBdr>
                <w:top w:val="none" w:sz="0" w:space="0" w:color="auto"/>
                <w:left w:val="none" w:sz="0" w:space="0" w:color="auto"/>
                <w:bottom w:val="none" w:sz="0" w:space="0" w:color="auto"/>
                <w:right w:val="none" w:sz="0" w:space="0" w:color="auto"/>
              </w:divBdr>
            </w:div>
            <w:div w:id="1100028614">
              <w:marLeft w:val="0"/>
              <w:marRight w:val="0"/>
              <w:marTop w:val="0"/>
              <w:marBottom w:val="0"/>
              <w:divBdr>
                <w:top w:val="none" w:sz="0" w:space="0" w:color="auto"/>
                <w:left w:val="none" w:sz="0" w:space="0" w:color="auto"/>
                <w:bottom w:val="none" w:sz="0" w:space="0" w:color="auto"/>
                <w:right w:val="none" w:sz="0" w:space="0" w:color="auto"/>
              </w:divBdr>
            </w:div>
            <w:div w:id="1115442151">
              <w:marLeft w:val="0"/>
              <w:marRight w:val="0"/>
              <w:marTop w:val="0"/>
              <w:marBottom w:val="0"/>
              <w:divBdr>
                <w:top w:val="none" w:sz="0" w:space="0" w:color="auto"/>
                <w:left w:val="none" w:sz="0" w:space="0" w:color="auto"/>
                <w:bottom w:val="none" w:sz="0" w:space="0" w:color="auto"/>
                <w:right w:val="none" w:sz="0" w:space="0" w:color="auto"/>
              </w:divBdr>
            </w:div>
            <w:div w:id="1116602972">
              <w:marLeft w:val="0"/>
              <w:marRight w:val="0"/>
              <w:marTop w:val="0"/>
              <w:marBottom w:val="0"/>
              <w:divBdr>
                <w:top w:val="none" w:sz="0" w:space="0" w:color="auto"/>
                <w:left w:val="none" w:sz="0" w:space="0" w:color="auto"/>
                <w:bottom w:val="none" w:sz="0" w:space="0" w:color="auto"/>
                <w:right w:val="none" w:sz="0" w:space="0" w:color="auto"/>
              </w:divBdr>
            </w:div>
            <w:div w:id="1122922679">
              <w:marLeft w:val="0"/>
              <w:marRight w:val="0"/>
              <w:marTop w:val="0"/>
              <w:marBottom w:val="0"/>
              <w:divBdr>
                <w:top w:val="none" w:sz="0" w:space="0" w:color="auto"/>
                <w:left w:val="none" w:sz="0" w:space="0" w:color="auto"/>
                <w:bottom w:val="none" w:sz="0" w:space="0" w:color="auto"/>
                <w:right w:val="none" w:sz="0" w:space="0" w:color="auto"/>
              </w:divBdr>
            </w:div>
            <w:div w:id="1135761011">
              <w:marLeft w:val="0"/>
              <w:marRight w:val="0"/>
              <w:marTop w:val="0"/>
              <w:marBottom w:val="0"/>
              <w:divBdr>
                <w:top w:val="none" w:sz="0" w:space="0" w:color="auto"/>
                <w:left w:val="none" w:sz="0" w:space="0" w:color="auto"/>
                <w:bottom w:val="none" w:sz="0" w:space="0" w:color="auto"/>
                <w:right w:val="none" w:sz="0" w:space="0" w:color="auto"/>
              </w:divBdr>
            </w:div>
            <w:div w:id="1150708565">
              <w:marLeft w:val="0"/>
              <w:marRight w:val="0"/>
              <w:marTop w:val="0"/>
              <w:marBottom w:val="0"/>
              <w:divBdr>
                <w:top w:val="none" w:sz="0" w:space="0" w:color="auto"/>
                <w:left w:val="none" w:sz="0" w:space="0" w:color="auto"/>
                <w:bottom w:val="none" w:sz="0" w:space="0" w:color="auto"/>
                <w:right w:val="none" w:sz="0" w:space="0" w:color="auto"/>
              </w:divBdr>
            </w:div>
            <w:div w:id="1156647579">
              <w:marLeft w:val="0"/>
              <w:marRight w:val="0"/>
              <w:marTop w:val="0"/>
              <w:marBottom w:val="0"/>
              <w:divBdr>
                <w:top w:val="none" w:sz="0" w:space="0" w:color="auto"/>
                <w:left w:val="none" w:sz="0" w:space="0" w:color="auto"/>
                <w:bottom w:val="none" w:sz="0" w:space="0" w:color="auto"/>
                <w:right w:val="none" w:sz="0" w:space="0" w:color="auto"/>
              </w:divBdr>
            </w:div>
            <w:div w:id="1161778880">
              <w:marLeft w:val="0"/>
              <w:marRight w:val="0"/>
              <w:marTop w:val="0"/>
              <w:marBottom w:val="0"/>
              <w:divBdr>
                <w:top w:val="none" w:sz="0" w:space="0" w:color="auto"/>
                <w:left w:val="none" w:sz="0" w:space="0" w:color="auto"/>
                <w:bottom w:val="none" w:sz="0" w:space="0" w:color="auto"/>
                <w:right w:val="none" w:sz="0" w:space="0" w:color="auto"/>
              </w:divBdr>
            </w:div>
            <w:div w:id="1190603334">
              <w:marLeft w:val="0"/>
              <w:marRight w:val="0"/>
              <w:marTop w:val="0"/>
              <w:marBottom w:val="0"/>
              <w:divBdr>
                <w:top w:val="none" w:sz="0" w:space="0" w:color="auto"/>
                <w:left w:val="none" w:sz="0" w:space="0" w:color="auto"/>
                <w:bottom w:val="none" w:sz="0" w:space="0" w:color="auto"/>
                <w:right w:val="none" w:sz="0" w:space="0" w:color="auto"/>
              </w:divBdr>
            </w:div>
            <w:div w:id="1194658135">
              <w:marLeft w:val="0"/>
              <w:marRight w:val="0"/>
              <w:marTop w:val="0"/>
              <w:marBottom w:val="0"/>
              <w:divBdr>
                <w:top w:val="none" w:sz="0" w:space="0" w:color="auto"/>
                <w:left w:val="none" w:sz="0" w:space="0" w:color="auto"/>
                <w:bottom w:val="none" w:sz="0" w:space="0" w:color="auto"/>
                <w:right w:val="none" w:sz="0" w:space="0" w:color="auto"/>
              </w:divBdr>
            </w:div>
            <w:div w:id="1205095513">
              <w:marLeft w:val="0"/>
              <w:marRight w:val="0"/>
              <w:marTop w:val="0"/>
              <w:marBottom w:val="0"/>
              <w:divBdr>
                <w:top w:val="none" w:sz="0" w:space="0" w:color="auto"/>
                <w:left w:val="none" w:sz="0" w:space="0" w:color="auto"/>
                <w:bottom w:val="none" w:sz="0" w:space="0" w:color="auto"/>
                <w:right w:val="none" w:sz="0" w:space="0" w:color="auto"/>
              </w:divBdr>
            </w:div>
            <w:div w:id="1215190458">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240866745">
              <w:marLeft w:val="0"/>
              <w:marRight w:val="0"/>
              <w:marTop w:val="0"/>
              <w:marBottom w:val="0"/>
              <w:divBdr>
                <w:top w:val="none" w:sz="0" w:space="0" w:color="auto"/>
                <w:left w:val="none" w:sz="0" w:space="0" w:color="auto"/>
                <w:bottom w:val="none" w:sz="0" w:space="0" w:color="auto"/>
                <w:right w:val="none" w:sz="0" w:space="0" w:color="auto"/>
              </w:divBdr>
            </w:div>
            <w:div w:id="1248613026">
              <w:marLeft w:val="0"/>
              <w:marRight w:val="0"/>
              <w:marTop w:val="0"/>
              <w:marBottom w:val="0"/>
              <w:divBdr>
                <w:top w:val="none" w:sz="0" w:space="0" w:color="auto"/>
                <w:left w:val="none" w:sz="0" w:space="0" w:color="auto"/>
                <w:bottom w:val="none" w:sz="0" w:space="0" w:color="auto"/>
                <w:right w:val="none" w:sz="0" w:space="0" w:color="auto"/>
              </w:divBdr>
            </w:div>
            <w:div w:id="1264651992">
              <w:marLeft w:val="0"/>
              <w:marRight w:val="0"/>
              <w:marTop w:val="0"/>
              <w:marBottom w:val="0"/>
              <w:divBdr>
                <w:top w:val="none" w:sz="0" w:space="0" w:color="auto"/>
                <w:left w:val="none" w:sz="0" w:space="0" w:color="auto"/>
                <w:bottom w:val="none" w:sz="0" w:space="0" w:color="auto"/>
                <w:right w:val="none" w:sz="0" w:space="0" w:color="auto"/>
              </w:divBdr>
            </w:div>
            <w:div w:id="1270045356">
              <w:marLeft w:val="0"/>
              <w:marRight w:val="0"/>
              <w:marTop w:val="0"/>
              <w:marBottom w:val="0"/>
              <w:divBdr>
                <w:top w:val="none" w:sz="0" w:space="0" w:color="auto"/>
                <w:left w:val="none" w:sz="0" w:space="0" w:color="auto"/>
                <w:bottom w:val="none" w:sz="0" w:space="0" w:color="auto"/>
                <w:right w:val="none" w:sz="0" w:space="0" w:color="auto"/>
              </w:divBdr>
            </w:div>
            <w:div w:id="1275359250">
              <w:marLeft w:val="0"/>
              <w:marRight w:val="0"/>
              <w:marTop w:val="0"/>
              <w:marBottom w:val="0"/>
              <w:divBdr>
                <w:top w:val="none" w:sz="0" w:space="0" w:color="auto"/>
                <w:left w:val="none" w:sz="0" w:space="0" w:color="auto"/>
                <w:bottom w:val="none" w:sz="0" w:space="0" w:color="auto"/>
                <w:right w:val="none" w:sz="0" w:space="0" w:color="auto"/>
              </w:divBdr>
            </w:div>
            <w:div w:id="1295064787">
              <w:marLeft w:val="0"/>
              <w:marRight w:val="0"/>
              <w:marTop w:val="0"/>
              <w:marBottom w:val="0"/>
              <w:divBdr>
                <w:top w:val="none" w:sz="0" w:space="0" w:color="auto"/>
                <w:left w:val="none" w:sz="0" w:space="0" w:color="auto"/>
                <w:bottom w:val="none" w:sz="0" w:space="0" w:color="auto"/>
                <w:right w:val="none" w:sz="0" w:space="0" w:color="auto"/>
              </w:divBdr>
            </w:div>
            <w:div w:id="1297419026">
              <w:marLeft w:val="0"/>
              <w:marRight w:val="0"/>
              <w:marTop w:val="0"/>
              <w:marBottom w:val="0"/>
              <w:divBdr>
                <w:top w:val="none" w:sz="0" w:space="0" w:color="auto"/>
                <w:left w:val="none" w:sz="0" w:space="0" w:color="auto"/>
                <w:bottom w:val="none" w:sz="0" w:space="0" w:color="auto"/>
                <w:right w:val="none" w:sz="0" w:space="0" w:color="auto"/>
              </w:divBdr>
            </w:div>
            <w:div w:id="1322081612">
              <w:marLeft w:val="0"/>
              <w:marRight w:val="0"/>
              <w:marTop w:val="0"/>
              <w:marBottom w:val="0"/>
              <w:divBdr>
                <w:top w:val="none" w:sz="0" w:space="0" w:color="auto"/>
                <w:left w:val="none" w:sz="0" w:space="0" w:color="auto"/>
                <w:bottom w:val="none" w:sz="0" w:space="0" w:color="auto"/>
                <w:right w:val="none" w:sz="0" w:space="0" w:color="auto"/>
              </w:divBdr>
            </w:div>
            <w:div w:id="1333029322">
              <w:marLeft w:val="0"/>
              <w:marRight w:val="0"/>
              <w:marTop w:val="0"/>
              <w:marBottom w:val="0"/>
              <w:divBdr>
                <w:top w:val="none" w:sz="0" w:space="0" w:color="auto"/>
                <w:left w:val="none" w:sz="0" w:space="0" w:color="auto"/>
                <w:bottom w:val="none" w:sz="0" w:space="0" w:color="auto"/>
                <w:right w:val="none" w:sz="0" w:space="0" w:color="auto"/>
              </w:divBdr>
            </w:div>
            <w:div w:id="1350646623">
              <w:marLeft w:val="0"/>
              <w:marRight w:val="0"/>
              <w:marTop w:val="0"/>
              <w:marBottom w:val="0"/>
              <w:divBdr>
                <w:top w:val="none" w:sz="0" w:space="0" w:color="auto"/>
                <w:left w:val="none" w:sz="0" w:space="0" w:color="auto"/>
                <w:bottom w:val="none" w:sz="0" w:space="0" w:color="auto"/>
                <w:right w:val="none" w:sz="0" w:space="0" w:color="auto"/>
              </w:divBdr>
            </w:div>
            <w:div w:id="1388526374">
              <w:marLeft w:val="0"/>
              <w:marRight w:val="0"/>
              <w:marTop w:val="0"/>
              <w:marBottom w:val="0"/>
              <w:divBdr>
                <w:top w:val="none" w:sz="0" w:space="0" w:color="auto"/>
                <w:left w:val="none" w:sz="0" w:space="0" w:color="auto"/>
                <w:bottom w:val="none" w:sz="0" w:space="0" w:color="auto"/>
                <w:right w:val="none" w:sz="0" w:space="0" w:color="auto"/>
              </w:divBdr>
            </w:div>
            <w:div w:id="1402100690">
              <w:marLeft w:val="0"/>
              <w:marRight w:val="0"/>
              <w:marTop w:val="0"/>
              <w:marBottom w:val="0"/>
              <w:divBdr>
                <w:top w:val="none" w:sz="0" w:space="0" w:color="auto"/>
                <w:left w:val="none" w:sz="0" w:space="0" w:color="auto"/>
                <w:bottom w:val="none" w:sz="0" w:space="0" w:color="auto"/>
                <w:right w:val="none" w:sz="0" w:space="0" w:color="auto"/>
              </w:divBdr>
            </w:div>
            <w:div w:id="1405689853">
              <w:marLeft w:val="0"/>
              <w:marRight w:val="0"/>
              <w:marTop w:val="0"/>
              <w:marBottom w:val="0"/>
              <w:divBdr>
                <w:top w:val="none" w:sz="0" w:space="0" w:color="auto"/>
                <w:left w:val="none" w:sz="0" w:space="0" w:color="auto"/>
                <w:bottom w:val="none" w:sz="0" w:space="0" w:color="auto"/>
                <w:right w:val="none" w:sz="0" w:space="0" w:color="auto"/>
              </w:divBdr>
            </w:div>
            <w:div w:id="1426071923">
              <w:marLeft w:val="0"/>
              <w:marRight w:val="0"/>
              <w:marTop w:val="0"/>
              <w:marBottom w:val="0"/>
              <w:divBdr>
                <w:top w:val="none" w:sz="0" w:space="0" w:color="auto"/>
                <w:left w:val="none" w:sz="0" w:space="0" w:color="auto"/>
                <w:bottom w:val="none" w:sz="0" w:space="0" w:color="auto"/>
                <w:right w:val="none" w:sz="0" w:space="0" w:color="auto"/>
              </w:divBdr>
            </w:div>
            <w:div w:id="1439443938">
              <w:marLeft w:val="0"/>
              <w:marRight w:val="0"/>
              <w:marTop w:val="0"/>
              <w:marBottom w:val="0"/>
              <w:divBdr>
                <w:top w:val="none" w:sz="0" w:space="0" w:color="auto"/>
                <w:left w:val="none" w:sz="0" w:space="0" w:color="auto"/>
                <w:bottom w:val="none" w:sz="0" w:space="0" w:color="auto"/>
                <w:right w:val="none" w:sz="0" w:space="0" w:color="auto"/>
              </w:divBdr>
            </w:div>
            <w:div w:id="1450079509">
              <w:marLeft w:val="0"/>
              <w:marRight w:val="0"/>
              <w:marTop w:val="0"/>
              <w:marBottom w:val="0"/>
              <w:divBdr>
                <w:top w:val="none" w:sz="0" w:space="0" w:color="auto"/>
                <w:left w:val="none" w:sz="0" w:space="0" w:color="auto"/>
                <w:bottom w:val="none" w:sz="0" w:space="0" w:color="auto"/>
                <w:right w:val="none" w:sz="0" w:space="0" w:color="auto"/>
              </w:divBdr>
            </w:div>
            <w:div w:id="1450122553">
              <w:marLeft w:val="0"/>
              <w:marRight w:val="0"/>
              <w:marTop w:val="0"/>
              <w:marBottom w:val="0"/>
              <w:divBdr>
                <w:top w:val="none" w:sz="0" w:space="0" w:color="auto"/>
                <w:left w:val="none" w:sz="0" w:space="0" w:color="auto"/>
                <w:bottom w:val="none" w:sz="0" w:space="0" w:color="auto"/>
                <w:right w:val="none" w:sz="0" w:space="0" w:color="auto"/>
              </w:divBdr>
            </w:div>
            <w:div w:id="1452088999">
              <w:marLeft w:val="0"/>
              <w:marRight w:val="0"/>
              <w:marTop w:val="0"/>
              <w:marBottom w:val="0"/>
              <w:divBdr>
                <w:top w:val="none" w:sz="0" w:space="0" w:color="auto"/>
                <w:left w:val="none" w:sz="0" w:space="0" w:color="auto"/>
                <w:bottom w:val="none" w:sz="0" w:space="0" w:color="auto"/>
                <w:right w:val="none" w:sz="0" w:space="0" w:color="auto"/>
              </w:divBdr>
            </w:div>
            <w:div w:id="1503661905">
              <w:marLeft w:val="0"/>
              <w:marRight w:val="0"/>
              <w:marTop w:val="0"/>
              <w:marBottom w:val="0"/>
              <w:divBdr>
                <w:top w:val="none" w:sz="0" w:space="0" w:color="auto"/>
                <w:left w:val="none" w:sz="0" w:space="0" w:color="auto"/>
                <w:bottom w:val="none" w:sz="0" w:space="0" w:color="auto"/>
                <w:right w:val="none" w:sz="0" w:space="0" w:color="auto"/>
              </w:divBdr>
            </w:div>
            <w:div w:id="1609433210">
              <w:marLeft w:val="0"/>
              <w:marRight w:val="0"/>
              <w:marTop w:val="0"/>
              <w:marBottom w:val="0"/>
              <w:divBdr>
                <w:top w:val="none" w:sz="0" w:space="0" w:color="auto"/>
                <w:left w:val="none" w:sz="0" w:space="0" w:color="auto"/>
                <w:bottom w:val="none" w:sz="0" w:space="0" w:color="auto"/>
                <w:right w:val="none" w:sz="0" w:space="0" w:color="auto"/>
              </w:divBdr>
            </w:div>
            <w:div w:id="1611278774">
              <w:marLeft w:val="0"/>
              <w:marRight w:val="0"/>
              <w:marTop w:val="0"/>
              <w:marBottom w:val="0"/>
              <w:divBdr>
                <w:top w:val="none" w:sz="0" w:space="0" w:color="auto"/>
                <w:left w:val="none" w:sz="0" w:space="0" w:color="auto"/>
                <w:bottom w:val="none" w:sz="0" w:space="0" w:color="auto"/>
                <w:right w:val="none" w:sz="0" w:space="0" w:color="auto"/>
              </w:divBdr>
            </w:div>
            <w:div w:id="1645768038">
              <w:marLeft w:val="0"/>
              <w:marRight w:val="0"/>
              <w:marTop w:val="0"/>
              <w:marBottom w:val="0"/>
              <w:divBdr>
                <w:top w:val="none" w:sz="0" w:space="0" w:color="auto"/>
                <w:left w:val="none" w:sz="0" w:space="0" w:color="auto"/>
                <w:bottom w:val="none" w:sz="0" w:space="0" w:color="auto"/>
                <w:right w:val="none" w:sz="0" w:space="0" w:color="auto"/>
              </w:divBdr>
            </w:div>
            <w:div w:id="1661276862">
              <w:marLeft w:val="0"/>
              <w:marRight w:val="0"/>
              <w:marTop w:val="0"/>
              <w:marBottom w:val="0"/>
              <w:divBdr>
                <w:top w:val="none" w:sz="0" w:space="0" w:color="auto"/>
                <w:left w:val="none" w:sz="0" w:space="0" w:color="auto"/>
                <w:bottom w:val="none" w:sz="0" w:space="0" w:color="auto"/>
                <w:right w:val="none" w:sz="0" w:space="0" w:color="auto"/>
              </w:divBdr>
            </w:div>
            <w:div w:id="1668703628">
              <w:marLeft w:val="0"/>
              <w:marRight w:val="0"/>
              <w:marTop w:val="0"/>
              <w:marBottom w:val="0"/>
              <w:divBdr>
                <w:top w:val="none" w:sz="0" w:space="0" w:color="auto"/>
                <w:left w:val="none" w:sz="0" w:space="0" w:color="auto"/>
                <w:bottom w:val="none" w:sz="0" w:space="0" w:color="auto"/>
                <w:right w:val="none" w:sz="0" w:space="0" w:color="auto"/>
              </w:divBdr>
            </w:div>
            <w:div w:id="1676608647">
              <w:marLeft w:val="0"/>
              <w:marRight w:val="0"/>
              <w:marTop w:val="0"/>
              <w:marBottom w:val="0"/>
              <w:divBdr>
                <w:top w:val="none" w:sz="0" w:space="0" w:color="auto"/>
                <w:left w:val="none" w:sz="0" w:space="0" w:color="auto"/>
                <w:bottom w:val="none" w:sz="0" w:space="0" w:color="auto"/>
                <w:right w:val="none" w:sz="0" w:space="0" w:color="auto"/>
              </w:divBdr>
            </w:div>
            <w:div w:id="1677145107">
              <w:marLeft w:val="0"/>
              <w:marRight w:val="0"/>
              <w:marTop w:val="0"/>
              <w:marBottom w:val="0"/>
              <w:divBdr>
                <w:top w:val="none" w:sz="0" w:space="0" w:color="auto"/>
                <w:left w:val="none" w:sz="0" w:space="0" w:color="auto"/>
                <w:bottom w:val="none" w:sz="0" w:space="0" w:color="auto"/>
                <w:right w:val="none" w:sz="0" w:space="0" w:color="auto"/>
              </w:divBdr>
            </w:div>
            <w:div w:id="1686010262">
              <w:marLeft w:val="0"/>
              <w:marRight w:val="0"/>
              <w:marTop w:val="0"/>
              <w:marBottom w:val="0"/>
              <w:divBdr>
                <w:top w:val="none" w:sz="0" w:space="0" w:color="auto"/>
                <w:left w:val="none" w:sz="0" w:space="0" w:color="auto"/>
                <w:bottom w:val="none" w:sz="0" w:space="0" w:color="auto"/>
                <w:right w:val="none" w:sz="0" w:space="0" w:color="auto"/>
              </w:divBdr>
            </w:div>
            <w:div w:id="1735660943">
              <w:marLeft w:val="0"/>
              <w:marRight w:val="0"/>
              <w:marTop w:val="0"/>
              <w:marBottom w:val="0"/>
              <w:divBdr>
                <w:top w:val="none" w:sz="0" w:space="0" w:color="auto"/>
                <w:left w:val="none" w:sz="0" w:space="0" w:color="auto"/>
                <w:bottom w:val="none" w:sz="0" w:space="0" w:color="auto"/>
                <w:right w:val="none" w:sz="0" w:space="0" w:color="auto"/>
              </w:divBdr>
            </w:div>
            <w:div w:id="1745955291">
              <w:marLeft w:val="0"/>
              <w:marRight w:val="0"/>
              <w:marTop w:val="0"/>
              <w:marBottom w:val="0"/>
              <w:divBdr>
                <w:top w:val="none" w:sz="0" w:space="0" w:color="auto"/>
                <w:left w:val="none" w:sz="0" w:space="0" w:color="auto"/>
                <w:bottom w:val="none" w:sz="0" w:space="0" w:color="auto"/>
                <w:right w:val="none" w:sz="0" w:space="0" w:color="auto"/>
              </w:divBdr>
            </w:div>
            <w:div w:id="1760835840">
              <w:marLeft w:val="0"/>
              <w:marRight w:val="0"/>
              <w:marTop w:val="0"/>
              <w:marBottom w:val="0"/>
              <w:divBdr>
                <w:top w:val="none" w:sz="0" w:space="0" w:color="auto"/>
                <w:left w:val="none" w:sz="0" w:space="0" w:color="auto"/>
                <w:bottom w:val="none" w:sz="0" w:space="0" w:color="auto"/>
                <w:right w:val="none" w:sz="0" w:space="0" w:color="auto"/>
              </w:divBdr>
            </w:div>
            <w:div w:id="1762220026">
              <w:marLeft w:val="0"/>
              <w:marRight w:val="0"/>
              <w:marTop w:val="0"/>
              <w:marBottom w:val="0"/>
              <w:divBdr>
                <w:top w:val="none" w:sz="0" w:space="0" w:color="auto"/>
                <w:left w:val="none" w:sz="0" w:space="0" w:color="auto"/>
                <w:bottom w:val="none" w:sz="0" w:space="0" w:color="auto"/>
                <w:right w:val="none" w:sz="0" w:space="0" w:color="auto"/>
              </w:divBdr>
            </w:div>
            <w:div w:id="1765495513">
              <w:marLeft w:val="0"/>
              <w:marRight w:val="0"/>
              <w:marTop w:val="0"/>
              <w:marBottom w:val="0"/>
              <w:divBdr>
                <w:top w:val="none" w:sz="0" w:space="0" w:color="auto"/>
                <w:left w:val="none" w:sz="0" w:space="0" w:color="auto"/>
                <w:bottom w:val="none" w:sz="0" w:space="0" w:color="auto"/>
                <w:right w:val="none" w:sz="0" w:space="0" w:color="auto"/>
              </w:divBdr>
            </w:div>
            <w:div w:id="1811821302">
              <w:marLeft w:val="0"/>
              <w:marRight w:val="0"/>
              <w:marTop w:val="0"/>
              <w:marBottom w:val="0"/>
              <w:divBdr>
                <w:top w:val="none" w:sz="0" w:space="0" w:color="auto"/>
                <w:left w:val="none" w:sz="0" w:space="0" w:color="auto"/>
                <w:bottom w:val="none" w:sz="0" w:space="0" w:color="auto"/>
                <w:right w:val="none" w:sz="0" w:space="0" w:color="auto"/>
              </w:divBdr>
            </w:div>
            <w:div w:id="1825469601">
              <w:marLeft w:val="0"/>
              <w:marRight w:val="0"/>
              <w:marTop w:val="0"/>
              <w:marBottom w:val="0"/>
              <w:divBdr>
                <w:top w:val="none" w:sz="0" w:space="0" w:color="auto"/>
                <w:left w:val="none" w:sz="0" w:space="0" w:color="auto"/>
                <w:bottom w:val="none" w:sz="0" w:space="0" w:color="auto"/>
                <w:right w:val="none" w:sz="0" w:space="0" w:color="auto"/>
              </w:divBdr>
            </w:div>
            <w:div w:id="1836416624">
              <w:marLeft w:val="0"/>
              <w:marRight w:val="0"/>
              <w:marTop w:val="0"/>
              <w:marBottom w:val="0"/>
              <w:divBdr>
                <w:top w:val="none" w:sz="0" w:space="0" w:color="auto"/>
                <w:left w:val="none" w:sz="0" w:space="0" w:color="auto"/>
                <w:bottom w:val="none" w:sz="0" w:space="0" w:color="auto"/>
                <w:right w:val="none" w:sz="0" w:space="0" w:color="auto"/>
              </w:divBdr>
            </w:div>
            <w:div w:id="1850482492">
              <w:marLeft w:val="0"/>
              <w:marRight w:val="0"/>
              <w:marTop w:val="0"/>
              <w:marBottom w:val="0"/>
              <w:divBdr>
                <w:top w:val="none" w:sz="0" w:space="0" w:color="auto"/>
                <w:left w:val="none" w:sz="0" w:space="0" w:color="auto"/>
                <w:bottom w:val="none" w:sz="0" w:space="0" w:color="auto"/>
                <w:right w:val="none" w:sz="0" w:space="0" w:color="auto"/>
              </w:divBdr>
            </w:div>
            <w:div w:id="1851140088">
              <w:marLeft w:val="0"/>
              <w:marRight w:val="0"/>
              <w:marTop w:val="0"/>
              <w:marBottom w:val="0"/>
              <w:divBdr>
                <w:top w:val="none" w:sz="0" w:space="0" w:color="auto"/>
                <w:left w:val="none" w:sz="0" w:space="0" w:color="auto"/>
                <w:bottom w:val="none" w:sz="0" w:space="0" w:color="auto"/>
                <w:right w:val="none" w:sz="0" w:space="0" w:color="auto"/>
              </w:divBdr>
            </w:div>
            <w:div w:id="1867474918">
              <w:marLeft w:val="0"/>
              <w:marRight w:val="0"/>
              <w:marTop w:val="0"/>
              <w:marBottom w:val="0"/>
              <w:divBdr>
                <w:top w:val="none" w:sz="0" w:space="0" w:color="auto"/>
                <w:left w:val="none" w:sz="0" w:space="0" w:color="auto"/>
                <w:bottom w:val="none" w:sz="0" w:space="0" w:color="auto"/>
                <w:right w:val="none" w:sz="0" w:space="0" w:color="auto"/>
              </w:divBdr>
            </w:div>
            <w:div w:id="1877695768">
              <w:marLeft w:val="0"/>
              <w:marRight w:val="0"/>
              <w:marTop w:val="0"/>
              <w:marBottom w:val="0"/>
              <w:divBdr>
                <w:top w:val="none" w:sz="0" w:space="0" w:color="auto"/>
                <w:left w:val="none" w:sz="0" w:space="0" w:color="auto"/>
                <w:bottom w:val="none" w:sz="0" w:space="0" w:color="auto"/>
                <w:right w:val="none" w:sz="0" w:space="0" w:color="auto"/>
              </w:divBdr>
            </w:div>
            <w:div w:id="1891530453">
              <w:marLeft w:val="0"/>
              <w:marRight w:val="0"/>
              <w:marTop w:val="0"/>
              <w:marBottom w:val="0"/>
              <w:divBdr>
                <w:top w:val="none" w:sz="0" w:space="0" w:color="auto"/>
                <w:left w:val="none" w:sz="0" w:space="0" w:color="auto"/>
                <w:bottom w:val="none" w:sz="0" w:space="0" w:color="auto"/>
                <w:right w:val="none" w:sz="0" w:space="0" w:color="auto"/>
              </w:divBdr>
            </w:div>
            <w:div w:id="1899125328">
              <w:marLeft w:val="0"/>
              <w:marRight w:val="0"/>
              <w:marTop w:val="0"/>
              <w:marBottom w:val="0"/>
              <w:divBdr>
                <w:top w:val="none" w:sz="0" w:space="0" w:color="auto"/>
                <w:left w:val="none" w:sz="0" w:space="0" w:color="auto"/>
                <w:bottom w:val="none" w:sz="0" w:space="0" w:color="auto"/>
                <w:right w:val="none" w:sz="0" w:space="0" w:color="auto"/>
              </w:divBdr>
            </w:div>
            <w:div w:id="1904755378">
              <w:marLeft w:val="0"/>
              <w:marRight w:val="0"/>
              <w:marTop w:val="0"/>
              <w:marBottom w:val="0"/>
              <w:divBdr>
                <w:top w:val="none" w:sz="0" w:space="0" w:color="auto"/>
                <w:left w:val="none" w:sz="0" w:space="0" w:color="auto"/>
                <w:bottom w:val="none" w:sz="0" w:space="0" w:color="auto"/>
                <w:right w:val="none" w:sz="0" w:space="0" w:color="auto"/>
              </w:divBdr>
            </w:div>
            <w:div w:id="1918783747">
              <w:marLeft w:val="0"/>
              <w:marRight w:val="0"/>
              <w:marTop w:val="0"/>
              <w:marBottom w:val="0"/>
              <w:divBdr>
                <w:top w:val="none" w:sz="0" w:space="0" w:color="auto"/>
                <w:left w:val="none" w:sz="0" w:space="0" w:color="auto"/>
                <w:bottom w:val="none" w:sz="0" w:space="0" w:color="auto"/>
                <w:right w:val="none" w:sz="0" w:space="0" w:color="auto"/>
              </w:divBdr>
            </w:div>
            <w:div w:id="1961836294">
              <w:marLeft w:val="0"/>
              <w:marRight w:val="0"/>
              <w:marTop w:val="0"/>
              <w:marBottom w:val="0"/>
              <w:divBdr>
                <w:top w:val="none" w:sz="0" w:space="0" w:color="auto"/>
                <w:left w:val="none" w:sz="0" w:space="0" w:color="auto"/>
                <w:bottom w:val="none" w:sz="0" w:space="0" w:color="auto"/>
                <w:right w:val="none" w:sz="0" w:space="0" w:color="auto"/>
              </w:divBdr>
            </w:div>
            <w:div w:id="1966302263">
              <w:marLeft w:val="0"/>
              <w:marRight w:val="0"/>
              <w:marTop w:val="0"/>
              <w:marBottom w:val="0"/>
              <w:divBdr>
                <w:top w:val="none" w:sz="0" w:space="0" w:color="auto"/>
                <w:left w:val="none" w:sz="0" w:space="0" w:color="auto"/>
                <w:bottom w:val="none" w:sz="0" w:space="0" w:color="auto"/>
                <w:right w:val="none" w:sz="0" w:space="0" w:color="auto"/>
              </w:divBdr>
            </w:div>
            <w:div w:id="1966619433">
              <w:marLeft w:val="0"/>
              <w:marRight w:val="0"/>
              <w:marTop w:val="0"/>
              <w:marBottom w:val="0"/>
              <w:divBdr>
                <w:top w:val="none" w:sz="0" w:space="0" w:color="auto"/>
                <w:left w:val="none" w:sz="0" w:space="0" w:color="auto"/>
                <w:bottom w:val="none" w:sz="0" w:space="0" w:color="auto"/>
                <w:right w:val="none" w:sz="0" w:space="0" w:color="auto"/>
              </w:divBdr>
            </w:div>
            <w:div w:id="1972706639">
              <w:marLeft w:val="0"/>
              <w:marRight w:val="0"/>
              <w:marTop w:val="0"/>
              <w:marBottom w:val="0"/>
              <w:divBdr>
                <w:top w:val="none" w:sz="0" w:space="0" w:color="auto"/>
                <w:left w:val="none" w:sz="0" w:space="0" w:color="auto"/>
                <w:bottom w:val="none" w:sz="0" w:space="0" w:color="auto"/>
                <w:right w:val="none" w:sz="0" w:space="0" w:color="auto"/>
              </w:divBdr>
            </w:div>
            <w:div w:id="1990016388">
              <w:marLeft w:val="0"/>
              <w:marRight w:val="0"/>
              <w:marTop w:val="0"/>
              <w:marBottom w:val="0"/>
              <w:divBdr>
                <w:top w:val="none" w:sz="0" w:space="0" w:color="auto"/>
                <w:left w:val="none" w:sz="0" w:space="0" w:color="auto"/>
                <w:bottom w:val="none" w:sz="0" w:space="0" w:color="auto"/>
                <w:right w:val="none" w:sz="0" w:space="0" w:color="auto"/>
              </w:divBdr>
            </w:div>
            <w:div w:id="2039961413">
              <w:marLeft w:val="0"/>
              <w:marRight w:val="0"/>
              <w:marTop w:val="0"/>
              <w:marBottom w:val="0"/>
              <w:divBdr>
                <w:top w:val="none" w:sz="0" w:space="0" w:color="auto"/>
                <w:left w:val="none" w:sz="0" w:space="0" w:color="auto"/>
                <w:bottom w:val="none" w:sz="0" w:space="0" w:color="auto"/>
                <w:right w:val="none" w:sz="0" w:space="0" w:color="auto"/>
              </w:divBdr>
            </w:div>
            <w:div w:id="2040471435">
              <w:marLeft w:val="0"/>
              <w:marRight w:val="0"/>
              <w:marTop w:val="0"/>
              <w:marBottom w:val="0"/>
              <w:divBdr>
                <w:top w:val="none" w:sz="0" w:space="0" w:color="auto"/>
                <w:left w:val="none" w:sz="0" w:space="0" w:color="auto"/>
                <w:bottom w:val="none" w:sz="0" w:space="0" w:color="auto"/>
                <w:right w:val="none" w:sz="0" w:space="0" w:color="auto"/>
              </w:divBdr>
            </w:div>
            <w:div w:id="2100370607">
              <w:marLeft w:val="0"/>
              <w:marRight w:val="0"/>
              <w:marTop w:val="0"/>
              <w:marBottom w:val="0"/>
              <w:divBdr>
                <w:top w:val="none" w:sz="0" w:space="0" w:color="auto"/>
                <w:left w:val="none" w:sz="0" w:space="0" w:color="auto"/>
                <w:bottom w:val="none" w:sz="0" w:space="0" w:color="auto"/>
                <w:right w:val="none" w:sz="0" w:space="0" w:color="auto"/>
              </w:divBdr>
            </w:div>
            <w:div w:id="21350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1596">
      <w:bodyDiv w:val="1"/>
      <w:marLeft w:val="0"/>
      <w:marRight w:val="0"/>
      <w:marTop w:val="0"/>
      <w:marBottom w:val="0"/>
      <w:divBdr>
        <w:top w:val="none" w:sz="0" w:space="0" w:color="auto"/>
        <w:left w:val="none" w:sz="0" w:space="0" w:color="auto"/>
        <w:bottom w:val="none" w:sz="0" w:space="0" w:color="auto"/>
        <w:right w:val="none" w:sz="0" w:space="0" w:color="auto"/>
      </w:divBdr>
    </w:div>
    <w:div w:id="1650205148">
      <w:bodyDiv w:val="1"/>
      <w:marLeft w:val="0"/>
      <w:marRight w:val="0"/>
      <w:marTop w:val="0"/>
      <w:marBottom w:val="0"/>
      <w:divBdr>
        <w:top w:val="none" w:sz="0" w:space="0" w:color="auto"/>
        <w:left w:val="none" w:sz="0" w:space="0" w:color="auto"/>
        <w:bottom w:val="none" w:sz="0" w:space="0" w:color="auto"/>
        <w:right w:val="none" w:sz="0" w:space="0" w:color="auto"/>
      </w:divBdr>
      <w:divsChild>
        <w:div w:id="464466890">
          <w:marLeft w:val="0"/>
          <w:marRight w:val="0"/>
          <w:marTop w:val="0"/>
          <w:marBottom w:val="0"/>
          <w:divBdr>
            <w:top w:val="none" w:sz="0" w:space="0" w:color="auto"/>
            <w:left w:val="none" w:sz="0" w:space="0" w:color="auto"/>
            <w:bottom w:val="none" w:sz="0" w:space="0" w:color="auto"/>
            <w:right w:val="none" w:sz="0" w:space="0" w:color="auto"/>
          </w:divBdr>
          <w:divsChild>
            <w:div w:id="354619477">
              <w:marLeft w:val="0"/>
              <w:marRight w:val="0"/>
              <w:marTop w:val="0"/>
              <w:marBottom w:val="0"/>
              <w:divBdr>
                <w:top w:val="none" w:sz="0" w:space="0" w:color="auto"/>
                <w:left w:val="none" w:sz="0" w:space="0" w:color="auto"/>
                <w:bottom w:val="none" w:sz="0" w:space="0" w:color="auto"/>
                <w:right w:val="none" w:sz="0" w:space="0" w:color="auto"/>
              </w:divBdr>
            </w:div>
            <w:div w:id="688146498">
              <w:marLeft w:val="0"/>
              <w:marRight w:val="0"/>
              <w:marTop w:val="0"/>
              <w:marBottom w:val="0"/>
              <w:divBdr>
                <w:top w:val="none" w:sz="0" w:space="0" w:color="auto"/>
                <w:left w:val="none" w:sz="0" w:space="0" w:color="auto"/>
                <w:bottom w:val="none" w:sz="0" w:space="0" w:color="auto"/>
                <w:right w:val="none" w:sz="0" w:space="0" w:color="auto"/>
              </w:divBdr>
            </w:div>
            <w:div w:id="450587633">
              <w:marLeft w:val="0"/>
              <w:marRight w:val="0"/>
              <w:marTop w:val="0"/>
              <w:marBottom w:val="0"/>
              <w:divBdr>
                <w:top w:val="none" w:sz="0" w:space="0" w:color="auto"/>
                <w:left w:val="none" w:sz="0" w:space="0" w:color="auto"/>
                <w:bottom w:val="none" w:sz="0" w:space="0" w:color="auto"/>
                <w:right w:val="none" w:sz="0" w:space="0" w:color="auto"/>
              </w:divBdr>
            </w:div>
            <w:div w:id="373114349">
              <w:marLeft w:val="0"/>
              <w:marRight w:val="0"/>
              <w:marTop w:val="0"/>
              <w:marBottom w:val="0"/>
              <w:divBdr>
                <w:top w:val="none" w:sz="0" w:space="0" w:color="auto"/>
                <w:left w:val="none" w:sz="0" w:space="0" w:color="auto"/>
                <w:bottom w:val="none" w:sz="0" w:space="0" w:color="auto"/>
                <w:right w:val="none" w:sz="0" w:space="0" w:color="auto"/>
              </w:divBdr>
            </w:div>
            <w:div w:id="867910909">
              <w:marLeft w:val="0"/>
              <w:marRight w:val="0"/>
              <w:marTop w:val="0"/>
              <w:marBottom w:val="0"/>
              <w:divBdr>
                <w:top w:val="none" w:sz="0" w:space="0" w:color="auto"/>
                <w:left w:val="none" w:sz="0" w:space="0" w:color="auto"/>
                <w:bottom w:val="none" w:sz="0" w:space="0" w:color="auto"/>
                <w:right w:val="none" w:sz="0" w:space="0" w:color="auto"/>
              </w:divBdr>
            </w:div>
            <w:div w:id="1081289324">
              <w:marLeft w:val="0"/>
              <w:marRight w:val="0"/>
              <w:marTop w:val="0"/>
              <w:marBottom w:val="0"/>
              <w:divBdr>
                <w:top w:val="none" w:sz="0" w:space="0" w:color="auto"/>
                <w:left w:val="none" w:sz="0" w:space="0" w:color="auto"/>
                <w:bottom w:val="none" w:sz="0" w:space="0" w:color="auto"/>
                <w:right w:val="none" w:sz="0" w:space="0" w:color="auto"/>
              </w:divBdr>
            </w:div>
            <w:div w:id="1950238470">
              <w:marLeft w:val="0"/>
              <w:marRight w:val="0"/>
              <w:marTop w:val="0"/>
              <w:marBottom w:val="0"/>
              <w:divBdr>
                <w:top w:val="none" w:sz="0" w:space="0" w:color="auto"/>
                <w:left w:val="none" w:sz="0" w:space="0" w:color="auto"/>
                <w:bottom w:val="none" w:sz="0" w:space="0" w:color="auto"/>
                <w:right w:val="none" w:sz="0" w:space="0" w:color="auto"/>
              </w:divBdr>
            </w:div>
            <w:div w:id="1584146038">
              <w:marLeft w:val="0"/>
              <w:marRight w:val="0"/>
              <w:marTop w:val="0"/>
              <w:marBottom w:val="0"/>
              <w:divBdr>
                <w:top w:val="none" w:sz="0" w:space="0" w:color="auto"/>
                <w:left w:val="none" w:sz="0" w:space="0" w:color="auto"/>
                <w:bottom w:val="none" w:sz="0" w:space="0" w:color="auto"/>
                <w:right w:val="none" w:sz="0" w:space="0" w:color="auto"/>
              </w:divBdr>
            </w:div>
            <w:div w:id="378936304">
              <w:marLeft w:val="0"/>
              <w:marRight w:val="0"/>
              <w:marTop w:val="0"/>
              <w:marBottom w:val="0"/>
              <w:divBdr>
                <w:top w:val="none" w:sz="0" w:space="0" w:color="auto"/>
                <w:left w:val="none" w:sz="0" w:space="0" w:color="auto"/>
                <w:bottom w:val="none" w:sz="0" w:space="0" w:color="auto"/>
                <w:right w:val="none" w:sz="0" w:space="0" w:color="auto"/>
              </w:divBdr>
            </w:div>
            <w:div w:id="1180656534">
              <w:marLeft w:val="0"/>
              <w:marRight w:val="0"/>
              <w:marTop w:val="0"/>
              <w:marBottom w:val="0"/>
              <w:divBdr>
                <w:top w:val="none" w:sz="0" w:space="0" w:color="auto"/>
                <w:left w:val="none" w:sz="0" w:space="0" w:color="auto"/>
                <w:bottom w:val="none" w:sz="0" w:space="0" w:color="auto"/>
                <w:right w:val="none" w:sz="0" w:space="0" w:color="auto"/>
              </w:divBdr>
            </w:div>
            <w:div w:id="151143831">
              <w:marLeft w:val="0"/>
              <w:marRight w:val="0"/>
              <w:marTop w:val="0"/>
              <w:marBottom w:val="0"/>
              <w:divBdr>
                <w:top w:val="none" w:sz="0" w:space="0" w:color="auto"/>
                <w:left w:val="none" w:sz="0" w:space="0" w:color="auto"/>
                <w:bottom w:val="none" w:sz="0" w:space="0" w:color="auto"/>
                <w:right w:val="none" w:sz="0" w:space="0" w:color="auto"/>
              </w:divBdr>
            </w:div>
            <w:div w:id="1626345850">
              <w:marLeft w:val="0"/>
              <w:marRight w:val="0"/>
              <w:marTop w:val="0"/>
              <w:marBottom w:val="0"/>
              <w:divBdr>
                <w:top w:val="none" w:sz="0" w:space="0" w:color="auto"/>
                <w:left w:val="none" w:sz="0" w:space="0" w:color="auto"/>
                <w:bottom w:val="none" w:sz="0" w:space="0" w:color="auto"/>
                <w:right w:val="none" w:sz="0" w:space="0" w:color="auto"/>
              </w:divBdr>
            </w:div>
            <w:div w:id="309024908">
              <w:marLeft w:val="0"/>
              <w:marRight w:val="0"/>
              <w:marTop w:val="0"/>
              <w:marBottom w:val="0"/>
              <w:divBdr>
                <w:top w:val="none" w:sz="0" w:space="0" w:color="auto"/>
                <w:left w:val="none" w:sz="0" w:space="0" w:color="auto"/>
                <w:bottom w:val="none" w:sz="0" w:space="0" w:color="auto"/>
                <w:right w:val="none" w:sz="0" w:space="0" w:color="auto"/>
              </w:divBdr>
            </w:div>
            <w:div w:id="87695288">
              <w:marLeft w:val="0"/>
              <w:marRight w:val="0"/>
              <w:marTop w:val="0"/>
              <w:marBottom w:val="0"/>
              <w:divBdr>
                <w:top w:val="none" w:sz="0" w:space="0" w:color="auto"/>
                <w:left w:val="none" w:sz="0" w:space="0" w:color="auto"/>
                <w:bottom w:val="none" w:sz="0" w:space="0" w:color="auto"/>
                <w:right w:val="none" w:sz="0" w:space="0" w:color="auto"/>
              </w:divBdr>
            </w:div>
            <w:div w:id="1658223089">
              <w:marLeft w:val="0"/>
              <w:marRight w:val="0"/>
              <w:marTop w:val="0"/>
              <w:marBottom w:val="0"/>
              <w:divBdr>
                <w:top w:val="none" w:sz="0" w:space="0" w:color="auto"/>
                <w:left w:val="none" w:sz="0" w:space="0" w:color="auto"/>
                <w:bottom w:val="none" w:sz="0" w:space="0" w:color="auto"/>
                <w:right w:val="none" w:sz="0" w:space="0" w:color="auto"/>
              </w:divBdr>
            </w:div>
            <w:div w:id="873690434">
              <w:marLeft w:val="0"/>
              <w:marRight w:val="0"/>
              <w:marTop w:val="0"/>
              <w:marBottom w:val="0"/>
              <w:divBdr>
                <w:top w:val="none" w:sz="0" w:space="0" w:color="auto"/>
                <w:left w:val="none" w:sz="0" w:space="0" w:color="auto"/>
                <w:bottom w:val="none" w:sz="0" w:space="0" w:color="auto"/>
                <w:right w:val="none" w:sz="0" w:space="0" w:color="auto"/>
              </w:divBdr>
            </w:div>
            <w:div w:id="45836141">
              <w:marLeft w:val="0"/>
              <w:marRight w:val="0"/>
              <w:marTop w:val="0"/>
              <w:marBottom w:val="0"/>
              <w:divBdr>
                <w:top w:val="none" w:sz="0" w:space="0" w:color="auto"/>
                <w:left w:val="none" w:sz="0" w:space="0" w:color="auto"/>
                <w:bottom w:val="none" w:sz="0" w:space="0" w:color="auto"/>
                <w:right w:val="none" w:sz="0" w:space="0" w:color="auto"/>
              </w:divBdr>
            </w:div>
            <w:div w:id="1884634404">
              <w:marLeft w:val="0"/>
              <w:marRight w:val="0"/>
              <w:marTop w:val="0"/>
              <w:marBottom w:val="0"/>
              <w:divBdr>
                <w:top w:val="none" w:sz="0" w:space="0" w:color="auto"/>
                <w:left w:val="none" w:sz="0" w:space="0" w:color="auto"/>
                <w:bottom w:val="none" w:sz="0" w:space="0" w:color="auto"/>
                <w:right w:val="none" w:sz="0" w:space="0" w:color="auto"/>
              </w:divBdr>
            </w:div>
            <w:div w:id="553931239">
              <w:marLeft w:val="0"/>
              <w:marRight w:val="0"/>
              <w:marTop w:val="0"/>
              <w:marBottom w:val="0"/>
              <w:divBdr>
                <w:top w:val="none" w:sz="0" w:space="0" w:color="auto"/>
                <w:left w:val="none" w:sz="0" w:space="0" w:color="auto"/>
                <w:bottom w:val="none" w:sz="0" w:space="0" w:color="auto"/>
                <w:right w:val="none" w:sz="0" w:space="0" w:color="auto"/>
              </w:divBdr>
            </w:div>
            <w:div w:id="989292038">
              <w:marLeft w:val="0"/>
              <w:marRight w:val="0"/>
              <w:marTop w:val="0"/>
              <w:marBottom w:val="0"/>
              <w:divBdr>
                <w:top w:val="none" w:sz="0" w:space="0" w:color="auto"/>
                <w:left w:val="none" w:sz="0" w:space="0" w:color="auto"/>
                <w:bottom w:val="none" w:sz="0" w:space="0" w:color="auto"/>
                <w:right w:val="none" w:sz="0" w:space="0" w:color="auto"/>
              </w:divBdr>
            </w:div>
            <w:div w:id="411662261">
              <w:marLeft w:val="0"/>
              <w:marRight w:val="0"/>
              <w:marTop w:val="0"/>
              <w:marBottom w:val="0"/>
              <w:divBdr>
                <w:top w:val="none" w:sz="0" w:space="0" w:color="auto"/>
                <w:left w:val="none" w:sz="0" w:space="0" w:color="auto"/>
                <w:bottom w:val="none" w:sz="0" w:space="0" w:color="auto"/>
                <w:right w:val="none" w:sz="0" w:space="0" w:color="auto"/>
              </w:divBdr>
            </w:div>
            <w:div w:id="1971474796">
              <w:marLeft w:val="0"/>
              <w:marRight w:val="0"/>
              <w:marTop w:val="0"/>
              <w:marBottom w:val="0"/>
              <w:divBdr>
                <w:top w:val="none" w:sz="0" w:space="0" w:color="auto"/>
                <w:left w:val="none" w:sz="0" w:space="0" w:color="auto"/>
                <w:bottom w:val="none" w:sz="0" w:space="0" w:color="auto"/>
                <w:right w:val="none" w:sz="0" w:space="0" w:color="auto"/>
              </w:divBdr>
            </w:div>
            <w:div w:id="877855881">
              <w:marLeft w:val="0"/>
              <w:marRight w:val="0"/>
              <w:marTop w:val="0"/>
              <w:marBottom w:val="0"/>
              <w:divBdr>
                <w:top w:val="none" w:sz="0" w:space="0" w:color="auto"/>
                <w:left w:val="none" w:sz="0" w:space="0" w:color="auto"/>
                <w:bottom w:val="none" w:sz="0" w:space="0" w:color="auto"/>
                <w:right w:val="none" w:sz="0" w:space="0" w:color="auto"/>
              </w:divBdr>
            </w:div>
            <w:div w:id="194661867">
              <w:marLeft w:val="0"/>
              <w:marRight w:val="0"/>
              <w:marTop w:val="0"/>
              <w:marBottom w:val="0"/>
              <w:divBdr>
                <w:top w:val="none" w:sz="0" w:space="0" w:color="auto"/>
                <w:left w:val="none" w:sz="0" w:space="0" w:color="auto"/>
                <w:bottom w:val="none" w:sz="0" w:space="0" w:color="auto"/>
                <w:right w:val="none" w:sz="0" w:space="0" w:color="auto"/>
              </w:divBdr>
            </w:div>
            <w:div w:id="1094940314">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3870583">
              <w:marLeft w:val="0"/>
              <w:marRight w:val="0"/>
              <w:marTop w:val="0"/>
              <w:marBottom w:val="0"/>
              <w:divBdr>
                <w:top w:val="none" w:sz="0" w:space="0" w:color="auto"/>
                <w:left w:val="none" w:sz="0" w:space="0" w:color="auto"/>
                <w:bottom w:val="none" w:sz="0" w:space="0" w:color="auto"/>
                <w:right w:val="none" w:sz="0" w:space="0" w:color="auto"/>
              </w:divBdr>
            </w:div>
            <w:div w:id="1121611537">
              <w:marLeft w:val="0"/>
              <w:marRight w:val="0"/>
              <w:marTop w:val="0"/>
              <w:marBottom w:val="0"/>
              <w:divBdr>
                <w:top w:val="none" w:sz="0" w:space="0" w:color="auto"/>
                <w:left w:val="none" w:sz="0" w:space="0" w:color="auto"/>
                <w:bottom w:val="none" w:sz="0" w:space="0" w:color="auto"/>
                <w:right w:val="none" w:sz="0" w:space="0" w:color="auto"/>
              </w:divBdr>
            </w:div>
            <w:div w:id="97525447">
              <w:marLeft w:val="0"/>
              <w:marRight w:val="0"/>
              <w:marTop w:val="0"/>
              <w:marBottom w:val="0"/>
              <w:divBdr>
                <w:top w:val="none" w:sz="0" w:space="0" w:color="auto"/>
                <w:left w:val="none" w:sz="0" w:space="0" w:color="auto"/>
                <w:bottom w:val="none" w:sz="0" w:space="0" w:color="auto"/>
                <w:right w:val="none" w:sz="0" w:space="0" w:color="auto"/>
              </w:divBdr>
            </w:div>
            <w:div w:id="1391028453">
              <w:marLeft w:val="0"/>
              <w:marRight w:val="0"/>
              <w:marTop w:val="0"/>
              <w:marBottom w:val="0"/>
              <w:divBdr>
                <w:top w:val="none" w:sz="0" w:space="0" w:color="auto"/>
                <w:left w:val="none" w:sz="0" w:space="0" w:color="auto"/>
                <w:bottom w:val="none" w:sz="0" w:space="0" w:color="auto"/>
                <w:right w:val="none" w:sz="0" w:space="0" w:color="auto"/>
              </w:divBdr>
            </w:div>
            <w:div w:id="998463326">
              <w:marLeft w:val="0"/>
              <w:marRight w:val="0"/>
              <w:marTop w:val="0"/>
              <w:marBottom w:val="0"/>
              <w:divBdr>
                <w:top w:val="none" w:sz="0" w:space="0" w:color="auto"/>
                <w:left w:val="none" w:sz="0" w:space="0" w:color="auto"/>
                <w:bottom w:val="none" w:sz="0" w:space="0" w:color="auto"/>
                <w:right w:val="none" w:sz="0" w:space="0" w:color="auto"/>
              </w:divBdr>
            </w:div>
            <w:div w:id="1563635994">
              <w:marLeft w:val="0"/>
              <w:marRight w:val="0"/>
              <w:marTop w:val="0"/>
              <w:marBottom w:val="0"/>
              <w:divBdr>
                <w:top w:val="none" w:sz="0" w:space="0" w:color="auto"/>
                <w:left w:val="none" w:sz="0" w:space="0" w:color="auto"/>
                <w:bottom w:val="none" w:sz="0" w:space="0" w:color="auto"/>
                <w:right w:val="none" w:sz="0" w:space="0" w:color="auto"/>
              </w:divBdr>
            </w:div>
            <w:div w:id="1224873617">
              <w:marLeft w:val="0"/>
              <w:marRight w:val="0"/>
              <w:marTop w:val="0"/>
              <w:marBottom w:val="0"/>
              <w:divBdr>
                <w:top w:val="none" w:sz="0" w:space="0" w:color="auto"/>
                <w:left w:val="none" w:sz="0" w:space="0" w:color="auto"/>
                <w:bottom w:val="none" w:sz="0" w:space="0" w:color="auto"/>
                <w:right w:val="none" w:sz="0" w:space="0" w:color="auto"/>
              </w:divBdr>
            </w:div>
            <w:div w:id="939022747">
              <w:marLeft w:val="0"/>
              <w:marRight w:val="0"/>
              <w:marTop w:val="0"/>
              <w:marBottom w:val="0"/>
              <w:divBdr>
                <w:top w:val="none" w:sz="0" w:space="0" w:color="auto"/>
                <w:left w:val="none" w:sz="0" w:space="0" w:color="auto"/>
                <w:bottom w:val="none" w:sz="0" w:space="0" w:color="auto"/>
                <w:right w:val="none" w:sz="0" w:space="0" w:color="auto"/>
              </w:divBdr>
            </w:div>
            <w:div w:id="1042095492">
              <w:marLeft w:val="0"/>
              <w:marRight w:val="0"/>
              <w:marTop w:val="0"/>
              <w:marBottom w:val="0"/>
              <w:divBdr>
                <w:top w:val="none" w:sz="0" w:space="0" w:color="auto"/>
                <w:left w:val="none" w:sz="0" w:space="0" w:color="auto"/>
                <w:bottom w:val="none" w:sz="0" w:space="0" w:color="auto"/>
                <w:right w:val="none" w:sz="0" w:space="0" w:color="auto"/>
              </w:divBdr>
            </w:div>
            <w:div w:id="1498643688">
              <w:marLeft w:val="0"/>
              <w:marRight w:val="0"/>
              <w:marTop w:val="0"/>
              <w:marBottom w:val="0"/>
              <w:divBdr>
                <w:top w:val="none" w:sz="0" w:space="0" w:color="auto"/>
                <w:left w:val="none" w:sz="0" w:space="0" w:color="auto"/>
                <w:bottom w:val="none" w:sz="0" w:space="0" w:color="auto"/>
                <w:right w:val="none" w:sz="0" w:space="0" w:color="auto"/>
              </w:divBdr>
            </w:div>
            <w:div w:id="75443932">
              <w:marLeft w:val="0"/>
              <w:marRight w:val="0"/>
              <w:marTop w:val="0"/>
              <w:marBottom w:val="0"/>
              <w:divBdr>
                <w:top w:val="none" w:sz="0" w:space="0" w:color="auto"/>
                <w:left w:val="none" w:sz="0" w:space="0" w:color="auto"/>
                <w:bottom w:val="none" w:sz="0" w:space="0" w:color="auto"/>
                <w:right w:val="none" w:sz="0" w:space="0" w:color="auto"/>
              </w:divBdr>
            </w:div>
            <w:div w:id="1263495519">
              <w:marLeft w:val="0"/>
              <w:marRight w:val="0"/>
              <w:marTop w:val="0"/>
              <w:marBottom w:val="0"/>
              <w:divBdr>
                <w:top w:val="none" w:sz="0" w:space="0" w:color="auto"/>
                <w:left w:val="none" w:sz="0" w:space="0" w:color="auto"/>
                <w:bottom w:val="none" w:sz="0" w:space="0" w:color="auto"/>
                <w:right w:val="none" w:sz="0" w:space="0" w:color="auto"/>
              </w:divBdr>
            </w:div>
            <w:div w:id="2118866733">
              <w:marLeft w:val="0"/>
              <w:marRight w:val="0"/>
              <w:marTop w:val="0"/>
              <w:marBottom w:val="0"/>
              <w:divBdr>
                <w:top w:val="none" w:sz="0" w:space="0" w:color="auto"/>
                <w:left w:val="none" w:sz="0" w:space="0" w:color="auto"/>
                <w:bottom w:val="none" w:sz="0" w:space="0" w:color="auto"/>
                <w:right w:val="none" w:sz="0" w:space="0" w:color="auto"/>
              </w:divBdr>
            </w:div>
            <w:div w:id="6685932">
              <w:marLeft w:val="0"/>
              <w:marRight w:val="0"/>
              <w:marTop w:val="0"/>
              <w:marBottom w:val="0"/>
              <w:divBdr>
                <w:top w:val="none" w:sz="0" w:space="0" w:color="auto"/>
                <w:left w:val="none" w:sz="0" w:space="0" w:color="auto"/>
                <w:bottom w:val="none" w:sz="0" w:space="0" w:color="auto"/>
                <w:right w:val="none" w:sz="0" w:space="0" w:color="auto"/>
              </w:divBdr>
            </w:div>
            <w:div w:id="1425371596">
              <w:marLeft w:val="0"/>
              <w:marRight w:val="0"/>
              <w:marTop w:val="0"/>
              <w:marBottom w:val="0"/>
              <w:divBdr>
                <w:top w:val="none" w:sz="0" w:space="0" w:color="auto"/>
                <w:left w:val="none" w:sz="0" w:space="0" w:color="auto"/>
                <w:bottom w:val="none" w:sz="0" w:space="0" w:color="auto"/>
                <w:right w:val="none" w:sz="0" w:space="0" w:color="auto"/>
              </w:divBdr>
            </w:div>
            <w:div w:id="1131636693">
              <w:marLeft w:val="0"/>
              <w:marRight w:val="0"/>
              <w:marTop w:val="0"/>
              <w:marBottom w:val="0"/>
              <w:divBdr>
                <w:top w:val="none" w:sz="0" w:space="0" w:color="auto"/>
                <w:left w:val="none" w:sz="0" w:space="0" w:color="auto"/>
                <w:bottom w:val="none" w:sz="0" w:space="0" w:color="auto"/>
                <w:right w:val="none" w:sz="0" w:space="0" w:color="auto"/>
              </w:divBdr>
            </w:div>
            <w:div w:id="213667014">
              <w:marLeft w:val="0"/>
              <w:marRight w:val="0"/>
              <w:marTop w:val="0"/>
              <w:marBottom w:val="0"/>
              <w:divBdr>
                <w:top w:val="none" w:sz="0" w:space="0" w:color="auto"/>
                <w:left w:val="none" w:sz="0" w:space="0" w:color="auto"/>
                <w:bottom w:val="none" w:sz="0" w:space="0" w:color="auto"/>
                <w:right w:val="none" w:sz="0" w:space="0" w:color="auto"/>
              </w:divBdr>
            </w:div>
            <w:div w:id="1446189731">
              <w:marLeft w:val="0"/>
              <w:marRight w:val="0"/>
              <w:marTop w:val="0"/>
              <w:marBottom w:val="0"/>
              <w:divBdr>
                <w:top w:val="none" w:sz="0" w:space="0" w:color="auto"/>
                <w:left w:val="none" w:sz="0" w:space="0" w:color="auto"/>
                <w:bottom w:val="none" w:sz="0" w:space="0" w:color="auto"/>
                <w:right w:val="none" w:sz="0" w:space="0" w:color="auto"/>
              </w:divBdr>
            </w:div>
            <w:div w:id="2139488423">
              <w:marLeft w:val="0"/>
              <w:marRight w:val="0"/>
              <w:marTop w:val="0"/>
              <w:marBottom w:val="0"/>
              <w:divBdr>
                <w:top w:val="none" w:sz="0" w:space="0" w:color="auto"/>
                <w:left w:val="none" w:sz="0" w:space="0" w:color="auto"/>
                <w:bottom w:val="none" w:sz="0" w:space="0" w:color="auto"/>
                <w:right w:val="none" w:sz="0" w:space="0" w:color="auto"/>
              </w:divBdr>
            </w:div>
            <w:div w:id="232399851">
              <w:marLeft w:val="0"/>
              <w:marRight w:val="0"/>
              <w:marTop w:val="0"/>
              <w:marBottom w:val="0"/>
              <w:divBdr>
                <w:top w:val="none" w:sz="0" w:space="0" w:color="auto"/>
                <w:left w:val="none" w:sz="0" w:space="0" w:color="auto"/>
                <w:bottom w:val="none" w:sz="0" w:space="0" w:color="auto"/>
                <w:right w:val="none" w:sz="0" w:space="0" w:color="auto"/>
              </w:divBdr>
            </w:div>
            <w:div w:id="238633571">
              <w:marLeft w:val="0"/>
              <w:marRight w:val="0"/>
              <w:marTop w:val="0"/>
              <w:marBottom w:val="0"/>
              <w:divBdr>
                <w:top w:val="none" w:sz="0" w:space="0" w:color="auto"/>
                <w:left w:val="none" w:sz="0" w:space="0" w:color="auto"/>
                <w:bottom w:val="none" w:sz="0" w:space="0" w:color="auto"/>
                <w:right w:val="none" w:sz="0" w:space="0" w:color="auto"/>
              </w:divBdr>
            </w:div>
            <w:div w:id="1717462370">
              <w:marLeft w:val="0"/>
              <w:marRight w:val="0"/>
              <w:marTop w:val="0"/>
              <w:marBottom w:val="0"/>
              <w:divBdr>
                <w:top w:val="none" w:sz="0" w:space="0" w:color="auto"/>
                <w:left w:val="none" w:sz="0" w:space="0" w:color="auto"/>
                <w:bottom w:val="none" w:sz="0" w:space="0" w:color="auto"/>
                <w:right w:val="none" w:sz="0" w:space="0" w:color="auto"/>
              </w:divBdr>
            </w:div>
            <w:div w:id="2005039699">
              <w:marLeft w:val="0"/>
              <w:marRight w:val="0"/>
              <w:marTop w:val="0"/>
              <w:marBottom w:val="0"/>
              <w:divBdr>
                <w:top w:val="none" w:sz="0" w:space="0" w:color="auto"/>
                <w:left w:val="none" w:sz="0" w:space="0" w:color="auto"/>
                <w:bottom w:val="none" w:sz="0" w:space="0" w:color="auto"/>
                <w:right w:val="none" w:sz="0" w:space="0" w:color="auto"/>
              </w:divBdr>
            </w:div>
            <w:div w:id="1593974892">
              <w:marLeft w:val="0"/>
              <w:marRight w:val="0"/>
              <w:marTop w:val="0"/>
              <w:marBottom w:val="0"/>
              <w:divBdr>
                <w:top w:val="none" w:sz="0" w:space="0" w:color="auto"/>
                <w:left w:val="none" w:sz="0" w:space="0" w:color="auto"/>
                <w:bottom w:val="none" w:sz="0" w:space="0" w:color="auto"/>
                <w:right w:val="none" w:sz="0" w:space="0" w:color="auto"/>
              </w:divBdr>
            </w:div>
            <w:div w:id="1326125214">
              <w:marLeft w:val="0"/>
              <w:marRight w:val="0"/>
              <w:marTop w:val="0"/>
              <w:marBottom w:val="0"/>
              <w:divBdr>
                <w:top w:val="none" w:sz="0" w:space="0" w:color="auto"/>
                <w:left w:val="none" w:sz="0" w:space="0" w:color="auto"/>
                <w:bottom w:val="none" w:sz="0" w:space="0" w:color="auto"/>
                <w:right w:val="none" w:sz="0" w:space="0" w:color="auto"/>
              </w:divBdr>
            </w:div>
            <w:div w:id="438373570">
              <w:marLeft w:val="0"/>
              <w:marRight w:val="0"/>
              <w:marTop w:val="0"/>
              <w:marBottom w:val="0"/>
              <w:divBdr>
                <w:top w:val="none" w:sz="0" w:space="0" w:color="auto"/>
                <w:left w:val="none" w:sz="0" w:space="0" w:color="auto"/>
                <w:bottom w:val="none" w:sz="0" w:space="0" w:color="auto"/>
                <w:right w:val="none" w:sz="0" w:space="0" w:color="auto"/>
              </w:divBdr>
            </w:div>
            <w:div w:id="1787701784">
              <w:marLeft w:val="0"/>
              <w:marRight w:val="0"/>
              <w:marTop w:val="0"/>
              <w:marBottom w:val="0"/>
              <w:divBdr>
                <w:top w:val="none" w:sz="0" w:space="0" w:color="auto"/>
                <w:left w:val="none" w:sz="0" w:space="0" w:color="auto"/>
                <w:bottom w:val="none" w:sz="0" w:space="0" w:color="auto"/>
                <w:right w:val="none" w:sz="0" w:space="0" w:color="auto"/>
              </w:divBdr>
            </w:div>
            <w:div w:id="1994917322">
              <w:marLeft w:val="0"/>
              <w:marRight w:val="0"/>
              <w:marTop w:val="0"/>
              <w:marBottom w:val="0"/>
              <w:divBdr>
                <w:top w:val="none" w:sz="0" w:space="0" w:color="auto"/>
                <w:left w:val="none" w:sz="0" w:space="0" w:color="auto"/>
                <w:bottom w:val="none" w:sz="0" w:space="0" w:color="auto"/>
                <w:right w:val="none" w:sz="0" w:space="0" w:color="auto"/>
              </w:divBdr>
            </w:div>
            <w:div w:id="805707483">
              <w:marLeft w:val="0"/>
              <w:marRight w:val="0"/>
              <w:marTop w:val="0"/>
              <w:marBottom w:val="0"/>
              <w:divBdr>
                <w:top w:val="none" w:sz="0" w:space="0" w:color="auto"/>
                <w:left w:val="none" w:sz="0" w:space="0" w:color="auto"/>
                <w:bottom w:val="none" w:sz="0" w:space="0" w:color="auto"/>
                <w:right w:val="none" w:sz="0" w:space="0" w:color="auto"/>
              </w:divBdr>
            </w:div>
            <w:div w:id="1478911481">
              <w:marLeft w:val="0"/>
              <w:marRight w:val="0"/>
              <w:marTop w:val="0"/>
              <w:marBottom w:val="0"/>
              <w:divBdr>
                <w:top w:val="none" w:sz="0" w:space="0" w:color="auto"/>
                <w:left w:val="none" w:sz="0" w:space="0" w:color="auto"/>
                <w:bottom w:val="none" w:sz="0" w:space="0" w:color="auto"/>
                <w:right w:val="none" w:sz="0" w:space="0" w:color="auto"/>
              </w:divBdr>
            </w:div>
            <w:div w:id="421339548">
              <w:marLeft w:val="0"/>
              <w:marRight w:val="0"/>
              <w:marTop w:val="0"/>
              <w:marBottom w:val="0"/>
              <w:divBdr>
                <w:top w:val="none" w:sz="0" w:space="0" w:color="auto"/>
                <w:left w:val="none" w:sz="0" w:space="0" w:color="auto"/>
                <w:bottom w:val="none" w:sz="0" w:space="0" w:color="auto"/>
                <w:right w:val="none" w:sz="0" w:space="0" w:color="auto"/>
              </w:divBdr>
            </w:div>
            <w:div w:id="1624387641">
              <w:marLeft w:val="0"/>
              <w:marRight w:val="0"/>
              <w:marTop w:val="0"/>
              <w:marBottom w:val="0"/>
              <w:divBdr>
                <w:top w:val="none" w:sz="0" w:space="0" w:color="auto"/>
                <w:left w:val="none" w:sz="0" w:space="0" w:color="auto"/>
                <w:bottom w:val="none" w:sz="0" w:space="0" w:color="auto"/>
                <w:right w:val="none" w:sz="0" w:space="0" w:color="auto"/>
              </w:divBdr>
            </w:div>
            <w:div w:id="357971965">
              <w:marLeft w:val="0"/>
              <w:marRight w:val="0"/>
              <w:marTop w:val="0"/>
              <w:marBottom w:val="0"/>
              <w:divBdr>
                <w:top w:val="none" w:sz="0" w:space="0" w:color="auto"/>
                <w:left w:val="none" w:sz="0" w:space="0" w:color="auto"/>
                <w:bottom w:val="none" w:sz="0" w:space="0" w:color="auto"/>
                <w:right w:val="none" w:sz="0" w:space="0" w:color="auto"/>
              </w:divBdr>
            </w:div>
            <w:div w:id="262761609">
              <w:marLeft w:val="0"/>
              <w:marRight w:val="0"/>
              <w:marTop w:val="0"/>
              <w:marBottom w:val="0"/>
              <w:divBdr>
                <w:top w:val="none" w:sz="0" w:space="0" w:color="auto"/>
                <w:left w:val="none" w:sz="0" w:space="0" w:color="auto"/>
                <w:bottom w:val="none" w:sz="0" w:space="0" w:color="auto"/>
                <w:right w:val="none" w:sz="0" w:space="0" w:color="auto"/>
              </w:divBdr>
            </w:div>
            <w:div w:id="1969625525">
              <w:marLeft w:val="0"/>
              <w:marRight w:val="0"/>
              <w:marTop w:val="0"/>
              <w:marBottom w:val="0"/>
              <w:divBdr>
                <w:top w:val="none" w:sz="0" w:space="0" w:color="auto"/>
                <w:left w:val="none" w:sz="0" w:space="0" w:color="auto"/>
                <w:bottom w:val="none" w:sz="0" w:space="0" w:color="auto"/>
                <w:right w:val="none" w:sz="0" w:space="0" w:color="auto"/>
              </w:divBdr>
            </w:div>
            <w:div w:id="1334795628">
              <w:marLeft w:val="0"/>
              <w:marRight w:val="0"/>
              <w:marTop w:val="0"/>
              <w:marBottom w:val="0"/>
              <w:divBdr>
                <w:top w:val="none" w:sz="0" w:space="0" w:color="auto"/>
                <w:left w:val="none" w:sz="0" w:space="0" w:color="auto"/>
                <w:bottom w:val="none" w:sz="0" w:space="0" w:color="auto"/>
                <w:right w:val="none" w:sz="0" w:space="0" w:color="auto"/>
              </w:divBdr>
            </w:div>
            <w:div w:id="224997937">
              <w:marLeft w:val="0"/>
              <w:marRight w:val="0"/>
              <w:marTop w:val="0"/>
              <w:marBottom w:val="0"/>
              <w:divBdr>
                <w:top w:val="none" w:sz="0" w:space="0" w:color="auto"/>
                <w:left w:val="none" w:sz="0" w:space="0" w:color="auto"/>
                <w:bottom w:val="none" w:sz="0" w:space="0" w:color="auto"/>
                <w:right w:val="none" w:sz="0" w:space="0" w:color="auto"/>
              </w:divBdr>
            </w:div>
            <w:div w:id="310453435">
              <w:marLeft w:val="0"/>
              <w:marRight w:val="0"/>
              <w:marTop w:val="0"/>
              <w:marBottom w:val="0"/>
              <w:divBdr>
                <w:top w:val="none" w:sz="0" w:space="0" w:color="auto"/>
                <w:left w:val="none" w:sz="0" w:space="0" w:color="auto"/>
                <w:bottom w:val="none" w:sz="0" w:space="0" w:color="auto"/>
                <w:right w:val="none" w:sz="0" w:space="0" w:color="auto"/>
              </w:divBdr>
            </w:div>
            <w:div w:id="469438461">
              <w:marLeft w:val="0"/>
              <w:marRight w:val="0"/>
              <w:marTop w:val="0"/>
              <w:marBottom w:val="0"/>
              <w:divBdr>
                <w:top w:val="none" w:sz="0" w:space="0" w:color="auto"/>
                <w:left w:val="none" w:sz="0" w:space="0" w:color="auto"/>
                <w:bottom w:val="none" w:sz="0" w:space="0" w:color="auto"/>
                <w:right w:val="none" w:sz="0" w:space="0" w:color="auto"/>
              </w:divBdr>
            </w:div>
            <w:div w:id="1732654259">
              <w:marLeft w:val="0"/>
              <w:marRight w:val="0"/>
              <w:marTop w:val="0"/>
              <w:marBottom w:val="0"/>
              <w:divBdr>
                <w:top w:val="none" w:sz="0" w:space="0" w:color="auto"/>
                <w:left w:val="none" w:sz="0" w:space="0" w:color="auto"/>
                <w:bottom w:val="none" w:sz="0" w:space="0" w:color="auto"/>
                <w:right w:val="none" w:sz="0" w:space="0" w:color="auto"/>
              </w:divBdr>
            </w:div>
            <w:div w:id="1280795978">
              <w:marLeft w:val="0"/>
              <w:marRight w:val="0"/>
              <w:marTop w:val="0"/>
              <w:marBottom w:val="0"/>
              <w:divBdr>
                <w:top w:val="none" w:sz="0" w:space="0" w:color="auto"/>
                <w:left w:val="none" w:sz="0" w:space="0" w:color="auto"/>
                <w:bottom w:val="none" w:sz="0" w:space="0" w:color="auto"/>
                <w:right w:val="none" w:sz="0" w:space="0" w:color="auto"/>
              </w:divBdr>
            </w:div>
            <w:div w:id="1789662131">
              <w:marLeft w:val="0"/>
              <w:marRight w:val="0"/>
              <w:marTop w:val="0"/>
              <w:marBottom w:val="0"/>
              <w:divBdr>
                <w:top w:val="none" w:sz="0" w:space="0" w:color="auto"/>
                <w:left w:val="none" w:sz="0" w:space="0" w:color="auto"/>
                <w:bottom w:val="none" w:sz="0" w:space="0" w:color="auto"/>
                <w:right w:val="none" w:sz="0" w:space="0" w:color="auto"/>
              </w:divBdr>
            </w:div>
            <w:div w:id="1265990509">
              <w:marLeft w:val="0"/>
              <w:marRight w:val="0"/>
              <w:marTop w:val="0"/>
              <w:marBottom w:val="0"/>
              <w:divBdr>
                <w:top w:val="none" w:sz="0" w:space="0" w:color="auto"/>
                <w:left w:val="none" w:sz="0" w:space="0" w:color="auto"/>
                <w:bottom w:val="none" w:sz="0" w:space="0" w:color="auto"/>
                <w:right w:val="none" w:sz="0" w:space="0" w:color="auto"/>
              </w:divBdr>
            </w:div>
            <w:div w:id="1091043576">
              <w:marLeft w:val="0"/>
              <w:marRight w:val="0"/>
              <w:marTop w:val="0"/>
              <w:marBottom w:val="0"/>
              <w:divBdr>
                <w:top w:val="none" w:sz="0" w:space="0" w:color="auto"/>
                <w:left w:val="none" w:sz="0" w:space="0" w:color="auto"/>
                <w:bottom w:val="none" w:sz="0" w:space="0" w:color="auto"/>
                <w:right w:val="none" w:sz="0" w:space="0" w:color="auto"/>
              </w:divBdr>
            </w:div>
            <w:div w:id="688289116">
              <w:marLeft w:val="0"/>
              <w:marRight w:val="0"/>
              <w:marTop w:val="0"/>
              <w:marBottom w:val="0"/>
              <w:divBdr>
                <w:top w:val="none" w:sz="0" w:space="0" w:color="auto"/>
                <w:left w:val="none" w:sz="0" w:space="0" w:color="auto"/>
                <w:bottom w:val="none" w:sz="0" w:space="0" w:color="auto"/>
                <w:right w:val="none" w:sz="0" w:space="0" w:color="auto"/>
              </w:divBdr>
            </w:div>
            <w:div w:id="2022507769">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861479174">
              <w:marLeft w:val="0"/>
              <w:marRight w:val="0"/>
              <w:marTop w:val="0"/>
              <w:marBottom w:val="0"/>
              <w:divBdr>
                <w:top w:val="none" w:sz="0" w:space="0" w:color="auto"/>
                <w:left w:val="none" w:sz="0" w:space="0" w:color="auto"/>
                <w:bottom w:val="none" w:sz="0" w:space="0" w:color="auto"/>
                <w:right w:val="none" w:sz="0" w:space="0" w:color="auto"/>
              </w:divBdr>
            </w:div>
            <w:div w:id="1780416798">
              <w:marLeft w:val="0"/>
              <w:marRight w:val="0"/>
              <w:marTop w:val="0"/>
              <w:marBottom w:val="0"/>
              <w:divBdr>
                <w:top w:val="none" w:sz="0" w:space="0" w:color="auto"/>
                <w:left w:val="none" w:sz="0" w:space="0" w:color="auto"/>
                <w:bottom w:val="none" w:sz="0" w:space="0" w:color="auto"/>
                <w:right w:val="none" w:sz="0" w:space="0" w:color="auto"/>
              </w:divBdr>
            </w:div>
            <w:div w:id="1809668333">
              <w:marLeft w:val="0"/>
              <w:marRight w:val="0"/>
              <w:marTop w:val="0"/>
              <w:marBottom w:val="0"/>
              <w:divBdr>
                <w:top w:val="none" w:sz="0" w:space="0" w:color="auto"/>
                <w:left w:val="none" w:sz="0" w:space="0" w:color="auto"/>
                <w:bottom w:val="none" w:sz="0" w:space="0" w:color="auto"/>
                <w:right w:val="none" w:sz="0" w:space="0" w:color="auto"/>
              </w:divBdr>
            </w:div>
            <w:div w:id="601763532">
              <w:marLeft w:val="0"/>
              <w:marRight w:val="0"/>
              <w:marTop w:val="0"/>
              <w:marBottom w:val="0"/>
              <w:divBdr>
                <w:top w:val="none" w:sz="0" w:space="0" w:color="auto"/>
                <w:left w:val="none" w:sz="0" w:space="0" w:color="auto"/>
                <w:bottom w:val="none" w:sz="0" w:space="0" w:color="auto"/>
                <w:right w:val="none" w:sz="0" w:space="0" w:color="auto"/>
              </w:divBdr>
            </w:div>
            <w:div w:id="1301885753">
              <w:marLeft w:val="0"/>
              <w:marRight w:val="0"/>
              <w:marTop w:val="0"/>
              <w:marBottom w:val="0"/>
              <w:divBdr>
                <w:top w:val="none" w:sz="0" w:space="0" w:color="auto"/>
                <w:left w:val="none" w:sz="0" w:space="0" w:color="auto"/>
                <w:bottom w:val="none" w:sz="0" w:space="0" w:color="auto"/>
                <w:right w:val="none" w:sz="0" w:space="0" w:color="auto"/>
              </w:divBdr>
            </w:div>
            <w:div w:id="992829080">
              <w:marLeft w:val="0"/>
              <w:marRight w:val="0"/>
              <w:marTop w:val="0"/>
              <w:marBottom w:val="0"/>
              <w:divBdr>
                <w:top w:val="none" w:sz="0" w:space="0" w:color="auto"/>
                <w:left w:val="none" w:sz="0" w:space="0" w:color="auto"/>
                <w:bottom w:val="none" w:sz="0" w:space="0" w:color="auto"/>
                <w:right w:val="none" w:sz="0" w:space="0" w:color="auto"/>
              </w:divBdr>
            </w:div>
            <w:div w:id="277420438">
              <w:marLeft w:val="0"/>
              <w:marRight w:val="0"/>
              <w:marTop w:val="0"/>
              <w:marBottom w:val="0"/>
              <w:divBdr>
                <w:top w:val="none" w:sz="0" w:space="0" w:color="auto"/>
                <w:left w:val="none" w:sz="0" w:space="0" w:color="auto"/>
                <w:bottom w:val="none" w:sz="0" w:space="0" w:color="auto"/>
                <w:right w:val="none" w:sz="0" w:space="0" w:color="auto"/>
              </w:divBdr>
            </w:div>
            <w:div w:id="496656381">
              <w:marLeft w:val="0"/>
              <w:marRight w:val="0"/>
              <w:marTop w:val="0"/>
              <w:marBottom w:val="0"/>
              <w:divBdr>
                <w:top w:val="none" w:sz="0" w:space="0" w:color="auto"/>
                <w:left w:val="none" w:sz="0" w:space="0" w:color="auto"/>
                <w:bottom w:val="none" w:sz="0" w:space="0" w:color="auto"/>
                <w:right w:val="none" w:sz="0" w:space="0" w:color="auto"/>
              </w:divBdr>
            </w:div>
            <w:div w:id="2143306197">
              <w:marLeft w:val="0"/>
              <w:marRight w:val="0"/>
              <w:marTop w:val="0"/>
              <w:marBottom w:val="0"/>
              <w:divBdr>
                <w:top w:val="none" w:sz="0" w:space="0" w:color="auto"/>
                <w:left w:val="none" w:sz="0" w:space="0" w:color="auto"/>
                <w:bottom w:val="none" w:sz="0" w:space="0" w:color="auto"/>
                <w:right w:val="none" w:sz="0" w:space="0" w:color="auto"/>
              </w:divBdr>
            </w:div>
            <w:div w:id="828718280">
              <w:marLeft w:val="0"/>
              <w:marRight w:val="0"/>
              <w:marTop w:val="0"/>
              <w:marBottom w:val="0"/>
              <w:divBdr>
                <w:top w:val="none" w:sz="0" w:space="0" w:color="auto"/>
                <w:left w:val="none" w:sz="0" w:space="0" w:color="auto"/>
                <w:bottom w:val="none" w:sz="0" w:space="0" w:color="auto"/>
                <w:right w:val="none" w:sz="0" w:space="0" w:color="auto"/>
              </w:divBdr>
            </w:div>
            <w:div w:id="1559514093">
              <w:marLeft w:val="0"/>
              <w:marRight w:val="0"/>
              <w:marTop w:val="0"/>
              <w:marBottom w:val="0"/>
              <w:divBdr>
                <w:top w:val="none" w:sz="0" w:space="0" w:color="auto"/>
                <w:left w:val="none" w:sz="0" w:space="0" w:color="auto"/>
                <w:bottom w:val="none" w:sz="0" w:space="0" w:color="auto"/>
                <w:right w:val="none" w:sz="0" w:space="0" w:color="auto"/>
              </w:divBdr>
            </w:div>
            <w:div w:id="1476218912">
              <w:marLeft w:val="0"/>
              <w:marRight w:val="0"/>
              <w:marTop w:val="0"/>
              <w:marBottom w:val="0"/>
              <w:divBdr>
                <w:top w:val="none" w:sz="0" w:space="0" w:color="auto"/>
                <w:left w:val="none" w:sz="0" w:space="0" w:color="auto"/>
                <w:bottom w:val="none" w:sz="0" w:space="0" w:color="auto"/>
                <w:right w:val="none" w:sz="0" w:space="0" w:color="auto"/>
              </w:divBdr>
            </w:div>
            <w:div w:id="1888373716">
              <w:marLeft w:val="0"/>
              <w:marRight w:val="0"/>
              <w:marTop w:val="0"/>
              <w:marBottom w:val="0"/>
              <w:divBdr>
                <w:top w:val="none" w:sz="0" w:space="0" w:color="auto"/>
                <w:left w:val="none" w:sz="0" w:space="0" w:color="auto"/>
                <w:bottom w:val="none" w:sz="0" w:space="0" w:color="auto"/>
                <w:right w:val="none" w:sz="0" w:space="0" w:color="auto"/>
              </w:divBdr>
            </w:div>
            <w:div w:id="472597755">
              <w:marLeft w:val="0"/>
              <w:marRight w:val="0"/>
              <w:marTop w:val="0"/>
              <w:marBottom w:val="0"/>
              <w:divBdr>
                <w:top w:val="none" w:sz="0" w:space="0" w:color="auto"/>
                <w:left w:val="none" w:sz="0" w:space="0" w:color="auto"/>
                <w:bottom w:val="none" w:sz="0" w:space="0" w:color="auto"/>
                <w:right w:val="none" w:sz="0" w:space="0" w:color="auto"/>
              </w:divBdr>
            </w:div>
            <w:div w:id="1653440261">
              <w:marLeft w:val="0"/>
              <w:marRight w:val="0"/>
              <w:marTop w:val="0"/>
              <w:marBottom w:val="0"/>
              <w:divBdr>
                <w:top w:val="none" w:sz="0" w:space="0" w:color="auto"/>
                <w:left w:val="none" w:sz="0" w:space="0" w:color="auto"/>
                <w:bottom w:val="none" w:sz="0" w:space="0" w:color="auto"/>
                <w:right w:val="none" w:sz="0" w:space="0" w:color="auto"/>
              </w:divBdr>
            </w:div>
            <w:div w:id="139273828">
              <w:marLeft w:val="0"/>
              <w:marRight w:val="0"/>
              <w:marTop w:val="0"/>
              <w:marBottom w:val="0"/>
              <w:divBdr>
                <w:top w:val="none" w:sz="0" w:space="0" w:color="auto"/>
                <w:left w:val="none" w:sz="0" w:space="0" w:color="auto"/>
                <w:bottom w:val="none" w:sz="0" w:space="0" w:color="auto"/>
                <w:right w:val="none" w:sz="0" w:space="0" w:color="auto"/>
              </w:divBdr>
            </w:div>
            <w:div w:id="1596788079">
              <w:marLeft w:val="0"/>
              <w:marRight w:val="0"/>
              <w:marTop w:val="0"/>
              <w:marBottom w:val="0"/>
              <w:divBdr>
                <w:top w:val="none" w:sz="0" w:space="0" w:color="auto"/>
                <w:left w:val="none" w:sz="0" w:space="0" w:color="auto"/>
                <w:bottom w:val="none" w:sz="0" w:space="0" w:color="auto"/>
                <w:right w:val="none" w:sz="0" w:space="0" w:color="auto"/>
              </w:divBdr>
            </w:div>
            <w:div w:id="1929533641">
              <w:marLeft w:val="0"/>
              <w:marRight w:val="0"/>
              <w:marTop w:val="0"/>
              <w:marBottom w:val="0"/>
              <w:divBdr>
                <w:top w:val="none" w:sz="0" w:space="0" w:color="auto"/>
                <w:left w:val="none" w:sz="0" w:space="0" w:color="auto"/>
                <w:bottom w:val="none" w:sz="0" w:space="0" w:color="auto"/>
                <w:right w:val="none" w:sz="0" w:space="0" w:color="auto"/>
              </w:divBdr>
            </w:div>
            <w:div w:id="779451628">
              <w:marLeft w:val="0"/>
              <w:marRight w:val="0"/>
              <w:marTop w:val="0"/>
              <w:marBottom w:val="0"/>
              <w:divBdr>
                <w:top w:val="none" w:sz="0" w:space="0" w:color="auto"/>
                <w:left w:val="none" w:sz="0" w:space="0" w:color="auto"/>
                <w:bottom w:val="none" w:sz="0" w:space="0" w:color="auto"/>
                <w:right w:val="none" w:sz="0" w:space="0" w:color="auto"/>
              </w:divBdr>
            </w:div>
            <w:div w:id="445320100">
              <w:marLeft w:val="0"/>
              <w:marRight w:val="0"/>
              <w:marTop w:val="0"/>
              <w:marBottom w:val="0"/>
              <w:divBdr>
                <w:top w:val="none" w:sz="0" w:space="0" w:color="auto"/>
                <w:left w:val="none" w:sz="0" w:space="0" w:color="auto"/>
                <w:bottom w:val="none" w:sz="0" w:space="0" w:color="auto"/>
                <w:right w:val="none" w:sz="0" w:space="0" w:color="auto"/>
              </w:divBdr>
            </w:div>
            <w:div w:id="556597377">
              <w:marLeft w:val="0"/>
              <w:marRight w:val="0"/>
              <w:marTop w:val="0"/>
              <w:marBottom w:val="0"/>
              <w:divBdr>
                <w:top w:val="none" w:sz="0" w:space="0" w:color="auto"/>
                <w:left w:val="none" w:sz="0" w:space="0" w:color="auto"/>
                <w:bottom w:val="none" w:sz="0" w:space="0" w:color="auto"/>
                <w:right w:val="none" w:sz="0" w:space="0" w:color="auto"/>
              </w:divBdr>
            </w:div>
            <w:div w:id="1276904666">
              <w:marLeft w:val="0"/>
              <w:marRight w:val="0"/>
              <w:marTop w:val="0"/>
              <w:marBottom w:val="0"/>
              <w:divBdr>
                <w:top w:val="none" w:sz="0" w:space="0" w:color="auto"/>
                <w:left w:val="none" w:sz="0" w:space="0" w:color="auto"/>
                <w:bottom w:val="none" w:sz="0" w:space="0" w:color="auto"/>
                <w:right w:val="none" w:sz="0" w:space="0" w:color="auto"/>
              </w:divBdr>
            </w:div>
            <w:div w:id="634792869">
              <w:marLeft w:val="0"/>
              <w:marRight w:val="0"/>
              <w:marTop w:val="0"/>
              <w:marBottom w:val="0"/>
              <w:divBdr>
                <w:top w:val="none" w:sz="0" w:space="0" w:color="auto"/>
                <w:left w:val="none" w:sz="0" w:space="0" w:color="auto"/>
                <w:bottom w:val="none" w:sz="0" w:space="0" w:color="auto"/>
                <w:right w:val="none" w:sz="0" w:space="0" w:color="auto"/>
              </w:divBdr>
            </w:div>
            <w:div w:id="1666199567">
              <w:marLeft w:val="0"/>
              <w:marRight w:val="0"/>
              <w:marTop w:val="0"/>
              <w:marBottom w:val="0"/>
              <w:divBdr>
                <w:top w:val="none" w:sz="0" w:space="0" w:color="auto"/>
                <w:left w:val="none" w:sz="0" w:space="0" w:color="auto"/>
                <w:bottom w:val="none" w:sz="0" w:space="0" w:color="auto"/>
                <w:right w:val="none" w:sz="0" w:space="0" w:color="auto"/>
              </w:divBdr>
            </w:div>
            <w:div w:id="1333948009">
              <w:marLeft w:val="0"/>
              <w:marRight w:val="0"/>
              <w:marTop w:val="0"/>
              <w:marBottom w:val="0"/>
              <w:divBdr>
                <w:top w:val="none" w:sz="0" w:space="0" w:color="auto"/>
                <w:left w:val="none" w:sz="0" w:space="0" w:color="auto"/>
                <w:bottom w:val="none" w:sz="0" w:space="0" w:color="auto"/>
                <w:right w:val="none" w:sz="0" w:space="0" w:color="auto"/>
              </w:divBdr>
            </w:div>
            <w:div w:id="1273392586">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730304692">
              <w:marLeft w:val="0"/>
              <w:marRight w:val="0"/>
              <w:marTop w:val="0"/>
              <w:marBottom w:val="0"/>
              <w:divBdr>
                <w:top w:val="none" w:sz="0" w:space="0" w:color="auto"/>
                <w:left w:val="none" w:sz="0" w:space="0" w:color="auto"/>
                <w:bottom w:val="none" w:sz="0" w:space="0" w:color="auto"/>
                <w:right w:val="none" w:sz="0" w:space="0" w:color="auto"/>
              </w:divBdr>
            </w:div>
            <w:div w:id="1299721145">
              <w:marLeft w:val="0"/>
              <w:marRight w:val="0"/>
              <w:marTop w:val="0"/>
              <w:marBottom w:val="0"/>
              <w:divBdr>
                <w:top w:val="none" w:sz="0" w:space="0" w:color="auto"/>
                <w:left w:val="none" w:sz="0" w:space="0" w:color="auto"/>
                <w:bottom w:val="none" w:sz="0" w:space="0" w:color="auto"/>
                <w:right w:val="none" w:sz="0" w:space="0" w:color="auto"/>
              </w:divBdr>
            </w:div>
            <w:div w:id="1955554708">
              <w:marLeft w:val="0"/>
              <w:marRight w:val="0"/>
              <w:marTop w:val="0"/>
              <w:marBottom w:val="0"/>
              <w:divBdr>
                <w:top w:val="none" w:sz="0" w:space="0" w:color="auto"/>
                <w:left w:val="none" w:sz="0" w:space="0" w:color="auto"/>
                <w:bottom w:val="none" w:sz="0" w:space="0" w:color="auto"/>
                <w:right w:val="none" w:sz="0" w:space="0" w:color="auto"/>
              </w:divBdr>
            </w:div>
            <w:div w:id="1921988117">
              <w:marLeft w:val="0"/>
              <w:marRight w:val="0"/>
              <w:marTop w:val="0"/>
              <w:marBottom w:val="0"/>
              <w:divBdr>
                <w:top w:val="none" w:sz="0" w:space="0" w:color="auto"/>
                <w:left w:val="none" w:sz="0" w:space="0" w:color="auto"/>
                <w:bottom w:val="none" w:sz="0" w:space="0" w:color="auto"/>
                <w:right w:val="none" w:sz="0" w:space="0" w:color="auto"/>
              </w:divBdr>
            </w:div>
            <w:div w:id="1262906947">
              <w:marLeft w:val="0"/>
              <w:marRight w:val="0"/>
              <w:marTop w:val="0"/>
              <w:marBottom w:val="0"/>
              <w:divBdr>
                <w:top w:val="none" w:sz="0" w:space="0" w:color="auto"/>
                <w:left w:val="none" w:sz="0" w:space="0" w:color="auto"/>
                <w:bottom w:val="none" w:sz="0" w:space="0" w:color="auto"/>
                <w:right w:val="none" w:sz="0" w:space="0" w:color="auto"/>
              </w:divBdr>
            </w:div>
            <w:div w:id="995306479">
              <w:marLeft w:val="0"/>
              <w:marRight w:val="0"/>
              <w:marTop w:val="0"/>
              <w:marBottom w:val="0"/>
              <w:divBdr>
                <w:top w:val="none" w:sz="0" w:space="0" w:color="auto"/>
                <w:left w:val="none" w:sz="0" w:space="0" w:color="auto"/>
                <w:bottom w:val="none" w:sz="0" w:space="0" w:color="auto"/>
                <w:right w:val="none" w:sz="0" w:space="0" w:color="auto"/>
              </w:divBdr>
            </w:div>
            <w:div w:id="2081515588">
              <w:marLeft w:val="0"/>
              <w:marRight w:val="0"/>
              <w:marTop w:val="0"/>
              <w:marBottom w:val="0"/>
              <w:divBdr>
                <w:top w:val="none" w:sz="0" w:space="0" w:color="auto"/>
                <w:left w:val="none" w:sz="0" w:space="0" w:color="auto"/>
                <w:bottom w:val="none" w:sz="0" w:space="0" w:color="auto"/>
                <w:right w:val="none" w:sz="0" w:space="0" w:color="auto"/>
              </w:divBdr>
            </w:div>
            <w:div w:id="234750802">
              <w:marLeft w:val="0"/>
              <w:marRight w:val="0"/>
              <w:marTop w:val="0"/>
              <w:marBottom w:val="0"/>
              <w:divBdr>
                <w:top w:val="none" w:sz="0" w:space="0" w:color="auto"/>
                <w:left w:val="none" w:sz="0" w:space="0" w:color="auto"/>
                <w:bottom w:val="none" w:sz="0" w:space="0" w:color="auto"/>
                <w:right w:val="none" w:sz="0" w:space="0" w:color="auto"/>
              </w:divBdr>
            </w:div>
            <w:div w:id="1473671528">
              <w:marLeft w:val="0"/>
              <w:marRight w:val="0"/>
              <w:marTop w:val="0"/>
              <w:marBottom w:val="0"/>
              <w:divBdr>
                <w:top w:val="none" w:sz="0" w:space="0" w:color="auto"/>
                <w:left w:val="none" w:sz="0" w:space="0" w:color="auto"/>
                <w:bottom w:val="none" w:sz="0" w:space="0" w:color="auto"/>
                <w:right w:val="none" w:sz="0" w:space="0" w:color="auto"/>
              </w:divBdr>
            </w:div>
            <w:div w:id="1030570652">
              <w:marLeft w:val="0"/>
              <w:marRight w:val="0"/>
              <w:marTop w:val="0"/>
              <w:marBottom w:val="0"/>
              <w:divBdr>
                <w:top w:val="none" w:sz="0" w:space="0" w:color="auto"/>
                <w:left w:val="none" w:sz="0" w:space="0" w:color="auto"/>
                <w:bottom w:val="none" w:sz="0" w:space="0" w:color="auto"/>
                <w:right w:val="none" w:sz="0" w:space="0" w:color="auto"/>
              </w:divBdr>
            </w:div>
            <w:div w:id="84419641">
              <w:marLeft w:val="0"/>
              <w:marRight w:val="0"/>
              <w:marTop w:val="0"/>
              <w:marBottom w:val="0"/>
              <w:divBdr>
                <w:top w:val="none" w:sz="0" w:space="0" w:color="auto"/>
                <w:left w:val="none" w:sz="0" w:space="0" w:color="auto"/>
                <w:bottom w:val="none" w:sz="0" w:space="0" w:color="auto"/>
                <w:right w:val="none" w:sz="0" w:space="0" w:color="auto"/>
              </w:divBdr>
            </w:div>
            <w:div w:id="856580702">
              <w:marLeft w:val="0"/>
              <w:marRight w:val="0"/>
              <w:marTop w:val="0"/>
              <w:marBottom w:val="0"/>
              <w:divBdr>
                <w:top w:val="none" w:sz="0" w:space="0" w:color="auto"/>
                <w:left w:val="none" w:sz="0" w:space="0" w:color="auto"/>
                <w:bottom w:val="none" w:sz="0" w:space="0" w:color="auto"/>
                <w:right w:val="none" w:sz="0" w:space="0" w:color="auto"/>
              </w:divBdr>
            </w:div>
            <w:div w:id="1281450594">
              <w:marLeft w:val="0"/>
              <w:marRight w:val="0"/>
              <w:marTop w:val="0"/>
              <w:marBottom w:val="0"/>
              <w:divBdr>
                <w:top w:val="none" w:sz="0" w:space="0" w:color="auto"/>
                <w:left w:val="none" w:sz="0" w:space="0" w:color="auto"/>
                <w:bottom w:val="none" w:sz="0" w:space="0" w:color="auto"/>
                <w:right w:val="none" w:sz="0" w:space="0" w:color="auto"/>
              </w:divBdr>
            </w:div>
            <w:div w:id="1658610902">
              <w:marLeft w:val="0"/>
              <w:marRight w:val="0"/>
              <w:marTop w:val="0"/>
              <w:marBottom w:val="0"/>
              <w:divBdr>
                <w:top w:val="none" w:sz="0" w:space="0" w:color="auto"/>
                <w:left w:val="none" w:sz="0" w:space="0" w:color="auto"/>
                <w:bottom w:val="none" w:sz="0" w:space="0" w:color="auto"/>
                <w:right w:val="none" w:sz="0" w:space="0" w:color="auto"/>
              </w:divBdr>
            </w:div>
            <w:div w:id="146096488">
              <w:marLeft w:val="0"/>
              <w:marRight w:val="0"/>
              <w:marTop w:val="0"/>
              <w:marBottom w:val="0"/>
              <w:divBdr>
                <w:top w:val="none" w:sz="0" w:space="0" w:color="auto"/>
                <w:left w:val="none" w:sz="0" w:space="0" w:color="auto"/>
                <w:bottom w:val="none" w:sz="0" w:space="0" w:color="auto"/>
                <w:right w:val="none" w:sz="0" w:space="0" w:color="auto"/>
              </w:divBdr>
            </w:div>
            <w:div w:id="1302268748">
              <w:marLeft w:val="0"/>
              <w:marRight w:val="0"/>
              <w:marTop w:val="0"/>
              <w:marBottom w:val="0"/>
              <w:divBdr>
                <w:top w:val="none" w:sz="0" w:space="0" w:color="auto"/>
                <w:left w:val="none" w:sz="0" w:space="0" w:color="auto"/>
                <w:bottom w:val="none" w:sz="0" w:space="0" w:color="auto"/>
                <w:right w:val="none" w:sz="0" w:space="0" w:color="auto"/>
              </w:divBdr>
            </w:div>
            <w:div w:id="1847665771">
              <w:marLeft w:val="0"/>
              <w:marRight w:val="0"/>
              <w:marTop w:val="0"/>
              <w:marBottom w:val="0"/>
              <w:divBdr>
                <w:top w:val="none" w:sz="0" w:space="0" w:color="auto"/>
                <w:left w:val="none" w:sz="0" w:space="0" w:color="auto"/>
                <w:bottom w:val="none" w:sz="0" w:space="0" w:color="auto"/>
                <w:right w:val="none" w:sz="0" w:space="0" w:color="auto"/>
              </w:divBdr>
            </w:div>
            <w:div w:id="805314987">
              <w:marLeft w:val="0"/>
              <w:marRight w:val="0"/>
              <w:marTop w:val="0"/>
              <w:marBottom w:val="0"/>
              <w:divBdr>
                <w:top w:val="none" w:sz="0" w:space="0" w:color="auto"/>
                <w:left w:val="none" w:sz="0" w:space="0" w:color="auto"/>
                <w:bottom w:val="none" w:sz="0" w:space="0" w:color="auto"/>
                <w:right w:val="none" w:sz="0" w:space="0" w:color="auto"/>
              </w:divBdr>
            </w:div>
            <w:div w:id="726032373">
              <w:marLeft w:val="0"/>
              <w:marRight w:val="0"/>
              <w:marTop w:val="0"/>
              <w:marBottom w:val="0"/>
              <w:divBdr>
                <w:top w:val="none" w:sz="0" w:space="0" w:color="auto"/>
                <w:left w:val="none" w:sz="0" w:space="0" w:color="auto"/>
                <w:bottom w:val="none" w:sz="0" w:space="0" w:color="auto"/>
                <w:right w:val="none" w:sz="0" w:space="0" w:color="auto"/>
              </w:divBdr>
            </w:div>
            <w:div w:id="1766919231">
              <w:marLeft w:val="0"/>
              <w:marRight w:val="0"/>
              <w:marTop w:val="0"/>
              <w:marBottom w:val="0"/>
              <w:divBdr>
                <w:top w:val="none" w:sz="0" w:space="0" w:color="auto"/>
                <w:left w:val="none" w:sz="0" w:space="0" w:color="auto"/>
                <w:bottom w:val="none" w:sz="0" w:space="0" w:color="auto"/>
                <w:right w:val="none" w:sz="0" w:space="0" w:color="auto"/>
              </w:divBdr>
            </w:div>
            <w:div w:id="1287396565">
              <w:marLeft w:val="0"/>
              <w:marRight w:val="0"/>
              <w:marTop w:val="0"/>
              <w:marBottom w:val="0"/>
              <w:divBdr>
                <w:top w:val="none" w:sz="0" w:space="0" w:color="auto"/>
                <w:left w:val="none" w:sz="0" w:space="0" w:color="auto"/>
                <w:bottom w:val="none" w:sz="0" w:space="0" w:color="auto"/>
                <w:right w:val="none" w:sz="0" w:space="0" w:color="auto"/>
              </w:divBdr>
            </w:div>
            <w:div w:id="754667639">
              <w:marLeft w:val="0"/>
              <w:marRight w:val="0"/>
              <w:marTop w:val="0"/>
              <w:marBottom w:val="0"/>
              <w:divBdr>
                <w:top w:val="none" w:sz="0" w:space="0" w:color="auto"/>
                <w:left w:val="none" w:sz="0" w:space="0" w:color="auto"/>
                <w:bottom w:val="none" w:sz="0" w:space="0" w:color="auto"/>
                <w:right w:val="none" w:sz="0" w:space="0" w:color="auto"/>
              </w:divBdr>
            </w:div>
            <w:div w:id="2059623987">
              <w:marLeft w:val="0"/>
              <w:marRight w:val="0"/>
              <w:marTop w:val="0"/>
              <w:marBottom w:val="0"/>
              <w:divBdr>
                <w:top w:val="none" w:sz="0" w:space="0" w:color="auto"/>
                <w:left w:val="none" w:sz="0" w:space="0" w:color="auto"/>
                <w:bottom w:val="none" w:sz="0" w:space="0" w:color="auto"/>
                <w:right w:val="none" w:sz="0" w:space="0" w:color="auto"/>
              </w:divBdr>
            </w:div>
            <w:div w:id="1968512576">
              <w:marLeft w:val="0"/>
              <w:marRight w:val="0"/>
              <w:marTop w:val="0"/>
              <w:marBottom w:val="0"/>
              <w:divBdr>
                <w:top w:val="none" w:sz="0" w:space="0" w:color="auto"/>
                <w:left w:val="none" w:sz="0" w:space="0" w:color="auto"/>
                <w:bottom w:val="none" w:sz="0" w:space="0" w:color="auto"/>
                <w:right w:val="none" w:sz="0" w:space="0" w:color="auto"/>
              </w:divBdr>
            </w:div>
            <w:div w:id="121311339">
              <w:marLeft w:val="0"/>
              <w:marRight w:val="0"/>
              <w:marTop w:val="0"/>
              <w:marBottom w:val="0"/>
              <w:divBdr>
                <w:top w:val="none" w:sz="0" w:space="0" w:color="auto"/>
                <w:left w:val="none" w:sz="0" w:space="0" w:color="auto"/>
                <w:bottom w:val="none" w:sz="0" w:space="0" w:color="auto"/>
                <w:right w:val="none" w:sz="0" w:space="0" w:color="auto"/>
              </w:divBdr>
            </w:div>
            <w:div w:id="1855069054">
              <w:marLeft w:val="0"/>
              <w:marRight w:val="0"/>
              <w:marTop w:val="0"/>
              <w:marBottom w:val="0"/>
              <w:divBdr>
                <w:top w:val="none" w:sz="0" w:space="0" w:color="auto"/>
                <w:left w:val="none" w:sz="0" w:space="0" w:color="auto"/>
                <w:bottom w:val="none" w:sz="0" w:space="0" w:color="auto"/>
                <w:right w:val="none" w:sz="0" w:space="0" w:color="auto"/>
              </w:divBdr>
            </w:div>
            <w:div w:id="1023483249">
              <w:marLeft w:val="0"/>
              <w:marRight w:val="0"/>
              <w:marTop w:val="0"/>
              <w:marBottom w:val="0"/>
              <w:divBdr>
                <w:top w:val="none" w:sz="0" w:space="0" w:color="auto"/>
                <w:left w:val="none" w:sz="0" w:space="0" w:color="auto"/>
                <w:bottom w:val="none" w:sz="0" w:space="0" w:color="auto"/>
                <w:right w:val="none" w:sz="0" w:space="0" w:color="auto"/>
              </w:divBdr>
            </w:div>
            <w:div w:id="155272238">
              <w:marLeft w:val="0"/>
              <w:marRight w:val="0"/>
              <w:marTop w:val="0"/>
              <w:marBottom w:val="0"/>
              <w:divBdr>
                <w:top w:val="none" w:sz="0" w:space="0" w:color="auto"/>
                <w:left w:val="none" w:sz="0" w:space="0" w:color="auto"/>
                <w:bottom w:val="none" w:sz="0" w:space="0" w:color="auto"/>
                <w:right w:val="none" w:sz="0" w:space="0" w:color="auto"/>
              </w:divBdr>
            </w:div>
            <w:div w:id="780997919">
              <w:marLeft w:val="0"/>
              <w:marRight w:val="0"/>
              <w:marTop w:val="0"/>
              <w:marBottom w:val="0"/>
              <w:divBdr>
                <w:top w:val="none" w:sz="0" w:space="0" w:color="auto"/>
                <w:left w:val="none" w:sz="0" w:space="0" w:color="auto"/>
                <w:bottom w:val="none" w:sz="0" w:space="0" w:color="auto"/>
                <w:right w:val="none" w:sz="0" w:space="0" w:color="auto"/>
              </w:divBdr>
            </w:div>
            <w:div w:id="1647274523">
              <w:marLeft w:val="0"/>
              <w:marRight w:val="0"/>
              <w:marTop w:val="0"/>
              <w:marBottom w:val="0"/>
              <w:divBdr>
                <w:top w:val="none" w:sz="0" w:space="0" w:color="auto"/>
                <w:left w:val="none" w:sz="0" w:space="0" w:color="auto"/>
                <w:bottom w:val="none" w:sz="0" w:space="0" w:color="auto"/>
                <w:right w:val="none" w:sz="0" w:space="0" w:color="auto"/>
              </w:divBdr>
            </w:div>
            <w:div w:id="735131014">
              <w:marLeft w:val="0"/>
              <w:marRight w:val="0"/>
              <w:marTop w:val="0"/>
              <w:marBottom w:val="0"/>
              <w:divBdr>
                <w:top w:val="none" w:sz="0" w:space="0" w:color="auto"/>
                <w:left w:val="none" w:sz="0" w:space="0" w:color="auto"/>
                <w:bottom w:val="none" w:sz="0" w:space="0" w:color="auto"/>
                <w:right w:val="none" w:sz="0" w:space="0" w:color="auto"/>
              </w:divBdr>
            </w:div>
            <w:div w:id="1997565044">
              <w:marLeft w:val="0"/>
              <w:marRight w:val="0"/>
              <w:marTop w:val="0"/>
              <w:marBottom w:val="0"/>
              <w:divBdr>
                <w:top w:val="none" w:sz="0" w:space="0" w:color="auto"/>
                <w:left w:val="none" w:sz="0" w:space="0" w:color="auto"/>
                <w:bottom w:val="none" w:sz="0" w:space="0" w:color="auto"/>
                <w:right w:val="none" w:sz="0" w:space="0" w:color="auto"/>
              </w:divBdr>
            </w:div>
            <w:div w:id="1177229152">
              <w:marLeft w:val="0"/>
              <w:marRight w:val="0"/>
              <w:marTop w:val="0"/>
              <w:marBottom w:val="0"/>
              <w:divBdr>
                <w:top w:val="none" w:sz="0" w:space="0" w:color="auto"/>
                <w:left w:val="none" w:sz="0" w:space="0" w:color="auto"/>
                <w:bottom w:val="none" w:sz="0" w:space="0" w:color="auto"/>
                <w:right w:val="none" w:sz="0" w:space="0" w:color="auto"/>
              </w:divBdr>
            </w:div>
            <w:div w:id="1533954053">
              <w:marLeft w:val="0"/>
              <w:marRight w:val="0"/>
              <w:marTop w:val="0"/>
              <w:marBottom w:val="0"/>
              <w:divBdr>
                <w:top w:val="none" w:sz="0" w:space="0" w:color="auto"/>
                <w:left w:val="none" w:sz="0" w:space="0" w:color="auto"/>
                <w:bottom w:val="none" w:sz="0" w:space="0" w:color="auto"/>
                <w:right w:val="none" w:sz="0" w:space="0" w:color="auto"/>
              </w:divBdr>
            </w:div>
            <w:div w:id="270011766">
              <w:marLeft w:val="0"/>
              <w:marRight w:val="0"/>
              <w:marTop w:val="0"/>
              <w:marBottom w:val="0"/>
              <w:divBdr>
                <w:top w:val="none" w:sz="0" w:space="0" w:color="auto"/>
                <w:left w:val="none" w:sz="0" w:space="0" w:color="auto"/>
                <w:bottom w:val="none" w:sz="0" w:space="0" w:color="auto"/>
                <w:right w:val="none" w:sz="0" w:space="0" w:color="auto"/>
              </w:divBdr>
            </w:div>
            <w:div w:id="1766339411">
              <w:marLeft w:val="0"/>
              <w:marRight w:val="0"/>
              <w:marTop w:val="0"/>
              <w:marBottom w:val="0"/>
              <w:divBdr>
                <w:top w:val="none" w:sz="0" w:space="0" w:color="auto"/>
                <w:left w:val="none" w:sz="0" w:space="0" w:color="auto"/>
                <w:bottom w:val="none" w:sz="0" w:space="0" w:color="auto"/>
                <w:right w:val="none" w:sz="0" w:space="0" w:color="auto"/>
              </w:divBdr>
            </w:div>
            <w:div w:id="44916245">
              <w:marLeft w:val="0"/>
              <w:marRight w:val="0"/>
              <w:marTop w:val="0"/>
              <w:marBottom w:val="0"/>
              <w:divBdr>
                <w:top w:val="none" w:sz="0" w:space="0" w:color="auto"/>
                <w:left w:val="none" w:sz="0" w:space="0" w:color="auto"/>
                <w:bottom w:val="none" w:sz="0" w:space="0" w:color="auto"/>
                <w:right w:val="none" w:sz="0" w:space="0" w:color="auto"/>
              </w:divBdr>
            </w:div>
            <w:div w:id="1755590388">
              <w:marLeft w:val="0"/>
              <w:marRight w:val="0"/>
              <w:marTop w:val="0"/>
              <w:marBottom w:val="0"/>
              <w:divBdr>
                <w:top w:val="none" w:sz="0" w:space="0" w:color="auto"/>
                <w:left w:val="none" w:sz="0" w:space="0" w:color="auto"/>
                <w:bottom w:val="none" w:sz="0" w:space="0" w:color="auto"/>
                <w:right w:val="none" w:sz="0" w:space="0" w:color="auto"/>
              </w:divBdr>
            </w:div>
            <w:div w:id="1860313033">
              <w:marLeft w:val="0"/>
              <w:marRight w:val="0"/>
              <w:marTop w:val="0"/>
              <w:marBottom w:val="0"/>
              <w:divBdr>
                <w:top w:val="none" w:sz="0" w:space="0" w:color="auto"/>
                <w:left w:val="none" w:sz="0" w:space="0" w:color="auto"/>
                <w:bottom w:val="none" w:sz="0" w:space="0" w:color="auto"/>
                <w:right w:val="none" w:sz="0" w:space="0" w:color="auto"/>
              </w:divBdr>
            </w:div>
            <w:div w:id="104427016">
              <w:marLeft w:val="0"/>
              <w:marRight w:val="0"/>
              <w:marTop w:val="0"/>
              <w:marBottom w:val="0"/>
              <w:divBdr>
                <w:top w:val="none" w:sz="0" w:space="0" w:color="auto"/>
                <w:left w:val="none" w:sz="0" w:space="0" w:color="auto"/>
                <w:bottom w:val="none" w:sz="0" w:space="0" w:color="auto"/>
                <w:right w:val="none" w:sz="0" w:space="0" w:color="auto"/>
              </w:divBdr>
            </w:div>
            <w:div w:id="1412778085">
              <w:marLeft w:val="0"/>
              <w:marRight w:val="0"/>
              <w:marTop w:val="0"/>
              <w:marBottom w:val="0"/>
              <w:divBdr>
                <w:top w:val="none" w:sz="0" w:space="0" w:color="auto"/>
                <w:left w:val="none" w:sz="0" w:space="0" w:color="auto"/>
                <w:bottom w:val="none" w:sz="0" w:space="0" w:color="auto"/>
                <w:right w:val="none" w:sz="0" w:space="0" w:color="auto"/>
              </w:divBdr>
            </w:div>
            <w:div w:id="1513296092">
              <w:marLeft w:val="0"/>
              <w:marRight w:val="0"/>
              <w:marTop w:val="0"/>
              <w:marBottom w:val="0"/>
              <w:divBdr>
                <w:top w:val="none" w:sz="0" w:space="0" w:color="auto"/>
                <w:left w:val="none" w:sz="0" w:space="0" w:color="auto"/>
                <w:bottom w:val="none" w:sz="0" w:space="0" w:color="auto"/>
                <w:right w:val="none" w:sz="0" w:space="0" w:color="auto"/>
              </w:divBdr>
            </w:div>
            <w:div w:id="1272201462">
              <w:marLeft w:val="0"/>
              <w:marRight w:val="0"/>
              <w:marTop w:val="0"/>
              <w:marBottom w:val="0"/>
              <w:divBdr>
                <w:top w:val="none" w:sz="0" w:space="0" w:color="auto"/>
                <w:left w:val="none" w:sz="0" w:space="0" w:color="auto"/>
                <w:bottom w:val="none" w:sz="0" w:space="0" w:color="auto"/>
                <w:right w:val="none" w:sz="0" w:space="0" w:color="auto"/>
              </w:divBdr>
            </w:div>
            <w:div w:id="1097798593">
              <w:marLeft w:val="0"/>
              <w:marRight w:val="0"/>
              <w:marTop w:val="0"/>
              <w:marBottom w:val="0"/>
              <w:divBdr>
                <w:top w:val="none" w:sz="0" w:space="0" w:color="auto"/>
                <w:left w:val="none" w:sz="0" w:space="0" w:color="auto"/>
                <w:bottom w:val="none" w:sz="0" w:space="0" w:color="auto"/>
                <w:right w:val="none" w:sz="0" w:space="0" w:color="auto"/>
              </w:divBdr>
            </w:div>
            <w:div w:id="1725371114">
              <w:marLeft w:val="0"/>
              <w:marRight w:val="0"/>
              <w:marTop w:val="0"/>
              <w:marBottom w:val="0"/>
              <w:divBdr>
                <w:top w:val="none" w:sz="0" w:space="0" w:color="auto"/>
                <w:left w:val="none" w:sz="0" w:space="0" w:color="auto"/>
                <w:bottom w:val="none" w:sz="0" w:space="0" w:color="auto"/>
                <w:right w:val="none" w:sz="0" w:space="0" w:color="auto"/>
              </w:divBdr>
            </w:div>
            <w:div w:id="739906263">
              <w:marLeft w:val="0"/>
              <w:marRight w:val="0"/>
              <w:marTop w:val="0"/>
              <w:marBottom w:val="0"/>
              <w:divBdr>
                <w:top w:val="none" w:sz="0" w:space="0" w:color="auto"/>
                <w:left w:val="none" w:sz="0" w:space="0" w:color="auto"/>
                <w:bottom w:val="none" w:sz="0" w:space="0" w:color="auto"/>
                <w:right w:val="none" w:sz="0" w:space="0" w:color="auto"/>
              </w:divBdr>
            </w:div>
            <w:div w:id="1591617030">
              <w:marLeft w:val="0"/>
              <w:marRight w:val="0"/>
              <w:marTop w:val="0"/>
              <w:marBottom w:val="0"/>
              <w:divBdr>
                <w:top w:val="none" w:sz="0" w:space="0" w:color="auto"/>
                <w:left w:val="none" w:sz="0" w:space="0" w:color="auto"/>
                <w:bottom w:val="none" w:sz="0" w:space="0" w:color="auto"/>
                <w:right w:val="none" w:sz="0" w:space="0" w:color="auto"/>
              </w:divBdr>
            </w:div>
            <w:div w:id="1199007107">
              <w:marLeft w:val="0"/>
              <w:marRight w:val="0"/>
              <w:marTop w:val="0"/>
              <w:marBottom w:val="0"/>
              <w:divBdr>
                <w:top w:val="none" w:sz="0" w:space="0" w:color="auto"/>
                <w:left w:val="none" w:sz="0" w:space="0" w:color="auto"/>
                <w:bottom w:val="none" w:sz="0" w:space="0" w:color="auto"/>
                <w:right w:val="none" w:sz="0" w:space="0" w:color="auto"/>
              </w:divBdr>
            </w:div>
            <w:div w:id="2075277736">
              <w:marLeft w:val="0"/>
              <w:marRight w:val="0"/>
              <w:marTop w:val="0"/>
              <w:marBottom w:val="0"/>
              <w:divBdr>
                <w:top w:val="none" w:sz="0" w:space="0" w:color="auto"/>
                <w:left w:val="none" w:sz="0" w:space="0" w:color="auto"/>
                <w:bottom w:val="none" w:sz="0" w:space="0" w:color="auto"/>
                <w:right w:val="none" w:sz="0" w:space="0" w:color="auto"/>
              </w:divBdr>
            </w:div>
            <w:div w:id="1837839828">
              <w:marLeft w:val="0"/>
              <w:marRight w:val="0"/>
              <w:marTop w:val="0"/>
              <w:marBottom w:val="0"/>
              <w:divBdr>
                <w:top w:val="none" w:sz="0" w:space="0" w:color="auto"/>
                <w:left w:val="none" w:sz="0" w:space="0" w:color="auto"/>
                <w:bottom w:val="none" w:sz="0" w:space="0" w:color="auto"/>
                <w:right w:val="none" w:sz="0" w:space="0" w:color="auto"/>
              </w:divBdr>
            </w:div>
            <w:div w:id="770318039">
              <w:marLeft w:val="0"/>
              <w:marRight w:val="0"/>
              <w:marTop w:val="0"/>
              <w:marBottom w:val="0"/>
              <w:divBdr>
                <w:top w:val="none" w:sz="0" w:space="0" w:color="auto"/>
                <w:left w:val="none" w:sz="0" w:space="0" w:color="auto"/>
                <w:bottom w:val="none" w:sz="0" w:space="0" w:color="auto"/>
                <w:right w:val="none" w:sz="0" w:space="0" w:color="auto"/>
              </w:divBdr>
            </w:div>
            <w:div w:id="1058240914">
              <w:marLeft w:val="0"/>
              <w:marRight w:val="0"/>
              <w:marTop w:val="0"/>
              <w:marBottom w:val="0"/>
              <w:divBdr>
                <w:top w:val="none" w:sz="0" w:space="0" w:color="auto"/>
                <w:left w:val="none" w:sz="0" w:space="0" w:color="auto"/>
                <w:bottom w:val="none" w:sz="0" w:space="0" w:color="auto"/>
                <w:right w:val="none" w:sz="0" w:space="0" w:color="auto"/>
              </w:divBdr>
            </w:div>
            <w:div w:id="21715765">
              <w:marLeft w:val="0"/>
              <w:marRight w:val="0"/>
              <w:marTop w:val="0"/>
              <w:marBottom w:val="0"/>
              <w:divBdr>
                <w:top w:val="none" w:sz="0" w:space="0" w:color="auto"/>
                <w:left w:val="none" w:sz="0" w:space="0" w:color="auto"/>
                <w:bottom w:val="none" w:sz="0" w:space="0" w:color="auto"/>
                <w:right w:val="none" w:sz="0" w:space="0" w:color="auto"/>
              </w:divBdr>
            </w:div>
            <w:div w:id="766342181">
              <w:marLeft w:val="0"/>
              <w:marRight w:val="0"/>
              <w:marTop w:val="0"/>
              <w:marBottom w:val="0"/>
              <w:divBdr>
                <w:top w:val="none" w:sz="0" w:space="0" w:color="auto"/>
                <w:left w:val="none" w:sz="0" w:space="0" w:color="auto"/>
                <w:bottom w:val="none" w:sz="0" w:space="0" w:color="auto"/>
                <w:right w:val="none" w:sz="0" w:space="0" w:color="auto"/>
              </w:divBdr>
            </w:div>
            <w:div w:id="1610619239">
              <w:marLeft w:val="0"/>
              <w:marRight w:val="0"/>
              <w:marTop w:val="0"/>
              <w:marBottom w:val="0"/>
              <w:divBdr>
                <w:top w:val="none" w:sz="0" w:space="0" w:color="auto"/>
                <w:left w:val="none" w:sz="0" w:space="0" w:color="auto"/>
                <w:bottom w:val="none" w:sz="0" w:space="0" w:color="auto"/>
                <w:right w:val="none" w:sz="0" w:space="0" w:color="auto"/>
              </w:divBdr>
            </w:div>
            <w:div w:id="635648600">
              <w:marLeft w:val="0"/>
              <w:marRight w:val="0"/>
              <w:marTop w:val="0"/>
              <w:marBottom w:val="0"/>
              <w:divBdr>
                <w:top w:val="none" w:sz="0" w:space="0" w:color="auto"/>
                <w:left w:val="none" w:sz="0" w:space="0" w:color="auto"/>
                <w:bottom w:val="none" w:sz="0" w:space="0" w:color="auto"/>
                <w:right w:val="none" w:sz="0" w:space="0" w:color="auto"/>
              </w:divBdr>
            </w:div>
            <w:div w:id="1750811957">
              <w:marLeft w:val="0"/>
              <w:marRight w:val="0"/>
              <w:marTop w:val="0"/>
              <w:marBottom w:val="0"/>
              <w:divBdr>
                <w:top w:val="none" w:sz="0" w:space="0" w:color="auto"/>
                <w:left w:val="none" w:sz="0" w:space="0" w:color="auto"/>
                <w:bottom w:val="none" w:sz="0" w:space="0" w:color="auto"/>
                <w:right w:val="none" w:sz="0" w:space="0" w:color="auto"/>
              </w:divBdr>
            </w:div>
            <w:div w:id="530652042">
              <w:marLeft w:val="0"/>
              <w:marRight w:val="0"/>
              <w:marTop w:val="0"/>
              <w:marBottom w:val="0"/>
              <w:divBdr>
                <w:top w:val="none" w:sz="0" w:space="0" w:color="auto"/>
                <w:left w:val="none" w:sz="0" w:space="0" w:color="auto"/>
                <w:bottom w:val="none" w:sz="0" w:space="0" w:color="auto"/>
                <w:right w:val="none" w:sz="0" w:space="0" w:color="auto"/>
              </w:divBdr>
            </w:div>
            <w:div w:id="2048599553">
              <w:marLeft w:val="0"/>
              <w:marRight w:val="0"/>
              <w:marTop w:val="0"/>
              <w:marBottom w:val="0"/>
              <w:divBdr>
                <w:top w:val="none" w:sz="0" w:space="0" w:color="auto"/>
                <w:left w:val="none" w:sz="0" w:space="0" w:color="auto"/>
                <w:bottom w:val="none" w:sz="0" w:space="0" w:color="auto"/>
                <w:right w:val="none" w:sz="0" w:space="0" w:color="auto"/>
              </w:divBdr>
            </w:div>
            <w:div w:id="2001108606">
              <w:marLeft w:val="0"/>
              <w:marRight w:val="0"/>
              <w:marTop w:val="0"/>
              <w:marBottom w:val="0"/>
              <w:divBdr>
                <w:top w:val="none" w:sz="0" w:space="0" w:color="auto"/>
                <w:left w:val="none" w:sz="0" w:space="0" w:color="auto"/>
                <w:bottom w:val="none" w:sz="0" w:space="0" w:color="auto"/>
                <w:right w:val="none" w:sz="0" w:space="0" w:color="auto"/>
              </w:divBdr>
            </w:div>
            <w:div w:id="1493527425">
              <w:marLeft w:val="0"/>
              <w:marRight w:val="0"/>
              <w:marTop w:val="0"/>
              <w:marBottom w:val="0"/>
              <w:divBdr>
                <w:top w:val="none" w:sz="0" w:space="0" w:color="auto"/>
                <w:left w:val="none" w:sz="0" w:space="0" w:color="auto"/>
                <w:bottom w:val="none" w:sz="0" w:space="0" w:color="auto"/>
                <w:right w:val="none" w:sz="0" w:space="0" w:color="auto"/>
              </w:divBdr>
            </w:div>
            <w:div w:id="1854605520">
              <w:marLeft w:val="0"/>
              <w:marRight w:val="0"/>
              <w:marTop w:val="0"/>
              <w:marBottom w:val="0"/>
              <w:divBdr>
                <w:top w:val="none" w:sz="0" w:space="0" w:color="auto"/>
                <w:left w:val="none" w:sz="0" w:space="0" w:color="auto"/>
                <w:bottom w:val="none" w:sz="0" w:space="0" w:color="auto"/>
                <w:right w:val="none" w:sz="0" w:space="0" w:color="auto"/>
              </w:divBdr>
            </w:div>
            <w:div w:id="632562017">
              <w:marLeft w:val="0"/>
              <w:marRight w:val="0"/>
              <w:marTop w:val="0"/>
              <w:marBottom w:val="0"/>
              <w:divBdr>
                <w:top w:val="none" w:sz="0" w:space="0" w:color="auto"/>
                <w:left w:val="none" w:sz="0" w:space="0" w:color="auto"/>
                <w:bottom w:val="none" w:sz="0" w:space="0" w:color="auto"/>
                <w:right w:val="none" w:sz="0" w:space="0" w:color="auto"/>
              </w:divBdr>
            </w:div>
            <w:div w:id="462772253">
              <w:marLeft w:val="0"/>
              <w:marRight w:val="0"/>
              <w:marTop w:val="0"/>
              <w:marBottom w:val="0"/>
              <w:divBdr>
                <w:top w:val="none" w:sz="0" w:space="0" w:color="auto"/>
                <w:left w:val="none" w:sz="0" w:space="0" w:color="auto"/>
                <w:bottom w:val="none" w:sz="0" w:space="0" w:color="auto"/>
                <w:right w:val="none" w:sz="0" w:space="0" w:color="auto"/>
              </w:divBdr>
            </w:div>
            <w:div w:id="2046438298">
              <w:marLeft w:val="0"/>
              <w:marRight w:val="0"/>
              <w:marTop w:val="0"/>
              <w:marBottom w:val="0"/>
              <w:divBdr>
                <w:top w:val="none" w:sz="0" w:space="0" w:color="auto"/>
                <w:left w:val="none" w:sz="0" w:space="0" w:color="auto"/>
                <w:bottom w:val="none" w:sz="0" w:space="0" w:color="auto"/>
                <w:right w:val="none" w:sz="0" w:space="0" w:color="auto"/>
              </w:divBdr>
            </w:div>
            <w:div w:id="918290985">
              <w:marLeft w:val="0"/>
              <w:marRight w:val="0"/>
              <w:marTop w:val="0"/>
              <w:marBottom w:val="0"/>
              <w:divBdr>
                <w:top w:val="none" w:sz="0" w:space="0" w:color="auto"/>
                <w:left w:val="none" w:sz="0" w:space="0" w:color="auto"/>
                <w:bottom w:val="none" w:sz="0" w:space="0" w:color="auto"/>
                <w:right w:val="none" w:sz="0" w:space="0" w:color="auto"/>
              </w:divBdr>
            </w:div>
            <w:div w:id="1478689870">
              <w:marLeft w:val="0"/>
              <w:marRight w:val="0"/>
              <w:marTop w:val="0"/>
              <w:marBottom w:val="0"/>
              <w:divBdr>
                <w:top w:val="none" w:sz="0" w:space="0" w:color="auto"/>
                <w:left w:val="none" w:sz="0" w:space="0" w:color="auto"/>
                <w:bottom w:val="none" w:sz="0" w:space="0" w:color="auto"/>
                <w:right w:val="none" w:sz="0" w:space="0" w:color="auto"/>
              </w:divBdr>
            </w:div>
            <w:div w:id="470513221">
              <w:marLeft w:val="0"/>
              <w:marRight w:val="0"/>
              <w:marTop w:val="0"/>
              <w:marBottom w:val="0"/>
              <w:divBdr>
                <w:top w:val="none" w:sz="0" w:space="0" w:color="auto"/>
                <w:left w:val="none" w:sz="0" w:space="0" w:color="auto"/>
                <w:bottom w:val="none" w:sz="0" w:space="0" w:color="auto"/>
                <w:right w:val="none" w:sz="0" w:space="0" w:color="auto"/>
              </w:divBdr>
            </w:div>
            <w:div w:id="1748573163">
              <w:marLeft w:val="0"/>
              <w:marRight w:val="0"/>
              <w:marTop w:val="0"/>
              <w:marBottom w:val="0"/>
              <w:divBdr>
                <w:top w:val="none" w:sz="0" w:space="0" w:color="auto"/>
                <w:left w:val="none" w:sz="0" w:space="0" w:color="auto"/>
                <w:bottom w:val="none" w:sz="0" w:space="0" w:color="auto"/>
                <w:right w:val="none" w:sz="0" w:space="0" w:color="auto"/>
              </w:divBdr>
            </w:div>
            <w:div w:id="428158211">
              <w:marLeft w:val="0"/>
              <w:marRight w:val="0"/>
              <w:marTop w:val="0"/>
              <w:marBottom w:val="0"/>
              <w:divBdr>
                <w:top w:val="none" w:sz="0" w:space="0" w:color="auto"/>
                <w:left w:val="none" w:sz="0" w:space="0" w:color="auto"/>
                <w:bottom w:val="none" w:sz="0" w:space="0" w:color="auto"/>
                <w:right w:val="none" w:sz="0" w:space="0" w:color="auto"/>
              </w:divBdr>
            </w:div>
            <w:div w:id="1580752699">
              <w:marLeft w:val="0"/>
              <w:marRight w:val="0"/>
              <w:marTop w:val="0"/>
              <w:marBottom w:val="0"/>
              <w:divBdr>
                <w:top w:val="none" w:sz="0" w:space="0" w:color="auto"/>
                <w:left w:val="none" w:sz="0" w:space="0" w:color="auto"/>
                <w:bottom w:val="none" w:sz="0" w:space="0" w:color="auto"/>
                <w:right w:val="none" w:sz="0" w:space="0" w:color="auto"/>
              </w:divBdr>
            </w:div>
            <w:div w:id="2009017364">
              <w:marLeft w:val="0"/>
              <w:marRight w:val="0"/>
              <w:marTop w:val="0"/>
              <w:marBottom w:val="0"/>
              <w:divBdr>
                <w:top w:val="none" w:sz="0" w:space="0" w:color="auto"/>
                <w:left w:val="none" w:sz="0" w:space="0" w:color="auto"/>
                <w:bottom w:val="none" w:sz="0" w:space="0" w:color="auto"/>
                <w:right w:val="none" w:sz="0" w:space="0" w:color="auto"/>
              </w:divBdr>
            </w:div>
            <w:div w:id="6518246">
              <w:marLeft w:val="0"/>
              <w:marRight w:val="0"/>
              <w:marTop w:val="0"/>
              <w:marBottom w:val="0"/>
              <w:divBdr>
                <w:top w:val="none" w:sz="0" w:space="0" w:color="auto"/>
                <w:left w:val="none" w:sz="0" w:space="0" w:color="auto"/>
                <w:bottom w:val="none" w:sz="0" w:space="0" w:color="auto"/>
                <w:right w:val="none" w:sz="0" w:space="0" w:color="auto"/>
              </w:divBdr>
            </w:div>
            <w:div w:id="574046192">
              <w:marLeft w:val="0"/>
              <w:marRight w:val="0"/>
              <w:marTop w:val="0"/>
              <w:marBottom w:val="0"/>
              <w:divBdr>
                <w:top w:val="none" w:sz="0" w:space="0" w:color="auto"/>
                <w:left w:val="none" w:sz="0" w:space="0" w:color="auto"/>
                <w:bottom w:val="none" w:sz="0" w:space="0" w:color="auto"/>
                <w:right w:val="none" w:sz="0" w:space="0" w:color="auto"/>
              </w:divBdr>
            </w:div>
            <w:div w:id="1880780798">
              <w:marLeft w:val="0"/>
              <w:marRight w:val="0"/>
              <w:marTop w:val="0"/>
              <w:marBottom w:val="0"/>
              <w:divBdr>
                <w:top w:val="none" w:sz="0" w:space="0" w:color="auto"/>
                <w:left w:val="none" w:sz="0" w:space="0" w:color="auto"/>
                <w:bottom w:val="none" w:sz="0" w:space="0" w:color="auto"/>
                <w:right w:val="none" w:sz="0" w:space="0" w:color="auto"/>
              </w:divBdr>
            </w:div>
            <w:div w:id="335426133">
              <w:marLeft w:val="0"/>
              <w:marRight w:val="0"/>
              <w:marTop w:val="0"/>
              <w:marBottom w:val="0"/>
              <w:divBdr>
                <w:top w:val="none" w:sz="0" w:space="0" w:color="auto"/>
                <w:left w:val="none" w:sz="0" w:space="0" w:color="auto"/>
                <w:bottom w:val="none" w:sz="0" w:space="0" w:color="auto"/>
                <w:right w:val="none" w:sz="0" w:space="0" w:color="auto"/>
              </w:divBdr>
            </w:div>
            <w:div w:id="2068527950">
              <w:marLeft w:val="0"/>
              <w:marRight w:val="0"/>
              <w:marTop w:val="0"/>
              <w:marBottom w:val="0"/>
              <w:divBdr>
                <w:top w:val="none" w:sz="0" w:space="0" w:color="auto"/>
                <w:left w:val="none" w:sz="0" w:space="0" w:color="auto"/>
                <w:bottom w:val="none" w:sz="0" w:space="0" w:color="auto"/>
                <w:right w:val="none" w:sz="0" w:space="0" w:color="auto"/>
              </w:divBdr>
            </w:div>
            <w:div w:id="731192490">
              <w:marLeft w:val="0"/>
              <w:marRight w:val="0"/>
              <w:marTop w:val="0"/>
              <w:marBottom w:val="0"/>
              <w:divBdr>
                <w:top w:val="none" w:sz="0" w:space="0" w:color="auto"/>
                <w:left w:val="none" w:sz="0" w:space="0" w:color="auto"/>
                <w:bottom w:val="none" w:sz="0" w:space="0" w:color="auto"/>
                <w:right w:val="none" w:sz="0" w:space="0" w:color="auto"/>
              </w:divBdr>
            </w:div>
            <w:div w:id="1076629708">
              <w:marLeft w:val="0"/>
              <w:marRight w:val="0"/>
              <w:marTop w:val="0"/>
              <w:marBottom w:val="0"/>
              <w:divBdr>
                <w:top w:val="none" w:sz="0" w:space="0" w:color="auto"/>
                <w:left w:val="none" w:sz="0" w:space="0" w:color="auto"/>
                <w:bottom w:val="none" w:sz="0" w:space="0" w:color="auto"/>
                <w:right w:val="none" w:sz="0" w:space="0" w:color="auto"/>
              </w:divBdr>
            </w:div>
            <w:div w:id="2010402712">
              <w:marLeft w:val="0"/>
              <w:marRight w:val="0"/>
              <w:marTop w:val="0"/>
              <w:marBottom w:val="0"/>
              <w:divBdr>
                <w:top w:val="none" w:sz="0" w:space="0" w:color="auto"/>
                <w:left w:val="none" w:sz="0" w:space="0" w:color="auto"/>
                <w:bottom w:val="none" w:sz="0" w:space="0" w:color="auto"/>
                <w:right w:val="none" w:sz="0" w:space="0" w:color="auto"/>
              </w:divBdr>
            </w:div>
            <w:div w:id="506940798">
              <w:marLeft w:val="0"/>
              <w:marRight w:val="0"/>
              <w:marTop w:val="0"/>
              <w:marBottom w:val="0"/>
              <w:divBdr>
                <w:top w:val="none" w:sz="0" w:space="0" w:color="auto"/>
                <w:left w:val="none" w:sz="0" w:space="0" w:color="auto"/>
                <w:bottom w:val="none" w:sz="0" w:space="0" w:color="auto"/>
                <w:right w:val="none" w:sz="0" w:space="0" w:color="auto"/>
              </w:divBdr>
            </w:div>
            <w:div w:id="1933584399">
              <w:marLeft w:val="0"/>
              <w:marRight w:val="0"/>
              <w:marTop w:val="0"/>
              <w:marBottom w:val="0"/>
              <w:divBdr>
                <w:top w:val="none" w:sz="0" w:space="0" w:color="auto"/>
                <w:left w:val="none" w:sz="0" w:space="0" w:color="auto"/>
                <w:bottom w:val="none" w:sz="0" w:space="0" w:color="auto"/>
                <w:right w:val="none" w:sz="0" w:space="0" w:color="auto"/>
              </w:divBdr>
            </w:div>
            <w:div w:id="1774857123">
              <w:marLeft w:val="0"/>
              <w:marRight w:val="0"/>
              <w:marTop w:val="0"/>
              <w:marBottom w:val="0"/>
              <w:divBdr>
                <w:top w:val="none" w:sz="0" w:space="0" w:color="auto"/>
                <w:left w:val="none" w:sz="0" w:space="0" w:color="auto"/>
                <w:bottom w:val="none" w:sz="0" w:space="0" w:color="auto"/>
                <w:right w:val="none" w:sz="0" w:space="0" w:color="auto"/>
              </w:divBdr>
            </w:div>
            <w:div w:id="778987301">
              <w:marLeft w:val="0"/>
              <w:marRight w:val="0"/>
              <w:marTop w:val="0"/>
              <w:marBottom w:val="0"/>
              <w:divBdr>
                <w:top w:val="none" w:sz="0" w:space="0" w:color="auto"/>
                <w:left w:val="none" w:sz="0" w:space="0" w:color="auto"/>
                <w:bottom w:val="none" w:sz="0" w:space="0" w:color="auto"/>
                <w:right w:val="none" w:sz="0" w:space="0" w:color="auto"/>
              </w:divBdr>
            </w:div>
            <w:div w:id="751467796">
              <w:marLeft w:val="0"/>
              <w:marRight w:val="0"/>
              <w:marTop w:val="0"/>
              <w:marBottom w:val="0"/>
              <w:divBdr>
                <w:top w:val="none" w:sz="0" w:space="0" w:color="auto"/>
                <w:left w:val="none" w:sz="0" w:space="0" w:color="auto"/>
                <w:bottom w:val="none" w:sz="0" w:space="0" w:color="auto"/>
                <w:right w:val="none" w:sz="0" w:space="0" w:color="auto"/>
              </w:divBdr>
            </w:div>
            <w:div w:id="305864686">
              <w:marLeft w:val="0"/>
              <w:marRight w:val="0"/>
              <w:marTop w:val="0"/>
              <w:marBottom w:val="0"/>
              <w:divBdr>
                <w:top w:val="none" w:sz="0" w:space="0" w:color="auto"/>
                <w:left w:val="none" w:sz="0" w:space="0" w:color="auto"/>
                <w:bottom w:val="none" w:sz="0" w:space="0" w:color="auto"/>
                <w:right w:val="none" w:sz="0" w:space="0" w:color="auto"/>
              </w:divBdr>
            </w:div>
            <w:div w:id="1915896797">
              <w:marLeft w:val="0"/>
              <w:marRight w:val="0"/>
              <w:marTop w:val="0"/>
              <w:marBottom w:val="0"/>
              <w:divBdr>
                <w:top w:val="none" w:sz="0" w:space="0" w:color="auto"/>
                <w:left w:val="none" w:sz="0" w:space="0" w:color="auto"/>
                <w:bottom w:val="none" w:sz="0" w:space="0" w:color="auto"/>
                <w:right w:val="none" w:sz="0" w:space="0" w:color="auto"/>
              </w:divBdr>
            </w:div>
            <w:div w:id="74937491">
              <w:marLeft w:val="0"/>
              <w:marRight w:val="0"/>
              <w:marTop w:val="0"/>
              <w:marBottom w:val="0"/>
              <w:divBdr>
                <w:top w:val="none" w:sz="0" w:space="0" w:color="auto"/>
                <w:left w:val="none" w:sz="0" w:space="0" w:color="auto"/>
                <w:bottom w:val="none" w:sz="0" w:space="0" w:color="auto"/>
                <w:right w:val="none" w:sz="0" w:space="0" w:color="auto"/>
              </w:divBdr>
            </w:div>
            <w:div w:id="1297562727">
              <w:marLeft w:val="0"/>
              <w:marRight w:val="0"/>
              <w:marTop w:val="0"/>
              <w:marBottom w:val="0"/>
              <w:divBdr>
                <w:top w:val="none" w:sz="0" w:space="0" w:color="auto"/>
                <w:left w:val="none" w:sz="0" w:space="0" w:color="auto"/>
                <w:bottom w:val="none" w:sz="0" w:space="0" w:color="auto"/>
                <w:right w:val="none" w:sz="0" w:space="0" w:color="auto"/>
              </w:divBdr>
            </w:div>
            <w:div w:id="1482891598">
              <w:marLeft w:val="0"/>
              <w:marRight w:val="0"/>
              <w:marTop w:val="0"/>
              <w:marBottom w:val="0"/>
              <w:divBdr>
                <w:top w:val="none" w:sz="0" w:space="0" w:color="auto"/>
                <w:left w:val="none" w:sz="0" w:space="0" w:color="auto"/>
                <w:bottom w:val="none" w:sz="0" w:space="0" w:color="auto"/>
                <w:right w:val="none" w:sz="0" w:space="0" w:color="auto"/>
              </w:divBdr>
            </w:div>
            <w:div w:id="887301619">
              <w:marLeft w:val="0"/>
              <w:marRight w:val="0"/>
              <w:marTop w:val="0"/>
              <w:marBottom w:val="0"/>
              <w:divBdr>
                <w:top w:val="none" w:sz="0" w:space="0" w:color="auto"/>
                <w:left w:val="none" w:sz="0" w:space="0" w:color="auto"/>
                <w:bottom w:val="none" w:sz="0" w:space="0" w:color="auto"/>
                <w:right w:val="none" w:sz="0" w:space="0" w:color="auto"/>
              </w:divBdr>
            </w:div>
            <w:div w:id="1893341975">
              <w:marLeft w:val="0"/>
              <w:marRight w:val="0"/>
              <w:marTop w:val="0"/>
              <w:marBottom w:val="0"/>
              <w:divBdr>
                <w:top w:val="none" w:sz="0" w:space="0" w:color="auto"/>
                <w:left w:val="none" w:sz="0" w:space="0" w:color="auto"/>
                <w:bottom w:val="none" w:sz="0" w:space="0" w:color="auto"/>
                <w:right w:val="none" w:sz="0" w:space="0" w:color="auto"/>
              </w:divBdr>
            </w:div>
            <w:div w:id="1663313412">
              <w:marLeft w:val="0"/>
              <w:marRight w:val="0"/>
              <w:marTop w:val="0"/>
              <w:marBottom w:val="0"/>
              <w:divBdr>
                <w:top w:val="none" w:sz="0" w:space="0" w:color="auto"/>
                <w:left w:val="none" w:sz="0" w:space="0" w:color="auto"/>
                <w:bottom w:val="none" w:sz="0" w:space="0" w:color="auto"/>
                <w:right w:val="none" w:sz="0" w:space="0" w:color="auto"/>
              </w:divBdr>
            </w:div>
            <w:div w:id="2117017188">
              <w:marLeft w:val="0"/>
              <w:marRight w:val="0"/>
              <w:marTop w:val="0"/>
              <w:marBottom w:val="0"/>
              <w:divBdr>
                <w:top w:val="none" w:sz="0" w:space="0" w:color="auto"/>
                <w:left w:val="none" w:sz="0" w:space="0" w:color="auto"/>
                <w:bottom w:val="none" w:sz="0" w:space="0" w:color="auto"/>
                <w:right w:val="none" w:sz="0" w:space="0" w:color="auto"/>
              </w:divBdr>
            </w:div>
            <w:div w:id="2137023897">
              <w:marLeft w:val="0"/>
              <w:marRight w:val="0"/>
              <w:marTop w:val="0"/>
              <w:marBottom w:val="0"/>
              <w:divBdr>
                <w:top w:val="none" w:sz="0" w:space="0" w:color="auto"/>
                <w:left w:val="none" w:sz="0" w:space="0" w:color="auto"/>
                <w:bottom w:val="none" w:sz="0" w:space="0" w:color="auto"/>
                <w:right w:val="none" w:sz="0" w:space="0" w:color="auto"/>
              </w:divBdr>
            </w:div>
            <w:div w:id="9924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707">
      <w:bodyDiv w:val="1"/>
      <w:marLeft w:val="0"/>
      <w:marRight w:val="0"/>
      <w:marTop w:val="0"/>
      <w:marBottom w:val="0"/>
      <w:divBdr>
        <w:top w:val="none" w:sz="0" w:space="0" w:color="auto"/>
        <w:left w:val="none" w:sz="0" w:space="0" w:color="auto"/>
        <w:bottom w:val="none" w:sz="0" w:space="0" w:color="auto"/>
        <w:right w:val="none" w:sz="0" w:space="0" w:color="auto"/>
      </w:divBdr>
    </w:div>
    <w:div w:id="1742366565">
      <w:bodyDiv w:val="1"/>
      <w:marLeft w:val="0"/>
      <w:marRight w:val="0"/>
      <w:marTop w:val="0"/>
      <w:marBottom w:val="0"/>
      <w:divBdr>
        <w:top w:val="none" w:sz="0" w:space="0" w:color="auto"/>
        <w:left w:val="none" w:sz="0" w:space="0" w:color="auto"/>
        <w:bottom w:val="none" w:sz="0" w:space="0" w:color="auto"/>
        <w:right w:val="none" w:sz="0" w:space="0" w:color="auto"/>
      </w:divBdr>
      <w:divsChild>
        <w:div w:id="823670210">
          <w:marLeft w:val="0"/>
          <w:marRight w:val="0"/>
          <w:marTop w:val="0"/>
          <w:marBottom w:val="0"/>
          <w:divBdr>
            <w:top w:val="none" w:sz="0" w:space="0" w:color="auto"/>
            <w:left w:val="none" w:sz="0" w:space="0" w:color="auto"/>
            <w:bottom w:val="none" w:sz="0" w:space="0" w:color="auto"/>
            <w:right w:val="none" w:sz="0" w:space="0" w:color="auto"/>
          </w:divBdr>
          <w:divsChild>
            <w:div w:id="33387046">
              <w:marLeft w:val="0"/>
              <w:marRight w:val="0"/>
              <w:marTop w:val="0"/>
              <w:marBottom w:val="0"/>
              <w:divBdr>
                <w:top w:val="none" w:sz="0" w:space="0" w:color="auto"/>
                <w:left w:val="none" w:sz="0" w:space="0" w:color="auto"/>
                <w:bottom w:val="none" w:sz="0" w:space="0" w:color="auto"/>
                <w:right w:val="none" w:sz="0" w:space="0" w:color="auto"/>
              </w:divBdr>
            </w:div>
            <w:div w:id="39473932">
              <w:marLeft w:val="0"/>
              <w:marRight w:val="0"/>
              <w:marTop w:val="0"/>
              <w:marBottom w:val="0"/>
              <w:divBdr>
                <w:top w:val="none" w:sz="0" w:space="0" w:color="auto"/>
                <w:left w:val="none" w:sz="0" w:space="0" w:color="auto"/>
                <w:bottom w:val="none" w:sz="0" w:space="0" w:color="auto"/>
                <w:right w:val="none" w:sz="0" w:space="0" w:color="auto"/>
              </w:divBdr>
            </w:div>
            <w:div w:id="40834967">
              <w:marLeft w:val="0"/>
              <w:marRight w:val="0"/>
              <w:marTop w:val="0"/>
              <w:marBottom w:val="0"/>
              <w:divBdr>
                <w:top w:val="none" w:sz="0" w:space="0" w:color="auto"/>
                <w:left w:val="none" w:sz="0" w:space="0" w:color="auto"/>
                <w:bottom w:val="none" w:sz="0" w:space="0" w:color="auto"/>
                <w:right w:val="none" w:sz="0" w:space="0" w:color="auto"/>
              </w:divBdr>
            </w:div>
            <w:div w:id="45686032">
              <w:marLeft w:val="0"/>
              <w:marRight w:val="0"/>
              <w:marTop w:val="0"/>
              <w:marBottom w:val="0"/>
              <w:divBdr>
                <w:top w:val="none" w:sz="0" w:space="0" w:color="auto"/>
                <w:left w:val="none" w:sz="0" w:space="0" w:color="auto"/>
                <w:bottom w:val="none" w:sz="0" w:space="0" w:color="auto"/>
                <w:right w:val="none" w:sz="0" w:space="0" w:color="auto"/>
              </w:divBdr>
            </w:div>
            <w:div w:id="124588637">
              <w:marLeft w:val="0"/>
              <w:marRight w:val="0"/>
              <w:marTop w:val="0"/>
              <w:marBottom w:val="0"/>
              <w:divBdr>
                <w:top w:val="none" w:sz="0" w:space="0" w:color="auto"/>
                <w:left w:val="none" w:sz="0" w:space="0" w:color="auto"/>
                <w:bottom w:val="none" w:sz="0" w:space="0" w:color="auto"/>
                <w:right w:val="none" w:sz="0" w:space="0" w:color="auto"/>
              </w:divBdr>
            </w:div>
            <w:div w:id="172884651">
              <w:marLeft w:val="0"/>
              <w:marRight w:val="0"/>
              <w:marTop w:val="0"/>
              <w:marBottom w:val="0"/>
              <w:divBdr>
                <w:top w:val="none" w:sz="0" w:space="0" w:color="auto"/>
                <w:left w:val="none" w:sz="0" w:space="0" w:color="auto"/>
                <w:bottom w:val="none" w:sz="0" w:space="0" w:color="auto"/>
                <w:right w:val="none" w:sz="0" w:space="0" w:color="auto"/>
              </w:divBdr>
            </w:div>
            <w:div w:id="176774955">
              <w:marLeft w:val="0"/>
              <w:marRight w:val="0"/>
              <w:marTop w:val="0"/>
              <w:marBottom w:val="0"/>
              <w:divBdr>
                <w:top w:val="none" w:sz="0" w:space="0" w:color="auto"/>
                <w:left w:val="none" w:sz="0" w:space="0" w:color="auto"/>
                <w:bottom w:val="none" w:sz="0" w:space="0" w:color="auto"/>
                <w:right w:val="none" w:sz="0" w:space="0" w:color="auto"/>
              </w:divBdr>
            </w:div>
            <w:div w:id="184833514">
              <w:marLeft w:val="0"/>
              <w:marRight w:val="0"/>
              <w:marTop w:val="0"/>
              <w:marBottom w:val="0"/>
              <w:divBdr>
                <w:top w:val="none" w:sz="0" w:space="0" w:color="auto"/>
                <w:left w:val="none" w:sz="0" w:space="0" w:color="auto"/>
                <w:bottom w:val="none" w:sz="0" w:space="0" w:color="auto"/>
                <w:right w:val="none" w:sz="0" w:space="0" w:color="auto"/>
              </w:divBdr>
            </w:div>
            <w:div w:id="194538517">
              <w:marLeft w:val="0"/>
              <w:marRight w:val="0"/>
              <w:marTop w:val="0"/>
              <w:marBottom w:val="0"/>
              <w:divBdr>
                <w:top w:val="none" w:sz="0" w:space="0" w:color="auto"/>
                <w:left w:val="none" w:sz="0" w:space="0" w:color="auto"/>
                <w:bottom w:val="none" w:sz="0" w:space="0" w:color="auto"/>
                <w:right w:val="none" w:sz="0" w:space="0" w:color="auto"/>
              </w:divBdr>
            </w:div>
            <w:div w:id="195240513">
              <w:marLeft w:val="0"/>
              <w:marRight w:val="0"/>
              <w:marTop w:val="0"/>
              <w:marBottom w:val="0"/>
              <w:divBdr>
                <w:top w:val="none" w:sz="0" w:space="0" w:color="auto"/>
                <w:left w:val="none" w:sz="0" w:space="0" w:color="auto"/>
                <w:bottom w:val="none" w:sz="0" w:space="0" w:color="auto"/>
                <w:right w:val="none" w:sz="0" w:space="0" w:color="auto"/>
              </w:divBdr>
            </w:div>
            <w:div w:id="208495557">
              <w:marLeft w:val="0"/>
              <w:marRight w:val="0"/>
              <w:marTop w:val="0"/>
              <w:marBottom w:val="0"/>
              <w:divBdr>
                <w:top w:val="none" w:sz="0" w:space="0" w:color="auto"/>
                <w:left w:val="none" w:sz="0" w:space="0" w:color="auto"/>
                <w:bottom w:val="none" w:sz="0" w:space="0" w:color="auto"/>
                <w:right w:val="none" w:sz="0" w:space="0" w:color="auto"/>
              </w:divBdr>
            </w:div>
            <w:div w:id="208495648">
              <w:marLeft w:val="0"/>
              <w:marRight w:val="0"/>
              <w:marTop w:val="0"/>
              <w:marBottom w:val="0"/>
              <w:divBdr>
                <w:top w:val="none" w:sz="0" w:space="0" w:color="auto"/>
                <w:left w:val="none" w:sz="0" w:space="0" w:color="auto"/>
                <w:bottom w:val="none" w:sz="0" w:space="0" w:color="auto"/>
                <w:right w:val="none" w:sz="0" w:space="0" w:color="auto"/>
              </w:divBdr>
            </w:div>
            <w:div w:id="214977657">
              <w:marLeft w:val="0"/>
              <w:marRight w:val="0"/>
              <w:marTop w:val="0"/>
              <w:marBottom w:val="0"/>
              <w:divBdr>
                <w:top w:val="none" w:sz="0" w:space="0" w:color="auto"/>
                <w:left w:val="none" w:sz="0" w:space="0" w:color="auto"/>
                <w:bottom w:val="none" w:sz="0" w:space="0" w:color="auto"/>
                <w:right w:val="none" w:sz="0" w:space="0" w:color="auto"/>
              </w:divBdr>
            </w:div>
            <w:div w:id="221604737">
              <w:marLeft w:val="0"/>
              <w:marRight w:val="0"/>
              <w:marTop w:val="0"/>
              <w:marBottom w:val="0"/>
              <w:divBdr>
                <w:top w:val="none" w:sz="0" w:space="0" w:color="auto"/>
                <w:left w:val="none" w:sz="0" w:space="0" w:color="auto"/>
                <w:bottom w:val="none" w:sz="0" w:space="0" w:color="auto"/>
                <w:right w:val="none" w:sz="0" w:space="0" w:color="auto"/>
              </w:divBdr>
            </w:div>
            <w:div w:id="240873056">
              <w:marLeft w:val="0"/>
              <w:marRight w:val="0"/>
              <w:marTop w:val="0"/>
              <w:marBottom w:val="0"/>
              <w:divBdr>
                <w:top w:val="none" w:sz="0" w:space="0" w:color="auto"/>
                <w:left w:val="none" w:sz="0" w:space="0" w:color="auto"/>
                <w:bottom w:val="none" w:sz="0" w:space="0" w:color="auto"/>
                <w:right w:val="none" w:sz="0" w:space="0" w:color="auto"/>
              </w:divBdr>
            </w:div>
            <w:div w:id="243616200">
              <w:marLeft w:val="0"/>
              <w:marRight w:val="0"/>
              <w:marTop w:val="0"/>
              <w:marBottom w:val="0"/>
              <w:divBdr>
                <w:top w:val="none" w:sz="0" w:space="0" w:color="auto"/>
                <w:left w:val="none" w:sz="0" w:space="0" w:color="auto"/>
                <w:bottom w:val="none" w:sz="0" w:space="0" w:color="auto"/>
                <w:right w:val="none" w:sz="0" w:space="0" w:color="auto"/>
              </w:divBdr>
            </w:div>
            <w:div w:id="272828708">
              <w:marLeft w:val="0"/>
              <w:marRight w:val="0"/>
              <w:marTop w:val="0"/>
              <w:marBottom w:val="0"/>
              <w:divBdr>
                <w:top w:val="none" w:sz="0" w:space="0" w:color="auto"/>
                <w:left w:val="none" w:sz="0" w:space="0" w:color="auto"/>
                <w:bottom w:val="none" w:sz="0" w:space="0" w:color="auto"/>
                <w:right w:val="none" w:sz="0" w:space="0" w:color="auto"/>
              </w:divBdr>
            </w:div>
            <w:div w:id="273632159">
              <w:marLeft w:val="0"/>
              <w:marRight w:val="0"/>
              <w:marTop w:val="0"/>
              <w:marBottom w:val="0"/>
              <w:divBdr>
                <w:top w:val="none" w:sz="0" w:space="0" w:color="auto"/>
                <w:left w:val="none" w:sz="0" w:space="0" w:color="auto"/>
                <w:bottom w:val="none" w:sz="0" w:space="0" w:color="auto"/>
                <w:right w:val="none" w:sz="0" w:space="0" w:color="auto"/>
              </w:divBdr>
            </w:div>
            <w:div w:id="317150852">
              <w:marLeft w:val="0"/>
              <w:marRight w:val="0"/>
              <w:marTop w:val="0"/>
              <w:marBottom w:val="0"/>
              <w:divBdr>
                <w:top w:val="none" w:sz="0" w:space="0" w:color="auto"/>
                <w:left w:val="none" w:sz="0" w:space="0" w:color="auto"/>
                <w:bottom w:val="none" w:sz="0" w:space="0" w:color="auto"/>
                <w:right w:val="none" w:sz="0" w:space="0" w:color="auto"/>
              </w:divBdr>
            </w:div>
            <w:div w:id="333994787">
              <w:marLeft w:val="0"/>
              <w:marRight w:val="0"/>
              <w:marTop w:val="0"/>
              <w:marBottom w:val="0"/>
              <w:divBdr>
                <w:top w:val="none" w:sz="0" w:space="0" w:color="auto"/>
                <w:left w:val="none" w:sz="0" w:space="0" w:color="auto"/>
                <w:bottom w:val="none" w:sz="0" w:space="0" w:color="auto"/>
                <w:right w:val="none" w:sz="0" w:space="0" w:color="auto"/>
              </w:divBdr>
            </w:div>
            <w:div w:id="335503194">
              <w:marLeft w:val="0"/>
              <w:marRight w:val="0"/>
              <w:marTop w:val="0"/>
              <w:marBottom w:val="0"/>
              <w:divBdr>
                <w:top w:val="none" w:sz="0" w:space="0" w:color="auto"/>
                <w:left w:val="none" w:sz="0" w:space="0" w:color="auto"/>
                <w:bottom w:val="none" w:sz="0" w:space="0" w:color="auto"/>
                <w:right w:val="none" w:sz="0" w:space="0" w:color="auto"/>
              </w:divBdr>
            </w:div>
            <w:div w:id="342514635">
              <w:marLeft w:val="0"/>
              <w:marRight w:val="0"/>
              <w:marTop w:val="0"/>
              <w:marBottom w:val="0"/>
              <w:divBdr>
                <w:top w:val="none" w:sz="0" w:space="0" w:color="auto"/>
                <w:left w:val="none" w:sz="0" w:space="0" w:color="auto"/>
                <w:bottom w:val="none" w:sz="0" w:space="0" w:color="auto"/>
                <w:right w:val="none" w:sz="0" w:space="0" w:color="auto"/>
              </w:divBdr>
            </w:div>
            <w:div w:id="349111084">
              <w:marLeft w:val="0"/>
              <w:marRight w:val="0"/>
              <w:marTop w:val="0"/>
              <w:marBottom w:val="0"/>
              <w:divBdr>
                <w:top w:val="none" w:sz="0" w:space="0" w:color="auto"/>
                <w:left w:val="none" w:sz="0" w:space="0" w:color="auto"/>
                <w:bottom w:val="none" w:sz="0" w:space="0" w:color="auto"/>
                <w:right w:val="none" w:sz="0" w:space="0" w:color="auto"/>
              </w:divBdr>
            </w:div>
            <w:div w:id="415252827">
              <w:marLeft w:val="0"/>
              <w:marRight w:val="0"/>
              <w:marTop w:val="0"/>
              <w:marBottom w:val="0"/>
              <w:divBdr>
                <w:top w:val="none" w:sz="0" w:space="0" w:color="auto"/>
                <w:left w:val="none" w:sz="0" w:space="0" w:color="auto"/>
                <w:bottom w:val="none" w:sz="0" w:space="0" w:color="auto"/>
                <w:right w:val="none" w:sz="0" w:space="0" w:color="auto"/>
              </w:divBdr>
            </w:div>
            <w:div w:id="449201651">
              <w:marLeft w:val="0"/>
              <w:marRight w:val="0"/>
              <w:marTop w:val="0"/>
              <w:marBottom w:val="0"/>
              <w:divBdr>
                <w:top w:val="none" w:sz="0" w:space="0" w:color="auto"/>
                <w:left w:val="none" w:sz="0" w:space="0" w:color="auto"/>
                <w:bottom w:val="none" w:sz="0" w:space="0" w:color="auto"/>
                <w:right w:val="none" w:sz="0" w:space="0" w:color="auto"/>
              </w:divBdr>
            </w:div>
            <w:div w:id="451674780">
              <w:marLeft w:val="0"/>
              <w:marRight w:val="0"/>
              <w:marTop w:val="0"/>
              <w:marBottom w:val="0"/>
              <w:divBdr>
                <w:top w:val="none" w:sz="0" w:space="0" w:color="auto"/>
                <w:left w:val="none" w:sz="0" w:space="0" w:color="auto"/>
                <w:bottom w:val="none" w:sz="0" w:space="0" w:color="auto"/>
                <w:right w:val="none" w:sz="0" w:space="0" w:color="auto"/>
              </w:divBdr>
            </w:div>
            <w:div w:id="452359862">
              <w:marLeft w:val="0"/>
              <w:marRight w:val="0"/>
              <w:marTop w:val="0"/>
              <w:marBottom w:val="0"/>
              <w:divBdr>
                <w:top w:val="none" w:sz="0" w:space="0" w:color="auto"/>
                <w:left w:val="none" w:sz="0" w:space="0" w:color="auto"/>
                <w:bottom w:val="none" w:sz="0" w:space="0" w:color="auto"/>
                <w:right w:val="none" w:sz="0" w:space="0" w:color="auto"/>
              </w:divBdr>
            </w:div>
            <w:div w:id="454176823">
              <w:marLeft w:val="0"/>
              <w:marRight w:val="0"/>
              <w:marTop w:val="0"/>
              <w:marBottom w:val="0"/>
              <w:divBdr>
                <w:top w:val="none" w:sz="0" w:space="0" w:color="auto"/>
                <w:left w:val="none" w:sz="0" w:space="0" w:color="auto"/>
                <w:bottom w:val="none" w:sz="0" w:space="0" w:color="auto"/>
                <w:right w:val="none" w:sz="0" w:space="0" w:color="auto"/>
              </w:divBdr>
            </w:div>
            <w:div w:id="471680427">
              <w:marLeft w:val="0"/>
              <w:marRight w:val="0"/>
              <w:marTop w:val="0"/>
              <w:marBottom w:val="0"/>
              <w:divBdr>
                <w:top w:val="none" w:sz="0" w:space="0" w:color="auto"/>
                <w:left w:val="none" w:sz="0" w:space="0" w:color="auto"/>
                <w:bottom w:val="none" w:sz="0" w:space="0" w:color="auto"/>
                <w:right w:val="none" w:sz="0" w:space="0" w:color="auto"/>
              </w:divBdr>
            </w:div>
            <w:div w:id="472984260">
              <w:marLeft w:val="0"/>
              <w:marRight w:val="0"/>
              <w:marTop w:val="0"/>
              <w:marBottom w:val="0"/>
              <w:divBdr>
                <w:top w:val="none" w:sz="0" w:space="0" w:color="auto"/>
                <w:left w:val="none" w:sz="0" w:space="0" w:color="auto"/>
                <w:bottom w:val="none" w:sz="0" w:space="0" w:color="auto"/>
                <w:right w:val="none" w:sz="0" w:space="0" w:color="auto"/>
              </w:divBdr>
            </w:div>
            <w:div w:id="483156843">
              <w:marLeft w:val="0"/>
              <w:marRight w:val="0"/>
              <w:marTop w:val="0"/>
              <w:marBottom w:val="0"/>
              <w:divBdr>
                <w:top w:val="none" w:sz="0" w:space="0" w:color="auto"/>
                <w:left w:val="none" w:sz="0" w:space="0" w:color="auto"/>
                <w:bottom w:val="none" w:sz="0" w:space="0" w:color="auto"/>
                <w:right w:val="none" w:sz="0" w:space="0" w:color="auto"/>
              </w:divBdr>
            </w:div>
            <w:div w:id="495532299">
              <w:marLeft w:val="0"/>
              <w:marRight w:val="0"/>
              <w:marTop w:val="0"/>
              <w:marBottom w:val="0"/>
              <w:divBdr>
                <w:top w:val="none" w:sz="0" w:space="0" w:color="auto"/>
                <w:left w:val="none" w:sz="0" w:space="0" w:color="auto"/>
                <w:bottom w:val="none" w:sz="0" w:space="0" w:color="auto"/>
                <w:right w:val="none" w:sz="0" w:space="0" w:color="auto"/>
              </w:divBdr>
            </w:div>
            <w:div w:id="502932714">
              <w:marLeft w:val="0"/>
              <w:marRight w:val="0"/>
              <w:marTop w:val="0"/>
              <w:marBottom w:val="0"/>
              <w:divBdr>
                <w:top w:val="none" w:sz="0" w:space="0" w:color="auto"/>
                <w:left w:val="none" w:sz="0" w:space="0" w:color="auto"/>
                <w:bottom w:val="none" w:sz="0" w:space="0" w:color="auto"/>
                <w:right w:val="none" w:sz="0" w:space="0" w:color="auto"/>
              </w:divBdr>
            </w:div>
            <w:div w:id="503128647">
              <w:marLeft w:val="0"/>
              <w:marRight w:val="0"/>
              <w:marTop w:val="0"/>
              <w:marBottom w:val="0"/>
              <w:divBdr>
                <w:top w:val="none" w:sz="0" w:space="0" w:color="auto"/>
                <w:left w:val="none" w:sz="0" w:space="0" w:color="auto"/>
                <w:bottom w:val="none" w:sz="0" w:space="0" w:color="auto"/>
                <w:right w:val="none" w:sz="0" w:space="0" w:color="auto"/>
              </w:divBdr>
            </w:div>
            <w:div w:id="511918535">
              <w:marLeft w:val="0"/>
              <w:marRight w:val="0"/>
              <w:marTop w:val="0"/>
              <w:marBottom w:val="0"/>
              <w:divBdr>
                <w:top w:val="none" w:sz="0" w:space="0" w:color="auto"/>
                <w:left w:val="none" w:sz="0" w:space="0" w:color="auto"/>
                <w:bottom w:val="none" w:sz="0" w:space="0" w:color="auto"/>
                <w:right w:val="none" w:sz="0" w:space="0" w:color="auto"/>
              </w:divBdr>
            </w:div>
            <w:div w:id="527912786">
              <w:marLeft w:val="0"/>
              <w:marRight w:val="0"/>
              <w:marTop w:val="0"/>
              <w:marBottom w:val="0"/>
              <w:divBdr>
                <w:top w:val="none" w:sz="0" w:space="0" w:color="auto"/>
                <w:left w:val="none" w:sz="0" w:space="0" w:color="auto"/>
                <w:bottom w:val="none" w:sz="0" w:space="0" w:color="auto"/>
                <w:right w:val="none" w:sz="0" w:space="0" w:color="auto"/>
              </w:divBdr>
            </w:div>
            <w:div w:id="532773266">
              <w:marLeft w:val="0"/>
              <w:marRight w:val="0"/>
              <w:marTop w:val="0"/>
              <w:marBottom w:val="0"/>
              <w:divBdr>
                <w:top w:val="none" w:sz="0" w:space="0" w:color="auto"/>
                <w:left w:val="none" w:sz="0" w:space="0" w:color="auto"/>
                <w:bottom w:val="none" w:sz="0" w:space="0" w:color="auto"/>
                <w:right w:val="none" w:sz="0" w:space="0" w:color="auto"/>
              </w:divBdr>
            </w:div>
            <w:div w:id="533660292">
              <w:marLeft w:val="0"/>
              <w:marRight w:val="0"/>
              <w:marTop w:val="0"/>
              <w:marBottom w:val="0"/>
              <w:divBdr>
                <w:top w:val="none" w:sz="0" w:space="0" w:color="auto"/>
                <w:left w:val="none" w:sz="0" w:space="0" w:color="auto"/>
                <w:bottom w:val="none" w:sz="0" w:space="0" w:color="auto"/>
                <w:right w:val="none" w:sz="0" w:space="0" w:color="auto"/>
              </w:divBdr>
            </w:div>
            <w:div w:id="580680346">
              <w:marLeft w:val="0"/>
              <w:marRight w:val="0"/>
              <w:marTop w:val="0"/>
              <w:marBottom w:val="0"/>
              <w:divBdr>
                <w:top w:val="none" w:sz="0" w:space="0" w:color="auto"/>
                <w:left w:val="none" w:sz="0" w:space="0" w:color="auto"/>
                <w:bottom w:val="none" w:sz="0" w:space="0" w:color="auto"/>
                <w:right w:val="none" w:sz="0" w:space="0" w:color="auto"/>
              </w:divBdr>
            </w:div>
            <w:div w:id="584727191">
              <w:marLeft w:val="0"/>
              <w:marRight w:val="0"/>
              <w:marTop w:val="0"/>
              <w:marBottom w:val="0"/>
              <w:divBdr>
                <w:top w:val="none" w:sz="0" w:space="0" w:color="auto"/>
                <w:left w:val="none" w:sz="0" w:space="0" w:color="auto"/>
                <w:bottom w:val="none" w:sz="0" w:space="0" w:color="auto"/>
                <w:right w:val="none" w:sz="0" w:space="0" w:color="auto"/>
              </w:divBdr>
            </w:div>
            <w:div w:id="586886996">
              <w:marLeft w:val="0"/>
              <w:marRight w:val="0"/>
              <w:marTop w:val="0"/>
              <w:marBottom w:val="0"/>
              <w:divBdr>
                <w:top w:val="none" w:sz="0" w:space="0" w:color="auto"/>
                <w:left w:val="none" w:sz="0" w:space="0" w:color="auto"/>
                <w:bottom w:val="none" w:sz="0" w:space="0" w:color="auto"/>
                <w:right w:val="none" w:sz="0" w:space="0" w:color="auto"/>
              </w:divBdr>
            </w:div>
            <w:div w:id="627322199">
              <w:marLeft w:val="0"/>
              <w:marRight w:val="0"/>
              <w:marTop w:val="0"/>
              <w:marBottom w:val="0"/>
              <w:divBdr>
                <w:top w:val="none" w:sz="0" w:space="0" w:color="auto"/>
                <w:left w:val="none" w:sz="0" w:space="0" w:color="auto"/>
                <w:bottom w:val="none" w:sz="0" w:space="0" w:color="auto"/>
                <w:right w:val="none" w:sz="0" w:space="0" w:color="auto"/>
              </w:divBdr>
            </w:div>
            <w:div w:id="629173097">
              <w:marLeft w:val="0"/>
              <w:marRight w:val="0"/>
              <w:marTop w:val="0"/>
              <w:marBottom w:val="0"/>
              <w:divBdr>
                <w:top w:val="none" w:sz="0" w:space="0" w:color="auto"/>
                <w:left w:val="none" w:sz="0" w:space="0" w:color="auto"/>
                <w:bottom w:val="none" w:sz="0" w:space="0" w:color="auto"/>
                <w:right w:val="none" w:sz="0" w:space="0" w:color="auto"/>
              </w:divBdr>
            </w:div>
            <w:div w:id="648442840">
              <w:marLeft w:val="0"/>
              <w:marRight w:val="0"/>
              <w:marTop w:val="0"/>
              <w:marBottom w:val="0"/>
              <w:divBdr>
                <w:top w:val="none" w:sz="0" w:space="0" w:color="auto"/>
                <w:left w:val="none" w:sz="0" w:space="0" w:color="auto"/>
                <w:bottom w:val="none" w:sz="0" w:space="0" w:color="auto"/>
                <w:right w:val="none" w:sz="0" w:space="0" w:color="auto"/>
              </w:divBdr>
            </w:div>
            <w:div w:id="670523762">
              <w:marLeft w:val="0"/>
              <w:marRight w:val="0"/>
              <w:marTop w:val="0"/>
              <w:marBottom w:val="0"/>
              <w:divBdr>
                <w:top w:val="none" w:sz="0" w:space="0" w:color="auto"/>
                <w:left w:val="none" w:sz="0" w:space="0" w:color="auto"/>
                <w:bottom w:val="none" w:sz="0" w:space="0" w:color="auto"/>
                <w:right w:val="none" w:sz="0" w:space="0" w:color="auto"/>
              </w:divBdr>
            </w:div>
            <w:div w:id="715079859">
              <w:marLeft w:val="0"/>
              <w:marRight w:val="0"/>
              <w:marTop w:val="0"/>
              <w:marBottom w:val="0"/>
              <w:divBdr>
                <w:top w:val="none" w:sz="0" w:space="0" w:color="auto"/>
                <w:left w:val="none" w:sz="0" w:space="0" w:color="auto"/>
                <w:bottom w:val="none" w:sz="0" w:space="0" w:color="auto"/>
                <w:right w:val="none" w:sz="0" w:space="0" w:color="auto"/>
              </w:divBdr>
            </w:div>
            <w:div w:id="747507866">
              <w:marLeft w:val="0"/>
              <w:marRight w:val="0"/>
              <w:marTop w:val="0"/>
              <w:marBottom w:val="0"/>
              <w:divBdr>
                <w:top w:val="none" w:sz="0" w:space="0" w:color="auto"/>
                <w:left w:val="none" w:sz="0" w:space="0" w:color="auto"/>
                <w:bottom w:val="none" w:sz="0" w:space="0" w:color="auto"/>
                <w:right w:val="none" w:sz="0" w:space="0" w:color="auto"/>
              </w:divBdr>
            </w:div>
            <w:div w:id="776758436">
              <w:marLeft w:val="0"/>
              <w:marRight w:val="0"/>
              <w:marTop w:val="0"/>
              <w:marBottom w:val="0"/>
              <w:divBdr>
                <w:top w:val="none" w:sz="0" w:space="0" w:color="auto"/>
                <w:left w:val="none" w:sz="0" w:space="0" w:color="auto"/>
                <w:bottom w:val="none" w:sz="0" w:space="0" w:color="auto"/>
                <w:right w:val="none" w:sz="0" w:space="0" w:color="auto"/>
              </w:divBdr>
            </w:div>
            <w:div w:id="794834787">
              <w:marLeft w:val="0"/>
              <w:marRight w:val="0"/>
              <w:marTop w:val="0"/>
              <w:marBottom w:val="0"/>
              <w:divBdr>
                <w:top w:val="none" w:sz="0" w:space="0" w:color="auto"/>
                <w:left w:val="none" w:sz="0" w:space="0" w:color="auto"/>
                <w:bottom w:val="none" w:sz="0" w:space="0" w:color="auto"/>
                <w:right w:val="none" w:sz="0" w:space="0" w:color="auto"/>
              </w:divBdr>
            </w:div>
            <w:div w:id="838428713">
              <w:marLeft w:val="0"/>
              <w:marRight w:val="0"/>
              <w:marTop w:val="0"/>
              <w:marBottom w:val="0"/>
              <w:divBdr>
                <w:top w:val="none" w:sz="0" w:space="0" w:color="auto"/>
                <w:left w:val="none" w:sz="0" w:space="0" w:color="auto"/>
                <w:bottom w:val="none" w:sz="0" w:space="0" w:color="auto"/>
                <w:right w:val="none" w:sz="0" w:space="0" w:color="auto"/>
              </w:divBdr>
            </w:div>
            <w:div w:id="839271015">
              <w:marLeft w:val="0"/>
              <w:marRight w:val="0"/>
              <w:marTop w:val="0"/>
              <w:marBottom w:val="0"/>
              <w:divBdr>
                <w:top w:val="none" w:sz="0" w:space="0" w:color="auto"/>
                <w:left w:val="none" w:sz="0" w:space="0" w:color="auto"/>
                <w:bottom w:val="none" w:sz="0" w:space="0" w:color="auto"/>
                <w:right w:val="none" w:sz="0" w:space="0" w:color="auto"/>
              </w:divBdr>
            </w:div>
            <w:div w:id="868033146">
              <w:marLeft w:val="0"/>
              <w:marRight w:val="0"/>
              <w:marTop w:val="0"/>
              <w:marBottom w:val="0"/>
              <w:divBdr>
                <w:top w:val="none" w:sz="0" w:space="0" w:color="auto"/>
                <w:left w:val="none" w:sz="0" w:space="0" w:color="auto"/>
                <w:bottom w:val="none" w:sz="0" w:space="0" w:color="auto"/>
                <w:right w:val="none" w:sz="0" w:space="0" w:color="auto"/>
              </w:divBdr>
            </w:div>
            <w:div w:id="932979154">
              <w:marLeft w:val="0"/>
              <w:marRight w:val="0"/>
              <w:marTop w:val="0"/>
              <w:marBottom w:val="0"/>
              <w:divBdr>
                <w:top w:val="none" w:sz="0" w:space="0" w:color="auto"/>
                <w:left w:val="none" w:sz="0" w:space="0" w:color="auto"/>
                <w:bottom w:val="none" w:sz="0" w:space="0" w:color="auto"/>
                <w:right w:val="none" w:sz="0" w:space="0" w:color="auto"/>
              </w:divBdr>
            </w:div>
            <w:div w:id="935599822">
              <w:marLeft w:val="0"/>
              <w:marRight w:val="0"/>
              <w:marTop w:val="0"/>
              <w:marBottom w:val="0"/>
              <w:divBdr>
                <w:top w:val="none" w:sz="0" w:space="0" w:color="auto"/>
                <w:left w:val="none" w:sz="0" w:space="0" w:color="auto"/>
                <w:bottom w:val="none" w:sz="0" w:space="0" w:color="auto"/>
                <w:right w:val="none" w:sz="0" w:space="0" w:color="auto"/>
              </w:divBdr>
            </w:div>
            <w:div w:id="951784902">
              <w:marLeft w:val="0"/>
              <w:marRight w:val="0"/>
              <w:marTop w:val="0"/>
              <w:marBottom w:val="0"/>
              <w:divBdr>
                <w:top w:val="none" w:sz="0" w:space="0" w:color="auto"/>
                <w:left w:val="none" w:sz="0" w:space="0" w:color="auto"/>
                <w:bottom w:val="none" w:sz="0" w:space="0" w:color="auto"/>
                <w:right w:val="none" w:sz="0" w:space="0" w:color="auto"/>
              </w:divBdr>
            </w:div>
            <w:div w:id="954093171">
              <w:marLeft w:val="0"/>
              <w:marRight w:val="0"/>
              <w:marTop w:val="0"/>
              <w:marBottom w:val="0"/>
              <w:divBdr>
                <w:top w:val="none" w:sz="0" w:space="0" w:color="auto"/>
                <w:left w:val="none" w:sz="0" w:space="0" w:color="auto"/>
                <w:bottom w:val="none" w:sz="0" w:space="0" w:color="auto"/>
                <w:right w:val="none" w:sz="0" w:space="0" w:color="auto"/>
              </w:divBdr>
            </w:div>
            <w:div w:id="954673594">
              <w:marLeft w:val="0"/>
              <w:marRight w:val="0"/>
              <w:marTop w:val="0"/>
              <w:marBottom w:val="0"/>
              <w:divBdr>
                <w:top w:val="none" w:sz="0" w:space="0" w:color="auto"/>
                <w:left w:val="none" w:sz="0" w:space="0" w:color="auto"/>
                <w:bottom w:val="none" w:sz="0" w:space="0" w:color="auto"/>
                <w:right w:val="none" w:sz="0" w:space="0" w:color="auto"/>
              </w:divBdr>
            </w:div>
            <w:div w:id="961879820">
              <w:marLeft w:val="0"/>
              <w:marRight w:val="0"/>
              <w:marTop w:val="0"/>
              <w:marBottom w:val="0"/>
              <w:divBdr>
                <w:top w:val="none" w:sz="0" w:space="0" w:color="auto"/>
                <w:left w:val="none" w:sz="0" w:space="0" w:color="auto"/>
                <w:bottom w:val="none" w:sz="0" w:space="0" w:color="auto"/>
                <w:right w:val="none" w:sz="0" w:space="0" w:color="auto"/>
              </w:divBdr>
            </w:div>
            <w:div w:id="1013259486">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27098172">
              <w:marLeft w:val="0"/>
              <w:marRight w:val="0"/>
              <w:marTop w:val="0"/>
              <w:marBottom w:val="0"/>
              <w:divBdr>
                <w:top w:val="none" w:sz="0" w:space="0" w:color="auto"/>
                <w:left w:val="none" w:sz="0" w:space="0" w:color="auto"/>
                <w:bottom w:val="none" w:sz="0" w:space="0" w:color="auto"/>
                <w:right w:val="none" w:sz="0" w:space="0" w:color="auto"/>
              </w:divBdr>
            </w:div>
            <w:div w:id="1029332887">
              <w:marLeft w:val="0"/>
              <w:marRight w:val="0"/>
              <w:marTop w:val="0"/>
              <w:marBottom w:val="0"/>
              <w:divBdr>
                <w:top w:val="none" w:sz="0" w:space="0" w:color="auto"/>
                <w:left w:val="none" w:sz="0" w:space="0" w:color="auto"/>
                <w:bottom w:val="none" w:sz="0" w:space="0" w:color="auto"/>
                <w:right w:val="none" w:sz="0" w:space="0" w:color="auto"/>
              </w:divBdr>
            </w:div>
            <w:div w:id="1055742209">
              <w:marLeft w:val="0"/>
              <w:marRight w:val="0"/>
              <w:marTop w:val="0"/>
              <w:marBottom w:val="0"/>
              <w:divBdr>
                <w:top w:val="none" w:sz="0" w:space="0" w:color="auto"/>
                <w:left w:val="none" w:sz="0" w:space="0" w:color="auto"/>
                <w:bottom w:val="none" w:sz="0" w:space="0" w:color="auto"/>
                <w:right w:val="none" w:sz="0" w:space="0" w:color="auto"/>
              </w:divBdr>
            </w:div>
            <w:div w:id="1059552615">
              <w:marLeft w:val="0"/>
              <w:marRight w:val="0"/>
              <w:marTop w:val="0"/>
              <w:marBottom w:val="0"/>
              <w:divBdr>
                <w:top w:val="none" w:sz="0" w:space="0" w:color="auto"/>
                <w:left w:val="none" w:sz="0" w:space="0" w:color="auto"/>
                <w:bottom w:val="none" w:sz="0" w:space="0" w:color="auto"/>
                <w:right w:val="none" w:sz="0" w:space="0" w:color="auto"/>
              </w:divBdr>
            </w:div>
            <w:div w:id="1088190986">
              <w:marLeft w:val="0"/>
              <w:marRight w:val="0"/>
              <w:marTop w:val="0"/>
              <w:marBottom w:val="0"/>
              <w:divBdr>
                <w:top w:val="none" w:sz="0" w:space="0" w:color="auto"/>
                <w:left w:val="none" w:sz="0" w:space="0" w:color="auto"/>
                <w:bottom w:val="none" w:sz="0" w:space="0" w:color="auto"/>
                <w:right w:val="none" w:sz="0" w:space="0" w:color="auto"/>
              </w:divBdr>
            </w:div>
            <w:div w:id="1090851164">
              <w:marLeft w:val="0"/>
              <w:marRight w:val="0"/>
              <w:marTop w:val="0"/>
              <w:marBottom w:val="0"/>
              <w:divBdr>
                <w:top w:val="none" w:sz="0" w:space="0" w:color="auto"/>
                <w:left w:val="none" w:sz="0" w:space="0" w:color="auto"/>
                <w:bottom w:val="none" w:sz="0" w:space="0" w:color="auto"/>
                <w:right w:val="none" w:sz="0" w:space="0" w:color="auto"/>
              </w:divBdr>
            </w:div>
            <w:div w:id="1094327567">
              <w:marLeft w:val="0"/>
              <w:marRight w:val="0"/>
              <w:marTop w:val="0"/>
              <w:marBottom w:val="0"/>
              <w:divBdr>
                <w:top w:val="none" w:sz="0" w:space="0" w:color="auto"/>
                <w:left w:val="none" w:sz="0" w:space="0" w:color="auto"/>
                <w:bottom w:val="none" w:sz="0" w:space="0" w:color="auto"/>
                <w:right w:val="none" w:sz="0" w:space="0" w:color="auto"/>
              </w:divBdr>
            </w:div>
            <w:div w:id="1140998080">
              <w:marLeft w:val="0"/>
              <w:marRight w:val="0"/>
              <w:marTop w:val="0"/>
              <w:marBottom w:val="0"/>
              <w:divBdr>
                <w:top w:val="none" w:sz="0" w:space="0" w:color="auto"/>
                <w:left w:val="none" w:sz="0" w:space="0" w:color="auto"/>
                <w:bottom w:val="none" w:sz="0" w:space="0" w:color="auto"/>
                <w:right w:val="none" w:sz="0" w:space="0" w:color="auto"/>
              </w:divBdr>
            </w:div>
            <w:div w:id="1151945316">
              <w:marLeft w:val="0"/>
              <w:marRight w:val="0"/>
              <w:marTop w:val="0"/>
              <w:marBottom w:val="0"/>
              <w:divBdr>
                <w:top w:val="none" w:sz="0" w:space="0" w:color="auto"/>
                <w:left w:val="none" w:sz="0" w:space="0" w:color="auto"/>
                <w:bottom w:val="none" w:sz="0" w:space="0" w:color="auto"/>
                <w:right w:val="none" w:sz="0" w:space="0" w:color="auto"/>
              </w:divBdr>
            </w:div>
            <w:div w:id="1160731069">
              <w:marLeft w:val="0"/>
              <w:marRight w:val="0"/>
              <w:marTop w:val="0"/>
              <w:marBottom w:val="0"/>
              <w:divBdr>
                <w:top w:val="none" w:sz="0" w:space="0" w:color="auto"/>
                <w:left w:val="none" w:sz="0" w:space="0" w:color="auto"/>
                <w:bottom w:val="none" w:sz="0" w:space="0" w:color="auto"/>
                <w:right w:val="none" w:sz="0" w:space="0" w:color="auto"/>
              </w:divBdr>
            </w:div>
            <w:div w:id="1185898100">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1204363065">
              <w:marLeft w:val="0"/>
              <w:marRight w:val="0"/>
              <w:marTop w:val="0"/>
              <w:marBottom w:val="0"/>
              <w:divBdr>
                <w:top w:val="none" w:sz="0" w:space="0" w:color="auto"/>
                <w:left w:val="none" w:sz="0" w:space="0" w:color="auto"/>
                <w:bottom w:val="none" w:sz="0" w:space="0" w:color="auto"/>
                <w:right w:val="none" w:sz="0" w:space="0" w:color="auto"/>
              </w:divBdr>
            </w:div>
            <w:div w:id="1208568335">
              <w:marLeft w:val="0"/>
              <w:marRight w:val="0"/>
              <w:marTop w:val="0"/>
              <w:marBottom w:val="0"/>
              <w:divBdr>
                <w:top w:val="none" w:sz="0" w:space="0" w:color="auto"/>
                <w:left w:val="none" w:sz="0" w:space="0" w:color="auto"/>
                <w:bottom w:val="none" w:sz="0" w:space="0" w:color="auto"/>
                <w:right w:val="none" w:sz="0" w:space="0" w:color="auto"/>
              </w:divBdr>
            </w:div>
            <w:div w:id="1210995553">
              <w:marLeft w:val="0"/>
              <w:marRight w:val="0"/>
              <w:marTop w:val="0"/>
              <w:marBottom w:val="0"/>
              <w:divBdr>
                <w:top w:val="none" w:sz="0" w:space="0" w:color="auto"/>
                <w:left w:val="none" w:sz="0" w:space="0" w:color="auto"/>
                <w:bottom w:val="none" w:sz="0" w:space="0" w:color="auto"/>
                <w:right w:val="none" w:sz="0" w:space="0" w:color="auto"/>
              </w:divBdr>
            </w:div>
            <w:div w:id="1223757217">
              <w:marLeft w:val="0"/>
              <w:marRight w:val="0"/>
              <w:marTop w:val="0"/>
              <w:marBottom w:val="0"/>
              <w:divBdr>
                <w:top w:val="none" w:sz="0" w:space="0" w:color="auto"/>
                <w:left w:val="none" w:sz="0" w:space="0" w:color="auto"/>
                <w:bottom w:val="none" w:sz="0" w:space="0" w:color="auto"/>
                <w:right w:val="none" w:sz="0" w:space="0" w:color="auto"/>
              </w:divBdr>
            </w:div>
            <w:div w:id="1231695133">
              <w:marLeft w:val="0"/>
              <w:marRight w:val="0"/>
              <w:marTop w:val="0"/>
              <w:marBottom w:val="0"/>
              <w:divBdr>
                <w:top w:val="none" w:sz="0" w:space="0" w:color="auto"/>
                <w:left w:val="none" w:sz="0" w:space="0" w:color="auto"/>
                <w:bottom w:val="none" w:sz="0" w:space="0" w:color="auto"/>
                <w:right w:val="none" w:sz="0" w:space="0" w:color="auto"/>
              </w:divBdr>
            </w:div>
            <w:div w:id="1232349612">
              <w:marLeft w:val="0"/>
              <w:marRight w:val="0"/>
              <w:marTop w:val="0"/>
              <w:marBottom w:val="0"/>
              <w:divBdr>
                <w:top w:val="none" w:sz="0" w:space="0" w:color="auto"/>
                <w:left w:val="none" w:sz="0" w:space="0" w:color="auto"/>
                <w:bottom w:val="none" w:sz="0" w:space="0" w:color="auto"/>
                <w:right w:val="none" w:sz="0" w:space="0" w:color="auto"/>
              </w:divBdr>
            </w:div>
            <w:div w:id="1239829130">
              <w:marLeft w:val="0"/>
              <w:marRight w:val="0"/>
              <w:marTop w:val="0"/>
              <w:marBottom w:val="0"/>
              <w:divBdr>
                <w:top w:val="none" w:sz="0" w:space="0" w:color="auto"/>
                <w:left w:val="none" w:sz="0" w:space="0" w:color="auto"/>
                <w:bottom w:val="none" w:sz="0" w:space="0" w:color="auto"/>
                <w:right w:val="none" w:sz="0" w:space="0" w:color="auto"/>
              </w:divBdr>
            </w:div>
            <w:div w:id="1241602301">
              <w:marLeft w:val="0"/>
              <w:marRight w:val="0"/>
              <w:marTop w:val="0"/>
              <w:marBottom w:val="0"/>
              <w:divBdr>
                <w:top w:val="none" w:sz="0" w:space="0" w:color="auto"/>
                <w:left w:val="none" w:sz="0" w:space="0" w:color="auto"/>
                <w:bottom w:val="none" w:sz="0" w:space="0" w:color="auto"/>
                <w:right w:val="none" w:sz="0" w:space="0" w:color="auto"/>
              </w:divBdr>
            </w:div>
            <w:div w:id="1243949098">
              <w:marLeft w:val="0"/>
              <w:marRight w:val="0"/>
              <w:marTop w:val="0"/>
              <w:marBottom w:val="0"/>
              <w:divBdr>
                <w:top w:val="none" w:sz="0" w:space="0" w:color="auto"/>
                <w:left w:val="none" w:sz="0" w:space="0" w:color="auto"/>
                <w:bottom w:val="none" w:sz="0" w:space="0" w:color="auto"/>
                <w:right w:val="none" w:sz="0" w:space="0" w:color="auto"/>
              </w:divBdr>
            </w:div>
            <w:div w:id="1247615905">
              <w:marLeft w:val="0"/>
              <w:marRight w:val="0"/>
              <w:marTop w:val="0"/>
              <w:marBottom w:val="0"/>
              <w:divBdr>
                <w:top w:val="none" w:sz="0" w:space="0" w:color="auto"/>
                <w:left w:val="none" w:sz="0" w:space="0" w:color="auto"/>
                <w:bottom w:val="none" w:sz="0" w:space="0" w:color="auto"/>
                <w:right w:val="none" w:sz="0" w:space="0" w:color="auto"/>
              </w:divBdr>
            </w:div>
            <w:div w:id="1279024462">
              <w:marLeft w:val="0"/>
              <w:marRight w:val="0"/>
              <w:marTop w:val="0"/>
              <w:marBottom w:val="0"/>
              <w:divBdr>
                <w:top w:val="none" w:sz="0" w:space="0" w:color="auto"/>
                <w:left w:val="none" w:sz="0" w:space="0" w:color="auto"/>
                <w:bottom w:val="none" w:sz="0" w:space="0" w:color="auto"/>
                <w:right w:val="none" w:sz="0" w:space="0" w:color="auto"/>
              </w:divBdr>
            </w:div>
            <w:div w:id="1281719220">
              <w:marLeft w:val="0"/>
              <w:marRight w:val="0"/>
              <w:marTop w:val="0"/>
              <w:marBottom w:val="0"/>
              <w:divBdr>
                <w:top w:val="none" w:sz="0" w:space="0" w:color="auto"/>
                <w:left w:val="none" w:sz="0" w:space="0" w:color="auto"/>
                <w:bottom w:val="none" w:sz="0" w:space="0" w:color="auto"/>
                <w:right w:val="none" w:sz="0" w:space="0" w:color="auto"/>
              </w:divBdr>
            </w:div>
            <w:div w:id="1283221372">
              <w:marLeft w:val="0"/>
              <w:marRight w:val="0"/>
              <w:marTop w:val="0"/>
              <w:marBottom w:val="0"/>
              <w:divBdr>
                <w:top w:val="none" w:sz="0" w:space="0" w:color="auto"/>
                <w:left w:val="none" w:sz="0" w:space="0" w:color="auto"/>
                <w:bottom w:val="none" w:sz="0" w:space="0" w:color="auto"/>
                <w:right w:val="none" w:sz="0" w:space="0" w:color="auto"/>
              </w:divBdr>
            </w:div>
            <w:div w:id="1316687544">
              <w:marLeft w:val="0"/>
              <w:marRight w:val="0"/>
              <w:marTop w:val="0"/>
              <w:marBottom w:val="0"/>
              <w:divBdr>
                <w:top w:val="none" w:sz="0" w:space="0" w:color="auto"/>
                <w:left w:val="none" w:sz="0" w:space="0" w:color="auto"/>
                <w:bottom w:val="none" w:sz="0" w:space="0" w:color="auto"/>
                <w:right w:val="none" w:sz="0" w:space="0" w:color="auto"/>
              </w:divBdr>
            </w:div>
            <w:div w:id="1322153069">
              <w:marLeft w:val="0"/>
              <w:marRight w:val="0"/>
              <w:marTop w:val="0"/>
              <w:marBottom w:val="0"/>
              <w:divBdr>
                <w:top w:val="none" w:sz="0" w:space="0" w:color="auto"/>
                <w:left w:val="none" w:sz="0" w:space="0" w:color="auto"/>
                <w:bottom w:val="none" w:sz="0" w:space="0" w:color="auto"/>
                <w:right w:val="none" w:sz="0" w:space="0" w:color="auto"/>
              </w:divBdr>
            </w:div>
            <w:div w:id="1348680259">
              <w:marLeft w:val="0"/>
              <w:marRight w:val="0"/>
              <w:marTop w:val="0"/>
              <w:marBottom w:val="0"/>
              <w:divBdr>
                <w:top w:val="none" w:sz="0" w:space="0" w:color="auto"/>
                <w:left w:val="none" w:sz="0" w:space="0" w:color="auto"/>
                <w:bottom w:val="none" w:sz="0" w:space="0" w:color="auto"/>
                <w:right w:val="none" w:sz="0" w:space="0" w:color="auto"/>
              </w:divBdr>
            </w:div>
            <w:div w:id="1358845205">
              <w:marLeft w:val="0"/>
              <w:marRight w:val="0"/>
              <w:marTop w:val="0"/>
              <w:marBottom w:val="0"/>
              <w:divBdr>
                <w:top w:val="none" w:sz="0" w:space="0" w:color="auto"/>
                <w:left w:val="none" w:sz="0" w:space="0" w:color="auto"/>
                <w:bottom w:val="none" w:sz="0" w:space="0" w:color="auto"/>
                <w:right w:val="none" w:sz="0" w:space="0" w:color="auto"/>
              </w:divBdr>
            </w:div>
            <w:div w:id="1369915530">
              <w:marLeft w:val="0"/>
              <w:marRight w:val="0"/>
              <w:marTop w:val="0"/>
              <w:marBottom w:val="0"/>
              <w:divBdr>
                <w:top w:val="none" w:sz="0" w:space="0" w:color="auto"/>
                <w:left w:val="none" w:sz="0" w:space="0" w:color="auto"/>
                <w:bottom w:val="none" w:sz="0" w:space="0" w:color="auto"/>
                <w:right w:val="none" w:sz="0" w:space="0" w:color="auto"/>
              </w:divBdr>
            </w:div>
            <w:div w:id="1377463137">
              <w:marLeft w:val="0"/>
              <w:marRight w:val="0"/>
              <w:marTop w:val="0"/>
              <w:marBottom w:val="0"/>
              <w:divBdr>
                <w:top w:val="none" w:sz="0" w:space="0" w:color="auto"/>
                <w:left w:val="none" w:sz="0" w:space="0" w:color="auto"/>
                <w:bottom w:val="none" w:sz="0" w:space="0" w:color="auto"/>
                <w:right w:val="none" w:sz="0" w:space="0" w:color="auto"/>
              </w:divBdr>
            </w:div>
            <w:div w:id="1387989120">
              <w:marLeft w:val="0"/>
              <w:marRight w:val="0"/>
              <w:marTop w:val="0"/>
              <w:marBottom w:val="0"/>
              <w:divBdr>
                <w:top w:val="none" w:sz="0" w:space="0" w:color="auto"/>
                <w:left w:val="none" w:sz="0" w:space="0" w:color="auto"/>
                <w:bottom w:val="none" w:sz="0" w:space="0" w:color="auto"/>
                <w:right w:val="none" w:sz="0" w:space="0" w:color="auto"/>
              </w:divBdr>
            </w:div>
            <w:div w:id="1419061681">
              <w:marLeft w:val="0"/>
              <w:marRight w:val="0"/>
              <w:marTop w:val="0"/>
              <w:marBottom w:val="0"/>
              <w:divBdr>
                <w:top w:val="none" w:sz="0" w:space="0" w:color="auto"/>
                <w:left w:val="none" w:sz="0" w:space="0" w:color="auto"/>
                <w:bottom w:val="none" w:sz="0" w:space="0" w:color="auto"/>
                <w:right w:val="none" w:sz="0" w:space="0" w:color="auto"/>
              </w:divBdr>
            </w:div>
            <w:div w:id="1450320011">
              <w:marLeft w:val="0"/>
              <w:marRight w:val="0"/>
              <w:marTop w:val="0"/>
              <w:marBottom w:val="0"/>
              <w:divBdr>
                <w:top w:val="none" w:sz="0" w:space="0" w:color="auto"/>
                <w:left w:val="none" w:sz="0" w:space="0" w:color="auto"/>
                <w:bottom w:val="none" w:sz="0" w:space="0" w:color="auto"/>
                <w:right w:val="none" w:sz="0" w:space="0" w:color="auto"/>
              </w:divBdr>
            </w:div>
            <w:div w:id="1452868999">
              <w:marLeft w:val="0"/>
              <w:marRight w:val="0"/>
              <w:marTop w:val="0"/>
              <w:marBottom w:val="0"/>
              <w:divBdr>
                <w:top w:val="none" w:sz="0" w:space="0" w:color="auto"/>
                <w:left w:val="none" w:sz="0" w:space="0" w:color="auto"/>
                <w:bottom w:val="none" w:sz="0" w:space="0" w:color="auto"/>
                <w:right w:val="none" w:sz="0" w:space="0" w:color="auto"/>
              </w:divBdr>
            </w:div>
            <w:div w:id="1524174190">
              <w:marLeft w:val="0"/>
              <w:marRight w:val="0"/>
              <w:marTop w:val="0"/>
              <w:marBottom w:val="0"/>
              <w:divBdr>
                <w:top w:val="none" w:sz="0" w:space="0" w:color="auto"/>
                <w:left w:val="none" w:sz="0" w:space="0" w:color="auto"/>
                <w:bottom w:val="none" w:sz="0" w:space="0" w:color="auto"/>
                <w:right w:val="none" w:sz="0" w:space="0" w:color="auto"/>
              </w:divBdr>
            </w:div>
            <w:div w:id="1527602011">
              <w:marLeft w:val="0"/>
              <w:marRight w:val="0"/>
              <w:marTop w:val="0"/>
              <w:marBottom w:val="0"/>
              <w:divBdr>
                <w:top w:val="none" w:sz="0" w:space="0" w:color="auto"/>
                <w:left w:val="none" w:sz="0" w:space="0" w:color="auto"/>
                <w:bottom w:val="none" w:sz="0" w:space="0" w:color="auto"/>
                <w:right w:val="none" w:sz="0" w:space="0" w:color="auto"/>
              </w:divBdr>
            </w:div>
            <w:div w:id="1535578143">
              <w:marLeft w:val="0"/>
              <w:marRight w:val="0"/>
              <w:marTop w:val="0"/>
              <w:marBottom w:val="0"/>
              <w:divBdr>
                <w:top w:val="none" w:sz="0" w:space="0" w:color="auto"/>
                <w:left w:val="none" w:sz="0" w:space="0" w:color="auto"/>
                <w:bottom w:val="none" w:sz="0" w:space="0" w:color="auto"/>
                <w:right w:val="none" w:sz="0" w:space="0" w:color="auto"/>
              </w:divBdr>
            </w:div>
            <w:div w:id="1568564556">
              <w:marLeft w:val="0"/>
              <w:marRight w:val="0"/>
              <w:marTop w:val="0"/>
              <w:marBottom w:val="0"/>
              <w:divBdr>
                <w:top w:val="none" w:sz="0" w:space="0" w:color="auto"/>
                <w:left w:val="none" w:sz="0" w:space="0" w:color="auto"/>
                <w:bottom w:val="none" w:sz="0" w:space="0" w:color="auto"/>
                <w:right w:val="none" w:sz="0" w:space="0" w:color="auto"/>
              </w:divBdr>
            </w:div>
            <w:div w:id="1608779865">
              <w:marLeft w:val="0"/>
              <w:marRight w:val="0"/>
              <w:marTop w:val="0"/>
              <w:marBottom w:val="0"/>
              <w:divBdr>
                <w:top w:val="none" w:sz="0" w:space="0" w:color="auto"/>
                <w:left w:val="none" w:sz="0" w:space="0" w:color="auto"/>
                <w:bottom w:val="none" w:sz="0" w:space="0" w:color="auto"/>
                <w:right w:val="none" w:sz="0" w:space="0" w:color="auto"/>
              </w:divBdr>
            </w:div>
            <w:div w:id="1614749327">
              <w:marLeft w:val="0"/>
              <w:marRight w:val="0"/>
              <w:marTop w:val="0"/>
              <w:marBottom w:val="0"/>
              <w:divBdr>
                <w:top w:val="none" w:sz="0" w:space="0" w:color="auto"/>
                <w:left w:val="none" w:sz="0" w:space="0" w:color="auto"/>
                <w:bottom w:val="none" w:sz="0" w:space="0" w:color="auto"/>
                <w:right w:val="none" w:sz="0" w:space="0" w:color="auto"/>
              </w:divBdr>
            </w:div>
            <w:div w:id="1631277885">
              <w:marLeft w:val="0"/>
              <w:marRight w:val="0"/>
              <w:marTop w:val="0"/>
              <w:marBottom w:val="0"/>
              <w:divBdr>
                <w:top w:val="none" w:sz="0" w:space="0" w:color="auto"/>
                <w:left w:val="none" w:sz="0" w:space="0" w:color="auto"/>
                <w:bottom w:val="none" w:sz="0" w:space="0" w:color="auto"/>
                <w:right w:val="none" w:sz="0" w:space="0" w:color="auto"/>
              </w:divBdr>
            </w:div>
            <w:div w:id="1645310843">
              <w:marLeft w:val="0"/>
              <w:marRight w:val="0"/>
              <w:marTop w:val="0"/>
              <w:marBottom w:val="0"/>
              <w:divBdr>
                <w:top w:val="none" w:sz="0" w:space="0" w:color="auto"/>
                <w:left w:val="none" w:sz="0" w:space="0" w:color="auto"/>
                <w:bottom w:val="none" w:sz="0" w:space="0" w:color="auto"/>
                <w:right w:val="none" w:sz="0" w:space="0" w:color="auto"/>
              </w:divBdr>
            </w:div>
            <w:div w:id="1699769500">
              <w:marLeft w:val="0"/>
              <w:marRight w:val="0"/>
              <w:marTop w:val="0"/>
              <w:marBottom w:val="0"/>
              <w:divBdr>
                <w:top w:val="none" w:sz="0" w:space="0" w:color="auto"/>
                <w:left w:val="none" w:sz="0" w:space="0" w:color="auto"/>
                <w:bottom w:val="none" w:sz="0" w:space="0" w:color="auto"/>
                <w:right w:val="none" w:sz="0" w:space="0" w:color="auto"/>
              </w:divBdr>
            </w:div>
            <w:div w:id="1733194667">
              <w:marLeft w:val="0"/>
              <w:marRight w:val="0"/>
              <w:marTop w:val="0"/>
              <w:marBottom w:val="0"/>
              <w:divBdr>
                <w:top w:val="none" w:sz="0" w:space="0" w:color="auto"/>
                <w:left w:val="none" w:sz="0" w:space="0" w:color="auto"/>
                <w:bottom w:val="none" w:sz="0" w:space="0" w:color="auto"/>
                <w:right w:val="none" w:sz="0" w:space="0" w:color="auto"/>
              </w:divBdr>
            </w:div>
            <w:div w:id="1733579207">
              <w:marLeft w:val="0"/>
              <w:marRight w:val="0"/>
              <w:marTop w:val="0"/>
              <w:marBottom w:val="0"/>
              <w:divBdr>
                <w:top w:val="none" w:sz="0" w:space="0" w:color="auto"/>
                <w:left w:val="none" w:sz="0" w:space="0" w:color="auto"/>
                <w:bottom w:val="none" w:sz="0" w:space="0" w:color="auto"/>
                <w:right w:val="none" w:sz="0" w:space="0" w:color="auto"/>
              </w:divBdr>
            </w:div>
            <w:div w:id="1749423292">
              <w:marLeft w:val="0"/>
              <w:marRight w:val="0"/>
              <w:marTop w:val="0"/>
              <w:marBottom w:val="0"/>
              <w:divBdr>
                <w:top w:val="none" w:sz="0" w:space="0" w:color="auto"/>
                <w:left w:val="none" w:sz="0" w:space="0" w:color="auto"/>
                <w:bottom w:val="none" w:sz="0" w:space="0" w:color="auto"/>
                <w:right w:val="none" w:sz="0" w:space="0" w:color="auto"/>
              </w:divBdr>
            </w:div>
            <w:div w:id="1775512888">
              <w:marLeft w:val="0"/>
              <w:marRight w:val="0"/>
              <w:marTop w:val="0"/>
              <w:marBottom w:val="0"/>
              <w:divBdr>
                <w:top w:val="none" w:sz="0" w:space="0" w:color="auto"/>
                <w:left w:val="none" w:sz="0" w:space="0" w:color="auto"/>
                <w:bottom w:val="none" w:sz="0" w:space="0" w:color="auto"/>
                <w:right w:val="none" w:sz="0" w:space="0" w:color="auto"/>
              </w:divBdr>
            </w:div>
            <w:div w:id="1785886213">
              <w:marLeft w:val="0"/>
              <w:marRight w:val="0"/>
              <w:marTop w:val="0"/>
              <w:marBottom w:val="0"/>
              <w:divBdr>
                <w:top w:val="none" w:sz="0" w:space="0" w:color="auto"/>
                <w:left w:val="none" w:sz="0" w:space="0" w:color="auto"/>
                <w:bottom w:val="none" w:sz="0" w:space="0" w:color="auto"/>
                <w:right w:val="none" w:sz="0" w:space="0" w:color="auto"/>
              </w:divBdr>
            </w:div>
            <w:div w:id="1792166350">
              <w:marLeft w:val="0"/>
              <w:marRight w:val="0"/>
              <w:marTop w:val="0"/>
              <w:marBottom w:val="0"/>
              <w:divBdr>
                <w:top w:val="none" w:sz="0" w:space="0" w:color="auto"/>
                <w:left w:val="none" w:sz="0" w:space="0" w:color="auto"/>
                <w:bottom w:val="none" w:sz="0" w:space="0" w:color="auto"/>
                <w:right w:val="none" w:sz="0" w:space="0" w:color="auto"/>
              </w:divBdr>
            </w:div>
            <w:div w:id="1806315976">
              <w:marLeft w:val="0"/>
              <w:marRight w:val="0"/>
              <w:marTop w:val="0"/>
              <w:marBottom w:val="0"/>
              <w:divBdr>
                <w:top w:val="none" w:sz="0" w:space="0" w:color="auto"/>
                <w:left w:val="none" w:sz="0" w:space="0" w:color="auto"/>
                <w:bottom w:val="none" w:sz="0" w:space="0" w:color="auto"/>
                <w:right w:val="none" w:sz="0" w:space="0" w:color="auto"/>
              </w:divBdr>
            </w:div>
            <w:div w:id="1821993362">
              <w:marLeft w:val="0"/>
              <w:marRight w:val="0"/>
              <w:marTop w:val="0"/>
              <w:marBottom w:val="0"/>
              <w:divBdr>
                <w:top w:val="none" w:sz="0" w:space="0" w:color="auto"/>
                <w:left w:val="none" w:sz="0" w:space="0" w:color="auto"/>
                <w:bottom w:val="none" w:sz="0" w:space="0" w:color="auto"/>
                <w:right w:val="none" w:sz="0" w:space="0" w:color="auto"/>
              </w:divBdr>
            </w:div>
            <w:div w:id="1829857613">
              <w:marLeft w:val="0"/>
              <w:marRight w:val="0"/>
              <w:marTop w:val="0"/>
              <w:marBottom w:val="0"/>
              <w:divBdr>
                <w:top w:val="none" w:sz="0" w:space="0" w:color="auto"/>
                <w:left w:val="none" w:sz="0" w:space="0" w:color="auto"/>
                <w:bottom w:val="none" w:sz="0" w:space="0" w:color="auto"/>
                <w:right w:val="none" w:sz="0" w:space="0" w:color="auto"/>
              </w:divBdr>
            </w:div>
            <w:div w:id="1856646814">
              <w:marLeft w:val="0"/>
              <w:marRight w:val="0"/>
              <w:marTop w:val="0"/>
              <w:marBottom w:val="0"/>
              <w:divBdr>
                <w:top w:val="none" w:sz="0" w:space="0" w:color="auto"/>
                <w:left w:val="none" w:sz="0" w:space="0" w:color="auto"/>
                <w:bottom w:val="none" w:sz="0" w:space="0" w:color="auto"/>
                <w:right w:val="none" w:sz="0" w:space="0" w:color="auto"/>
              </w:divBdr>
            </w:div>
            <w:div w:id="1864393037">
              <w:marLeft w:val="0"/>
              <w:marRight w:val="0"/>
              <w:marTop w:val="0"/>
              <w:marBottom w:val="0"/>
              <w:divBdr>
                <w:top w:val="none" w:sz="0" w:space="0" w:color="auto"/>
                <w:left w:val="none" w:sz="0" w:space="0" w:color="auto"/>
                <w:bottom w:val="none" w:sz="0" w:space="0" w:color="auto"/>
                <w:right w:val="none" w:sz="0" w:space="0" w:color="auto"/>
              </w:divBdr>
            </w:div>
            <w:div w:id="1864662134">
              <w:marLeft w:val="0"/>
              <w:marRight w:val="0"/>
              <w:marTop w:val="0"/>
              <w:marBottom w:val="0"/>
              <w:divBdr>
                <w:top w:val="none" w:sz="0" w:space="0" w:color="auto"/>
                <w:left w:val="none" w:sz="0" w:space="0" w:color="auto"/>
                <w:bottom w:val="none" w:sz="0" w:space="0" w:color="auto"/>
                <w:right w:val="none" w:sz="0" w:space="0" w:color="auto"/>
              </w:divBdr>
            </w:div>
            <w:div w:id="1868593286">
              <w:marLeft w:val="0"/>
              <w:marRight w:val="0"/>
              <w:marTop w:val="0"/>
              <w:marBottom w:val="0"/>
              <w:divBdr>
                <w:top w:val="none" w:sz="0" w:space="0" w:color="auto"/>
                <w:left w:val="none" w:sz="0" w:space="0" w:color="auto"/>
                <w:bottom w:val="none" w:sz="0" w:space="0" w:color="auto"/>
                <w:right w:val="none" w:sz="0" w:space="0" w:color="auto"/>
              </w:divBdr>
            </w:div>
            <w:div w:id="1879776627">
              <w:marLeft w:val="0"/>
              <w:marRight w:val="0"/>
              <w:marTop w:val="0"/>
              <w:marBottom w:val="0"/>
              <w:divBdr>
                <w:top w:val="none" w:sz="0" w:space="0" w:color="auto"/>
                <w:left w:val="none" w:sz="0" w:space="0" w:color="auto"/>
                <w:bottom w:val="none" w:sz="0" w:space="0" w:color="auto"/>
                <w:right w:val="none" w:sz="0" w:space="0" w:color="auto"/>
              </w:divBdr>
            </w:div>
            <w:div w:id="1887988312">
              <w:marLeft w:val="0"/>
              <w:marRight w:val="0"/>
              <w:marTop w:val="0"/>
              <w:marBottom w:val="0"/>
              <w:divBdr>
                <w:top w:val="none" w:sz="0" w:space="0" w:color="auto"/>
                <w:left w:val="none" w:sz="0" w:space="0" w:color="auto"/>
                <w:bottom w:val="none" w:sz="0" w:space="0" w:color="auto"/>
                <w:right w:val="none" w:sz="0" w:space="0" w:color="auto"/>
              </w:divBdr>
            </w:div>
            <w:div w:id="1890022337">
              <w:marLeft w:val="0"/>
              <w:marRight w:val="0"/>
              <w:marTop w:val="0"/>
              <w:marBottom w:val="0"/>
              <w:divBdr>
                <w:top w:val="none" w:sz="0" w:space="0" w:color="auto"/>
                <w:left w:val="none" w:sz="0" w:space="0" w:color="auto"/>
                <w:bottom w:val="none" w:sz="0" w:space="0" w:color="auto"/>
                <w:right w:val="none" w:sz="0" w:space="0" w:color="auto"/>
              </w:divBdr>
            </w:div>
            <w:div w:id="1894265941">
              <w:marLeft w:val="0"/>
              <w:marRight w:val="0"/>
              <w:marTop w:val="0"/>
              <w:marBottom w:val="0"/>
              <w:divBdr>
                <w:top w:val="none" w:sz="0" w:space="0" w:color="auto"/>
                <w:left w:val="none" w:sz="0" w:space="0" w:color="auto"/>
                <w:bottom w:val="none" w:sz="0" w:space="0" w:color="auto"/>
                <w:right w:val="none" w:sz="0" w:space="0" w:color="auto"/>
              </w:divBdr>
            </w:div>
            <w:div w:id="1895120903">
              <w:marLeft w:val="0"/>
              <w:marRight w:val="0"/>
              <w:marTop w:val="0"/>
              <w:marBottom w:val="0"/>
              <w:divBdr>
                <w:top w:val="none" w:sz="0" w:space="0" w:color="auto"/>
                <w:left w:val="none" w:sz="0" w:space="0" w:color="auto"/>
                <w:bottom w:val="none" w:sz="0" w:space="0" w:color="auto"/>
                <w:right w:val="none" w:sz="0" w:space="0" w:color="auto"/>
              </w:divBdr>
            </w:div>
            <w:div w:id="1903901961">
              <w:marLeft w:val="0"/>
              <w:marRight w:val="0"/>
              <w:marTop w:val="0"/>
              <w:marBottom w:val="0"/>
              <w:divBdr>
                <w:top w:val="none" w:sz="0" w:space="0" w:color="auto"/>
                <w:left w:val="none" w:sz="0" w:space="0" w:color="auto"/>
                <w:bottom w:val="none" w:sz="0" w:space="0" w:color="auto"/>
                <w:right w:val="none" w:sz="0" w:space="0" w:color="auto"/>
              </w:divBdr>
            </w:div>
            <w:div w:id="1911229564">
              <w:marLeft w:val="0"/>
              <w:marRight w:val="0"/>
              <w:marTop w:val="0"/>
              <w:marBottom w:val="0"/>
              <w:divBdr>
                <w:top w:val="none" w:sz="0" w:space="0" w:color="auto"/>
                <w:left w:val="none" w:sz="0" w:space="0" w:color="auto"/>
                <w:bottom w:val="none" w:sz="0" w:space="0" w:color="auto"/>
                <w:right w:val="none" w:sz="0" w:space="0" w:color="auto"/>
              </w:divBdr>
            </w:div>
            <w:div w:id="1928075272">
              <w:marLeft w:val="0"/>
              <w:marRight w:val="0"/>
              <w:marTop w:val="0"/>
              <w:marBottom w:val="0"/>
              <w:divBdr>
                <w:top w:val="none" w:sz="0" w:space="0" w:color="auto"/>
                <w:left w:val="none" w:sz="0" w:space="0" w:color="auto"/>
                <w:bottom w:val="none" w:sz="0" w:space="0" w:color="auto"/>
                <w:right w:val="none" w:sz="0" w:space="0" w:color="auto"/>
              </w:divBdr>
            </w:div>
            <w:div w:id="1954052807">
              <w:marLeft w:val="0"/>
              <w:marRight w:val="0"/>
              <w:marTop w:val="0"/>
              <w:marBottom w:val="0"/>
              <w:divBdr>
                <w:top w:val="none" w:sz="0" w:space="0" w:color="auto"/>
                <w:left w:val="none" w:sz="0" w:space="0" w:color="auto"/>
                <w:bottom w:val="none" w:sz="0" w:space="0" w:color="auto"/>
                <w:right w:val="none" w:sz="0" w:space="0" w:color="auto"/>
              </w:divBdr>
            </w:div>
            <w:div w:id="1956670914">
              <w:marLeft w:val="0"/>
              <w:marRight w:val="0"/>
              <w:marTop w:val="0"/>
              <w:marBottom w:val="0"/>
              <w:divBdr>
                <w:top w:val="none" w:sz="0" w:space="0" w:color="auto"/>
                <w:left w:val="none" w:sz="0" w:space="0" w:color="auto"/>
                <w:bottom w:val="none" w:sz="0" w:space="0" w:color="auto"/>
                <w:right w:val="none" w:sz="0" w:space="0" w:color="auto"/>
              </w:divBdr>
            </w:div>
            <w:div w:id="1969387866">
              <w:marLeft w:val="0"/>
              <w:marRight w:val="0"/>
              <w:marTop w:val="0"/>
              <w:marBottom w:val="0"/>
              <w:divBdr>
                <w:top w:val="none" w:sz="0" w:space="0" w:color="auto"/>
                <w:left w:val="none" w:sz="0" w:space="0" w:color="auto"/>
                <w:bottom w:val="none" w:sz="0" w:space="0" w:color="auto"/>
                <w:right w:val="none" w:sz="0" w:space="0" w:color="auto"/>
              </w:divBdr>
            </w:div>
            <w:div w:id="1974290162">
              <w:marLeft w:val="0"/>
              <w:marRight w:val="0"/>
              <w:marTop w:val="0"/>
              <w:marBottom w:val="0"/>
              <w:divBdr>
                <w:top w:val="none" w:sz="0" w:space="0" w:color="auto"/>
                <w:left w:val="none" w:sz="0" w:space="0" w:color="auto"/>
                <w:bottom w:val="none" w:sz="0" w:space="0" w:color="auto"/>
                <w:right w:val="none" w:sz="0" w:space="0" w:color="auto"/>
              </w:divBdr>
            </w:div>
            <w:div w:id="1980301512">
              <w:marLeft w:val="0"/>
              <w:marRight w:val="0"/>
              <w:marTop w:val="0"/>
              <w:marBottom w:val="0"/>
              <w:divBdr>
                <w:top w:val="none" w:sz="0" w:space="0" w:color="auto"/>
                <w:left w:val="none" w:sz="0" w:space="0" w:color="auto"/>
                <w:bottom w:val="none" w:sz="0" w:space="0" w:color="auto"/>
                <w:right w:val="none" w:sz="0" w:space="0" w:color="auto"/>
              </w:divBdr>
            </w:div>
            <w:div w:id="1997492985">
              <w:marLeft w:val="0"/>
              <w:marRight w:val="0"/>
              <w:marTop w:val="0"/>
              <w:marBottom w:val="0"/>
              <w:divBdr>
                <w:top w:val="none" w:sz="0" w:space="0" w:color="auto"/>
                <w:left w:val="none" w:sz="0" w:space="0" w:color="auto"/>
                <w:bottom w:val="none" w:sz="0" w:space="0" w:color="auto"/>
                <w:right w:val="none" w:sz="0" w:space="0" w:color="auto"/>
              </w:divBdr>
            </w:div>
            <w:div w:id="2010213593">
              <w:marLeft w:val="0"/>
              <w:marRight w:val="0"/>
              <w:marTop w:val="0"/>
              <w:marBottom w:val="0"/>
              <w:divBdr>
                <w:top w:val="none" w:sz="0" w:space="0" w:color="auto"/>
                <w:left w:val="none" w:sz="0" w:space="0" w:color="auto"/>
                <w:bottom w:val="none" w:sz="0" w:space="0" w:color="auto"/>
                <w:right w:val="none" w:sz="0" w:space="0" w:color="auto"/>
              </w:divBdr>
            </w:div>
            <w:div w:id="2037195444">
              <w:marLeft w:val="0"/>
              <w:marRight w:val="0"/>
              <w:marTop w:val="0"/>
              <w:marBottom w:val="0"/>
              <w:divBdr>
                <w:top w:val="none" w:sz="0" w:space="0" w:color="auto"/>
                <w:left w:val="none" w:sz="0" w:space="0" w:color="auto"/>
                <w:bottom w:val="none" w:sz="0" w:space="0" w:color="auto"/>
                <w:right w:val="none" w:sz="0" w:space="0" w:color="auto"/>
              </w:divBdr>
            </w:div>
            <w:div w:id="2041391785">
              <w:marLeft w:val="0"/>
              <w:marRight w:val="0"/>
              <w:marTop w:val="0"/>
              <w:marBottom w:val="0"/>
              <w:divBdr>
                <w:top w:val="none" w:sz="0" w:space="0" w:color="auto"/>
                <w:left w:val="none" w:sz="0" w:space="0" w:color="auto"/>
                <w:bottom w:val="none" w:sz="0" w:space="0" w:color="auto"/>
                <w:right w:val="none" w:sz="0" w:space="0" w:color="auto"/>
              </w:divBdr>
            </w:div>
            <w:div w:id="2048948941">
              <w:marLeft w:val="0"/>
              <w:marRight w:val="0"/>
              <w:marTop w:val="0"/>
              <w:marBottom w:val="0"/>
              <w:divBdr>
                <w:top w:val="none" w:sz="0" w:space="0" w:color="auto"/>
                <w:left w:val="none" w:sz="0" w:space="0" w:color="auto"/>
                <w:bottom w:val="none" w:sz="0" w:space="0" w:color="auto"/>
                <w:right w:val="none" w:sz="0" w:space="0" w:color="auto"/>
              </w:divBdr>
            </w:div>
            <w:div w:id="2055039204">
              <w:marLeft w:val="0"/>
              <w:marRight w:val="0"/>
              <w:marTop w:val="0"/>
              <w:marBottom w:val="0"/>
              <w:divBdr>
                <w:top w:val="none" w:sz="0" w:space="0" w:color="auto"/>
                <w:left w:val="none" w:sz="0" w:space="0" w:color="auto"/>
                <w:bottom w:val="none" w:sz="0" w:space="0" w:color="auto"/>
                <w:right w:val="none" w:sz="0" w:space="0" w:color="auto"/>
              </w:divBdr>
            </w:div>
            <w:div w:id="2071731954">
              <w:marLeft w:val="0"/>
              <w:marRight w:val="0"/>
              <w:marTop w:val="0"/>
              <w:marBottom w:val="0"/>
              <w:divBdr>
                <w:top w:val="none" w:sz="0" w:space="0" w:color="auto"/>
                <w:left w:val="none" w:sz="0" w:space="0" w:color="auto"/>
                <w:bottom w:val="none" w:sz="0" w:space="0" w:color="auto"/>
                <w:right w:val="none" w:sz="0" w:space="0" w:color="auto"/>
              </w:divBdr>
            </w:div>
            <w:div w:id="2085645149">
              <w:marLeft w:val="0"/>
              <w:marRight w:val="0"/>
              <w:marTop w:val="0"/>
              <w:marBottom w:val="0"/>
              <w:divBdr>
                <w:top w:val="none" w:sz="0" w:space="0" w:color="auto"/>
                <w:left w:val="none" w:sz="0" w:space="0" w:color="auto"/>
                <w:bottom w:val="none" w:sz="0" w:space="0" w:color="auto"/>
                <w:right w:val="none" w:sz="0" w:space="0" w:color="auto"/>
              </w:divBdr>
            </w:div>
            <w:div w:id="2128691570">
              <w:marLeft w:val="0"/>
              <w:marRight w:val="0"/>
              <w:marTop w:val="0"/>
              <w:marBottom w:val="0"/>
              <w:divBdr>
                <w:top w:val="none" w:sz="0" w:space="0" w:color="auto"/>
                <w:left w:val="none" w:sz="0" w:space="0" w:color="auto"/>
                <w:bottom w:val="none" w:sz="0" w:space="0" w:color="auto"/>
                <w:right w:val="none" w:sz="0" w:space="0" w:color="auto"/>
              </w:divBdr>
            </w:div>
            <w:div w:id="2146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250">
      <w:bodyDiv w:val="1"/>
      <w:marLeft w:val="0"/>
      <w:marRight w:val="0"/>
      <w:marTop w:val="0"/>
      <w:marBottom w:val="0"/>
      <w:divBdr>
        <w:top w:val="none" w:sz="0" w:space="0" w:color="auto"/>
        <w:left w:val="none" w:sz="0" w:space="0" w:color="auto"/>
        <w:bottom w:val="none" w:sz="0" w:space="0" w:color="auto"/>
        <w:right w:val="none" w:sz="0" w:space="0" w:color="auto"/>
      </w:divBdr>
      <w:divsChild>
        <w:div w:id="624383412">
          <w:marLeft w:val="0"/>
          <w:marRight w:val="0"/>
          <w:marTop w:val="0"/>
          <w:marBottom w:val="0"/>
          <w:divBdr>
            <w:top w:val="none" w:sz="0" w:space="0" w:color="auto"/>
            <w:left w:val="none" w:sz="0" w:space="0" w:color="auto"/>
            <w:bottom w:val="none" w:sz="0" w:space="0" w:color="auto"/>
            <w:right w:val="none" w:sz="0" w:space="0" w:color="auto"/>
          </w:divBdr>
          <w:divsChild>
            <w:div w:id="140267571">
              <w:marLeft w:val="0"/>
              <w:marRight w:val="0"/>
              <w:marTop w:val="0"/>
              <w:marBottom w:val="0"/>
              <w:divBdr>
                <w:top w:val="none" w:sz="0" w:space="0" w:color="auto"/>
                <w:left w:val="none" w:sz="0" w:space="0" w:color="auto"/>
                <w:bottom w:val="none" w:sz="0" w:space="0" w:color="auto"/>
                <w:right w:val="none" w:sz="0" w:space="0" w:color="auto"/>
              </w:divBdr>
            </w:div>
            <w:div w:id="1438988946">
              <w:marLeft w:val="0"/>
              <w:marRight w:val="0"/>
              <w:marTop w:val="0"/>
              <w:marBottom w:val="0"/>
              <w:divBdr>
                <w:top w:val="none" w:sz="0" w:space="0" w:color="auto"/>
                <w:left w:val="none" w:sz="0" w:space="0" w:color="auto"/>
                <w:bottom w:val="none" w:sz="0" w:space="0" w:color="auto"/>
                <w:right w:val="none" w:sz="0" w:space="0" w:color="auto"/>
              </w:divBdr>
            </w:div>
            <w:div w:id="58095396">
              <w:marLeft w:val="0"/>
              <w:marRight w:val="0"/>
              <w:marTop w:val="0"/>
              <w:marBottom w:val="0"/>
              <w:divBdr>
                <w:top w:val="none" w:sz="0" w:space="0" w:color="auto"/>
                <w:left w:val="none" w:sz="0" w:space="0" w:color="auto"/>
                <w:bottom w:val="none" w:sz="0" w:space="0" w:color="auto"/>
                <w:right w:val="none" w:sz="0" w:space="0" w:color="auto"/>
              </w:divBdr>
            </w:div>
            <w:div w:id="1102191015">
              <w:marLeft w:val="0"/>
              <w:marRight w:val="0"/>
              <w:marTop w:val="0"/>
              <w:marBottom w:val="0"/>
              <w:divBdr>
                <w:top w:val="none" w:sz="0" w:space="0" w:color="auto"/>
                <w:left w:val="none" w:sz="0" w:space="0" w:color="auto"/>
                <w:bottom w:val="none" w:sz="0" w:space="0" w:color="auto"/>
                <w:right w:val="none" w:sz="0" w:space="0" w:color="auto"/>
              </w:divBdr>
            </w:div>
            <w:div w:id="730151115">
              <w:marLeft w:val="0"/>
              <w:marRight w:val="0"/>
              <w:marTop w:val="0"/>
              <w:marBottom w:val="0"/>
              <w:divBdr>
                <w:top w:val="none" w:sz="0" w:space="0" w:color="auto"/>
                <w:left w:val="none" w:sz="0" w:space="0" w:color="auto"/>
                <w:bottom w:val="none" w:sz="0" w:space="0" w:color="auto"/>
                <w:right w:val="none" w:sz="0" w:space="0" w:color="auto"/>
              </w:divBdr>
            </w:div>
            <w:div w:id="1543640101">
              <w:marLeft w:val="0"/>
              <w:marRight w:val="0"/>
              <w:marTop w:val="0"/>
              <w:marBottom w:val="0"/>
              <w:divBdr>
                <w:top w:val="none" w:sz="0" w:space="0" w:color="auto"/>
                <w:left w:val="none" w:sz="0" w:space="0" w:color="auto"/>
                <w:bottom w:val="none" w:sz="0" w:space="0" w:color="auto"/>
                <w:right w:val="none" w:sz="0" w:space="0" w:color="auto"/>
              </w:divBdr>
            </w:div>
            <w:div w:id="1434323016">
              <w:marLeft w:val="0"/>
              <w:marRight w:val="0"/>
              <w:marTop w:val="0"/>
              <w:marBottom w:val="0"/>
              <w:divBdr>
                <w:top w:val="none" w:sz="0" w:space="0" w:color="auto"/>
                <w:left w:val="none" w:sz="0" w:space="0" w:color="auto"/>
                <w:bottom w:val="none" w:sz="0" w:space="0" w:color="auto"/>
                <w:right w:val="none" w:sz="0" w:space="0" w:color="auto"/>
              </w:divBdr>
            </w:div>
            <w:div w:id="1152722071">
              <w:marLeft w:val="0"/>
              <w:marRight w:val="0"/>
              <w:marTop w:val="0"/>
              <w:marBottom w:val="0"/>
              <w:divBdr>
                <w:top w:val="none" w:sz="0" w:space="0" w:color="auto"/>
                <w:left w:val="none" w:sz="0" w:space="0" w:color="auto"/>
                <w:bottom w:val="none" w:sz="0" w:space="0" w:color="auto"/>
                <w:right w:val="none" w:sz="0" w:space="0" w:color="auto"/>
              </w:divBdr>
            </w:div>
            <w:div w:id="1233656618">
              <w:marLeft w:val="0"/>
              <w:marRight w:val="0"/>
              <w:marTop w:val="0"/>
              <w:marBottom w:val="0"/>
              <w:divBdr>
                <w:top w:val="none" w:sz="0" w:space="0" w:color="auto"/>
                <w:left w:val="none" w:sz="0" w:space="0" w:color="auto"/>
                <w:bottom w:val="none" w:sz="0" w:space="0" w:color="auto"/>
                <w:right w:val="none" w:sz="0" w:space="0" w:color="auto"/>
              </w:divBdr>
            </w:div>
            <w:div w:id="833643719">
              <w:marLeft w:val="0"/>
              <w:marRight w:val="0"/>
              <w:marTop w:val="0"/>
              <w:marBottom w:val="0"/>
              <w:divBdr>
                <w:top w:val="none" w:sz="0" w:space="0" w:color="auto"/>
                <w:left w:val="none" w:sz="0" w:space="0" w:color="auto"/>
                <w:bottom w:val="none" w:sz="0" w:space="0" w:color="auto"/>
                <w:right w:val="none" w:sz="0" w:space="0" w:color="auto"/>
              </w:divBdr>
            </w:div>
            <w:div w:id="1540435772">
              <w:marLeft w:val="0"/>
              <w:marRight w:val="0"/>
              <w:marTop w:val="0"/>
              <w:marBottom w:val="0"/>
              <w:divBdr>
                <w:top w:val="none" w:sz="0" w:space="0" w:color="auto"/>
                <w:left w:val="none" w:sz="0" w:space="0" w:color="auto"/>
                <w:bottom w:val="none" w:sz="0" w:space="0" w:color="auto"/>
                <w:right w:val="none" w:sz="0" w:space="0" w:color="auto"/>
              </w:divBdr>
            </w:div>
            <w:div w:id="968241694">
              <w:marLeft w:val="0"/>
              <w:marRight w:val="0"/>
              <w:marTop w:val="0"/>
              <w:marBottom w:val="0"/>
              <w:divBdr>
                <w:top w:val="none" w:sz="0" w:space="0" w:color="auto"/>
                <w:left w:val="none" w:sz="0" w:space="0" w:color="auto"/>
                <w:bottom w:val="none" w:sz="0" w:space="0" w:color="auto"/>
                <w:right w:val="none" w:sz="0" w:space="0" w:color="auto"/>
              </w:divBdr>
            </w:div>
            <w:div w:id="929580529">
              <w:marLeft w:val="0"/>
              <w:marRight w:val="0"/>
              <w:marTop w:val="0"/>
              <w:marBottom w:val="0"/>
              <w:divBdr>
                <w:top w:val="none" w:sz="0" w:space="0" w:color="auto"/>
                <w:left w:val="none" w:sz="0" w:space="0" w:color="auto"/>
                <w:bottom w:val="none" w:sz="0" w:space="0" w:color="auto"/>
                <w:right w:val="none" w:sz="0" w:space="0" w:color="auto"/>
              </w:divBdr>
            </w:div>
            <w:div w:id="1385449666">
              <w:marLeft w:val="0"/>
              <w:marRight w:val="0"/>
              <w:marTop w:val="0"/>
              <w:marBottom w:val="0"/>
              <w:divBdr>
                <w:top w:val="none" w:sz="0" w:space="0" w:color="auto"/>
                <w:left w:val="none" w:sz="0" w:space="0" w:color="auto"/>
                <w:bottom w:val="none" w:sz="0" w:space="0" w:color="auto"/>
                <w:right w:val="none" w:sz="0" w:space="0" w:color="auto"/>
              </w:divBdr>
            </w:div>
            <w:div w:id="1578828997">
              <w:marLeft w:val="0"/>
              <w:marRight w:val="0"/>
              <w:marTop w:val="0"/>
              <w:marBottom w:val="0"/>
              <w:divBdr>
                <w:top w:val="none" w:sz="0" w:space="0" w:color="auto"/>
                <w:left w:val="none" w:sz="0" w:space="0" w:color="auto"/>
                <w:bottom w:val="none" w:sz="0" w:space="0" w:color="auto"/>
                <w:right w:val="none" w:sz="0" w:space="0" w:color="auto"/>
              </w:divBdr>
            </w:div>
            <w:div w:id="305165624">
              <w:marLeft w:val="0"/>
              <w:marRight w:val="0"/>
              <w:marTop w:val="0"/>
              <w:marBottom w:val="0"/>
              <w:divBdr>
                <w:top w:val="none" w:sz="0" w:space="0" w:color="auto"/>
                <w:left w:val="none" w:sz="0" w:space="0" w:color="auto"/>
                <w:bottom w:val="none" w:sz="0" w:space="0" w:color="auto"/>
                <w:right w:val="none" w:sz="0" w:space="0" w:color="auto"/>
              </w:divBdr>
            </w:div>
            <w:div w:id="440539412">
              <w:marLeft w:val="0"/>
              <w:marRight w:val="0"/>
              <w:marTop w:val="0"/>
              <w:marBottom w:val="0"/>
              <w:divBdr>
                <w:top w:val="none" w:sz="0" w:space="0" w:color="auto"/>
                <w:left w:val="none" w:sz="0" w:space="0" w:color="auto"/>
                <w:bottom w:val="none" w:sz="0" w:space="0" w:color="auto"/>
                <w:right w:val="none" w:sz="0" w:space="0" w:color="auto"/>
              </w:divBdr>
            </w:div>
            <w:div w:id="550271165">
              <w:marLeft w:val="0"/>
              <w:marRight w:val="0"/>
              <w:marTop w:val="0"/>
              <w:marBottom w:val="0"/>
              <w:divBdr>
                <w:top w:val="none" w:sz="0" w:space="0" w:color="auto"/>
                <w:left w:val="none" w:sz="0" w:space="0" w:color="auto"/>
                <w:bottom w:val="none" w:sz="0" w:space="0" w:color="auto"/>
                <w:right w:val="none" w:sz="0" w:space="0" w:color="auto"/>
              </w:divBdr>
            </w:div>
            <w:div w:id="290087996">
              <w:marLeft w:val="0"/>
              <w:marRight w:val="0"/>
              <w:marTop w:val="0"/>
              <w:marBottom w:val="0"/>
              <w:divBdr>
                <w:top w:val="none" w:sz="0" w:space="0" w:color="auto"/>
                <w:left w:val="none" w:sz="0" w:space="0" w:color="auto"/>
                <w:bottom w:val="none" w:sz="0" w:space="0" w:color="auto"/>
                <w:right w:val="none" w:sz="0" w:space="0" w:color="auto"/>
              </w:divBdr>
            </w:div>
            <w:div w:id="2083023014">
              <w:marLeft w:val="0"/>
              <w:marRight w:val="0"/>
              <w:marTop w:val="0"/>
              <w:marBottom w:val="0"/>
              <w:divBdr>
                <w:top w:val="none" w:sz="0" w:space="0" w:color="auto"/>
                <w:left w:val="none" w:sz="0" w:space="0" w:color="auto"/>
                <w:bottom w:val="none" w:sz="0" w:space="0" w:color="auto"/>
                <w:right w:val="none" w:sz="0" w:space="0" w:color="auto"/>
              </w:divBdr>
            </w:div>
            <w:div w:id="1158880958">
              <w:marLeft w:val="0"/>
              <w:marRight w:val="0"/>
              <w:marTop w:val="0"/>
              <w:marBottom w:val="0"/>
              <w:divBdr>
                <w:top w:val="none" w:sz="0" w:space="0" w:color="auto"/>
                <w:left w:val="none" w:sz="0" w:space="0" w:color="auto"/>
                <w:bottom w:val="none" w:sz="0" w:space="0" w:color="auto"/>
                <w:right w:val="none" w:sz="0" w:space="0" w:color="auto"/>
              </w:divBdr>
            </w:div>
            <w:div w:id="1574847725">
              <w:marLeft w:val="0"/>
              <w:marRight w:val="0"/>
              <w:marTop w:val="0"/>
              <w:marBottom w:val="0"/>
              <w:divBdr>
                <w:top w:val="none" w:sz="0" w:space="0" w:color="auto"/>
                <w:left w:val="none" w:sz="0" w:space="0" w:color="auto"/>
                <w:bottom w:val="none" w:sz="0" w:space="0" w:color="auto"/>
                <w:right w:val="none" w:sz="0" w:space="0" w:color="auto"/>
              </w:divBdr>
            </w:div>
            <w:div w:id="1237394403">
              <w:marLeft w:val="0"/>
              <w:marRight w:val="0"/>
              <w:marTop w:val="0"/>
              <w:marBottom w:val="0"/>
              <w:divBdr>
                <w:top w:val="none" w:sz="0" w:space="0" w:color="auto"/>
                <w:left w:val="none" w:sz="0" w:space="0" w:color="auto"/>
                <w:bottom w:val="none" w:sz="0" w:space="0" w:color="auto"/>
                <w:right w:val="none" w:sz="0" w:space="0" w:color="auto"/>
              </w:divBdr>
            </w:div>
            <w:div w:id="1010183364">
              <w:marLeft w:val="0"/>
              <w:marRight w:val="0"/>
              <w:marTop w:val="0"/>
              <w:marBottom w:val="0"/>
              <w:divBdr>
                <w:top w:val="none" w:sz="0" w:space="0" w:color="auto"/>
                <w:left w:val="none" w:sz="0" w:space="0" w:color="auto"/>
                <w:bottom w:val="none" w:sz="0" w:space="0" w:color="auto"/>
                <w:right w:val="none" w:sz="0" w:space="0" w:color="auto"/>
              </w:divBdr>
            </w:div>
            <w:div w:id="1914004091">
              <w:marLeft w:val="0"/>
              <w:marRight w:val="0"/>
              <w:marTop w:val="0"/>
              <w:marBottom w:val="0"/>
              <w:divBdr>
                <w:top w:val="none" w:sz="0" w:space="0" w:color="auto"/>
                <w:left w:val="none" w:sz="0" w:space="0" w:color="auto"/>
                <w:bottom w:val="none" w:sz="0" w:space="0" w:color="auto"/>
                <w:right w:val="none" w:sz="0" w:space="0" w:color="auto"/>
              </w:divBdr>
            </w:div>
            <w:div w:id="1059792327">
              <w:marLeft w:val="0"/>
              <w:marRight w:val="0"/>
              <w:marTop w:val="0"/>
              <w:marBottom w:val="0"/>
              <w:divBdr>
                <w:top w:val="none" w:sz="0" w:space="0" w:color="auto"/>
                <w:left w:val="none" w:sz="0" w:space="0" w:color="auto"/>
                <w:bottom w:val="none" w:sz="0" w:space="0" w:color="auto"/>
                <w:right w:val="none" w:sz="0" w:space="0" w:color="auto"/>
              </w:divBdr>
            </w:div>
            <w:div w:id="1269702594">
              <w:marLeft w:val="0"/>
              <w:marRight w:val="0"/>
              <w:marTop w:val="0"/>
              <w:marBottom w:val="0"/>
              <w:divBdr>
                <w:top w:val="none" w:sz="0" w:space="0" w:color="auto"/>
                <w:left w:val="none" w:sz="0" w:space="0" w:color="auto"/>
                <w:bottom w:val="none" w:sz="0" w:space="0" w:color="auto"/>
                <w:right w:val="none" w:sz="0" w:space="0" w:color="auto"/>
              </w:divBdr>
            </w:div>
            <w:div w:id="1821340668">
              <w:marLeft w:val="0"/>
              <w:marRight w:val="0"/>
              <w:marTop w:val="0"/>
              <w:marBottom w:val="0"/>
              <w:divBdr>
                <w:top w:val="none" w:sz="0" w:space="0" w:color="auto"/>
                <w:left w:val="none" w:sz="0" w:space="0" w:color="auto"/>
                <w:bottom w:val="none" w:sz="0" w:space="0" w:color="auto"/>
                <w:right w:val="none" w:sz="0" w:space="0" w:color="auto"/>
              </w:divBdr>
            </w:div>
            <w:div w:id="1023441480">
              <w:marLeft w:val="0"/>
              <w:marRight w:val="0"/>
              <w:marTop w:val="0"/>
              <w:marBottom w:val="0"/>
              <w:divBdr>
                <w:top w:val="none" w:sz="0" w:space="0" w:color="auto"/>
                <w:left w:val="none" w:sz="0" w:space="0" w:color="auto"/>
                <w:bottom w:val="none" w:sz="0" w:space="0" w:color="auto"/>
                <w:right w:val="none" w:sz="0" w:space="0" w:color="auto"/>
              </w:divBdr>
            </w:div>
            <w:div w:id="1399398103">
              <w:marLeft w:val="0"/>
              <w:marRight w:val="0"/>
              <w:marTop w:val="0"/>
              <w:marBottom w:val="0"/>
              <w:divBdr>
                <w:top w:val="none" w:sz="0" w:space="0" w:color="auto"/>
                <w:left w:val="none" w:sz="0" w:space="0" w:color="auto"/>
                <w:bottom w:val="none" w:sz="0" w:space="0" w:color="auto"/>
                <w:right w:val="none" w:sz="0" w:space="0" w:color="auto"/>
              </w:divBdr>
            </w:div>
            <w:div w:id="690885213">
              <w:marLeft w:val="0"/>
              <w:marRight w:val="0"/>
              <w:marTop w:val="0"/>
              <w:marBottom w:val="0"/>
              <w:divBdr>
                <w:top w:val="none" w:sz="0" w:space="0" w:color="auto"/>
                <w:left w:val="none" w:sz="0" w:space="0" w:color="auto"/>
                <w:bottom w:val="none" w:sz="0" w:space="0" w:color="auto"/>
                <w:right w:val="none" w:sz="0" w:space="0" w:color="auto"/>
              </w:divBdr>
            </w:div>
            <w:div w:id="32317535">
              <w:marLeft w:val="0"/>
              <w:marRight w:val="0"/>
              <w:marTop w:val="0"/>
              <w:marBottom w:val="0"/>
              <w:divBdr>
                <w:top w:val="none" w:sz="0" w:space="0" w:color="auto"/>
                <w:left w:val="none" w:sz="0" w:space="0" w:color="auto"/>
                <w:bottom w:val="none" w:sz="0" w:space="0" w:color="auto"/>
                <w:right w:val="none" w:sz="0" w:space="0" w:color="auto"/>
              </w:divBdr>
            </w:div>
            <w:div w:id="1942488574">
              <w:marLeft w:val="0"/>
              <w:marRight w:val="0"/>
              <w:marTop w:val="0"/>
              <w:marBottom w:val="0"/>
              <w:divBdr>
                <w:top w:val="none" w:sz="0" w:space="0" w:color="auto"/>
                <w:left w:val="none" w:sz="0" w:space="0" w:color="auto"/>
                <w:bottom w:val="none" w:sz="0" w:space="0" w:color="auto"/>
                <w:right w:val="none" w:sz="0" w:space="0" w:color="auto"/>
              </w:divBdr>
            </w:div>
            <w:div w:id="1856532944">
              <w:marLeft w:val="0"/>
              <w:marRight w:val="0"/>
              <w:marTop w:val="0"/>
              <w:marBottom w:val="0"/>
              <w:divBdr>
                <w:top w:val="none" w:sz="0" w:space="0" w:color="auto"/>
                <w:left w:val="none" w:sz="0" w:space="0" w:color="auto"/>
                <w:bottom w:val="none" w:sz="0" w:space="0" w:color="auto"/>
                <w:right w:val="none" w:sz="0" w:space="0" w:color="auto"/>
              </w:divBdr>
            </w:div>
            <w:div w:id="1752266333">
              <w:marLeft w:val="0"/>
              <w:marRight w:val="0"/>
              <w:marTop w:val="0"/>
              <w:marBottom w:val="0"/>
              <w:divBdr>
                <w:top w:val="none" w:sz="0" w:space="0" w:color="auto"/>
                <w:left w:val="none" w:sz="0" w:space="0" w:color="auto"/>
                <w:bottom w:val="none" w:sz="0" w:space="0" w:color="auto"/>
                <w:right w:val="none" w:sz="0" w:space="0" w:color="auto"/>
              </w:divBdr>
            </w:div>
            <w:div w:id="2064285335">
              <w:marLeft w:val="0"/>
              <w:marRight w:val="0"/>
              <w:marTop w:val="0"/>
              <w:marBottom w:val="0"/>
              <w:divBdr>
                <w:top w:val="none" w:sz="0" w:space="0" w:color="auto"/>
                <w:left w:val="none" w:sz="0" w:space="0" w:color="auto"/>
                <w:bottom w:val="none" w:sz="0" w:space="0" w:color="auto"/>
                <w:right w:val="none" w:sz="0" w:space="0" w:color="auto"/>
              </w:divBdr>
            </w:div>
            <w:div w:id="495269978">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395081781">
              <w:marLeft w:val="0"/>
              <w:marRight w:val="0"/>
              <w:marTop w:val="0"/>
              <w:marBottom w:val="0"/>
              <w:divBdr>
                <w:top w:val="none" w:sz="0" w:space="0" w:color="auto"/>
                <w:left w:val="none" w:sz="0" w:space="0" w:color="auto"/>
                <w:bottom w:val="none" w:sz="0" w:space="0" w:color="auto"/>
                <w:right w:val="none" w:sz="0" w:space="0" w:color="auto"/>
              </w:divBdr>
            </w:div>
            <w:div w:id="915239563">
              <w:marLeft w:val="0"/>
              <w:marRight w:val="0"/>
              <w:marTop w:val="0"/>
              <w:marBottom w:val="0"/>
              <w:divBdr>
                <w:top w:val="none" w:sz="0" w:space="0" w:color="auto"/>
                <w:left w:val="none" w:sz="0" w:space="0" w:color="auto"/>
                <w:bottom w:val="none" w:sz="0" w:space="0" w:color="auto"/>
                <w:right w:val="none" w:sz="0" w:space="0" w:color="auto"/>
              </w:divBdr>
            </w:div>
            <w:div w:id="1516729518">
              <w:marLeft w:val="0"/>
              <w:marRight w:val="0"/>
              <w:marTop w:val="0"/>
              <w:marBottom w:val="0"/>
              <w:divBdr>
                <w:top w:val="none" w:sz="0" w:space="0" w:color="auto"/>
                <w:left w:val="none" w:sz="0" w:space="0" w:color="auto"/>
                <w:bottom w:val="none" w:sz="0" w:space="0" w:color="auto"/>
                <w:right w:val="none" w:sz="0" w:space="0" w:color="auto"/>
              </w:divBdr>
            </w:div>
            <w:div w:id="1519390239">
              <w:marLeft w:val="0"/>
              <w:marRight w:val="0"/>
              <w:marTop w:val="0"/>
              <w:marBottom w:val="0"/>
              <w:divBdr>
                <w:top w:val="none" w:sz="0" w:space="0" w:color="auto"/>
                <w:left w:val="none" w:sz="0" w:space="0" w:color="auto"/>
                <w:bottom w:val="none" w:sz="0" w:space="0" w:color="auto"/>
                <w:right w:val="none" w:sz="0" w:space="0" w:color="auto"/>
              </w:divBdr>
            </w:div>
            <w:div w:id="1116480749">
              <w:marLeft w:val="0"/>
              <w:marRight w:val="0"/>
              <w:marTop w:val="0"/>
              <w:marBottom w:val="0"/>
              <w:divBdr>
                <w:top w:val="none" w:sz="0" w:space="0" w:color="auto"/>
                <w:left w:val="none" w:sz="0" w:space="0" w:color="auto"/>
                <w:bottom w:val="none" w:sz="0" w:space="0" w:color="auto"/>
                <w:right w:val="none" w:sz="0" w:space="0" w:color="auto"/>
              </w:divBdr>
            </w:div>
            <w:div w:id="426082174">
              <w:marLeft w:val="0"/>
              <w:marRight w:val="0"/>
              <w:marTop w:val="0"/>
              <w:marBottom w:val="0"/>
              <w:divBdr>
                <w:top w:val="none" w:sz="0" w:space="0" w:color="auto"/>
                <w:left w:val="none" w:sz="0" w:space="0" w:color="auto"/>
                <w:bottom w:val="none" w:sz="0" w:space="0" w:color="auto"/>
                <w:right w:val="none" w:sz="0" w:space="0" w:color="auto"/>
              </w:divBdr>
            </w:div>
            <w:div w:id="1152717642">
              <w:marLeft w:val="0"/>
              <w:marRight w:val="0"/>
              <w:marTop w:val="0"/>
              <w:marBottom w:val="0"/>
              <w:divBdr>
                <w:top w:val="none" w:sz="0" w:space="0" w:color="auto"/>
                <w:left w:val="none" w:sz="0" w:space="0" w:color="auto"/>
                <w:bottom w:val="none" w:sz="0" w:space="0" w:color="auto"/>
                <w:right w:val="none" w:sz="0" w:space="0" w:color="auto"/>
              </w:divBdr>
            </w:div>
            <w:div w:id="256911325">
              <w:marLeft w:val="0"/>
              <w:marRight w:val="0"/>
              <w:marTop w:val="0"/>
              <w:marBottom w:val="0"/>
              <w:divBdr>
                <w:top w:val="none" w:sz="0" w:space="0" w:color="auto"/>
                <w:left w:val="none" w:sz="0" w:space="0" w:color="auto"/>
                <w:bottom w:val="none" w:sz="0" w:space="0" w:color="auto"/>
                <w:right w:val="none" w:sz="0" w:space="0" w:color="auto"/>
              </w:divBdr>
            </w:div>
            <w:div w:id="1407147542">
              <w:marLeft w:val="0"/>
              <w:marRight w:val="0"/>
              <w:marTop w:val="0"/>
              <w:marBottom w:val="0"/>
              <w:divBdr>
                <w:top w:val="none" w:sz="0" w:space="0" w:color="auto"/>
                <w:left w:val="none" w:sz="0" w:space="0" w:color="auto"/>
                <w:bottom w:val="none" w:sz="0" w:space="0" w:color="auto"/>
                <w:right w:val="none" w:sz="0" w:space="0" w:color="auto"/>
              </w:divBdr>
            </w:div>
            <w:div w:id="445660837">
              <w:marLeft w:val="0"/>
              <w:marRight w:val="0"/>
              <w:marTop w:val="0"/>
              <w:marBottom w:val="0"/>
              <w:divBdr>
                <w:top w:val="none" w:sz="0" w:space="0" w:color="auto"/>
                <w:left w:val="none" w:sz="0" w:space="0" w:color="auto"/>
                <w:bottom w:val="none" w:sz="0" w:space="0" w:color="auto"/>
                <w:right w:val="none" w:sz="0" w:space="0" w:color="auto"/>
              </w:divBdr>
            </w:div>
            <w:div w:id="1687898806">
              <w:marLeft w:val="0"/>
              <w:marRight w:val="0"/>
              <w:marTop w:val="0"/>
              <w:marBottom w:val="0"/>
              <w:divBdr>
                <w:top w:val="none" w:sz="0" w:space="0" w:color="auto"/>
                <w:left w:val="none" w:sz="0" w:space="0" w:color="auto"/>
                <w:bottom w:val="none" w:sz="0" w:space="0" w:color="auto"/>
                <w:right w:val="none" w:sz="0" w:space="0" w:color="auto"/>
              </w:divBdr>
            </w:div>
            <w:div w:id="1006441989">
              <w:marLeft w:val="0"/>
              <w:marRight w:val="0"/>
              <w:marTop w:val="0"/>
              <w:marBottom w:val="0"/>
              <w:divBdr>
                <w:top w:val="none" w:sz="0" w:space="0" w:color="auto"/>
                <w:left w:val="none" w:sz="0" w:space="0" w:color="auto"/>
                <w:bottom w:val="none" w:sz="0" w:space="0" w:color="auto"/>
                <w:right w:val="none" w:sz="0" w:space="0" w:color="auto"/>
              </w:divBdr>
            </w:div>
            <w:div w:id="1223827195">
              <w:marLeft w:val="0"/>
              <w:marRight w:val="0"/>
              <w:marTop w:val="0"/>
              <w:marBottom w:val="0"/>
              <w:divBdr>
                <w:top w:val="none" w:sz="0" w:space="0" w:color="auto"/>
                <w:left w:val="none" w:sz="0" w:space="0" w:color="auto"/>
                <w:bottom w:val="none" w:sz="0" w:space="0" w:color="auto"/>
                <w:right w:val="none" w:sz="0" w:space="0" w:color="auto"/>
              </w:divBdr>
            </w:div>
            <w:div w:id="226846372">
              <w:marLeft w:val="0"/>
              <w:marRight w:val="0"/>
              <w:marTop w:val="0"/>
              <w:marBottom w:val="0"/>
              <w:divBdr>
                <w:top w:val="none" w:sz="0" w:space="0" w:color="auto"/>
                <w:left w:val="none" w:sz="0" w:space="0" w:color="auto"/>
                <w:bottom w:val="none" w:sz="0" w:space="0" w:color="auto"/>
                <w:right w:val="none" w:sz="0" w:space="0" w:color="auto"/>
              </w:divBdr>
            </w:div>
            <w:div w:id="1107188894">
              <w:marLeft w:val="0"/>
              <w:marRight w:val="0"/>
              <w:marTop w:val="0"/>
              <w:marBottom w:val="0"/>
              <w:divBdr>
                <w:top w:val="none" w:sz="0" w:space="0" w:color="auto"/>
                <w:left w:val="none" w:sz="0" w:space="0" w:color="auto"/>
                <w:bottom w:val="none" w:sz="0" w:space="0" w:color="auto"/>
                <w:right w:val="none" w:sz="0" w:space="0" w:color="auto"/>
              </w:divBdr>
            </w:div>
            <w:div w:id="1062216827">
              <w:marLeft w:val="0"/>
              <w:marRight w:val="0"/>
              <w:marTop w:val="0"/>
              <w:marBottom w:val="0"/>
              <w:divBdr>
                <w:top w:val="none" w:sz="0" w:space="0" w:color="auto"/>
                <w:left w:val="none" w:sz="0" w:space="0" w:color="auto"/>
                <w:bottom w:val="none" w:sz="0" w:space="0" w:color="auto"/>
                <w:right w:val="none" w:sz="0" w:space="0" w:color="auto"/>
              </w:divBdr>
            </w:div>
            <w:div w:id="424037155">
              <w:marLeft w:val="0"/>
              <w:marRight w:val="0"/>
              <w:marTop w:val="0"/>
              <w:marBottom w:val="0"/>
              <w:divBdr>
                <w:top w:val="none" w:sz="0" w:space="0" w:color="auto"/>
                <w:left w:val="none" w:sz="0" w:space="0" w:color="auto"/>
                <w:bottom w:val="none" w:sz="0" w:space="0" w:color="auto"/>
                <w:right w:val="none" w:sz="0" w:space="0" w:color="auto"/>
              </w:divBdr>
            </w:div>
            <w:div w:id="570115631">
              <w:marLeft w:val="0"/>
              <w:marRight w:val="0"/>
              <w:marTop w:val="0"/>
              <w:marBottom w:val="0"/>
              <w:divBdr>
                <w:top w:val="none" w:sz="0" w:space="0" w:color="auto"/>
                <w:left w:val="none" w:sz="0" w:space="0" w:color="auto"/>
                <w:bottom w:val="none" w:sz="0" w:space="0" w:color="auto"/>
                <w:right w:val="none" w:sz="0" w:space="0" w:color="auto"/>
              </w:divBdr>
            </w:div>
            <w:div w:id="242643972">
              <w:marLeft w:val="0"/>
              <w:marRight w:val="0"/>
              <w:marTop w:val="0"/>
              <w:marBottom w:val="0"/>
              <w:divBdr>
                <w:top w:val="none" w:sz="0" w:space="0" w:color="auto"/>
                <w:left w:val="none" w:sz="0" w:space="0" w:color="auto"/>
                <w:bottom w:val="none" w:sz="0" w:space="0" w:color="auto"/>
                <w:right w:val="none" w:sz="0" w:space="0" w:color="auto"/>
              </w:divBdr>
            </w:div>
            <w:div w:id="1984698167">
              <w:marLeft w:val="0"/>
              <w:marRight w:val="0"/>
              <w:marTop w:val="0"/>
              <w:marBottom w:val="0"/>
              <w:divBdr>
                <w:top w:val="none" w:sz="0" w:space="0" w:color="auto"/>
                <w:left w:val="none" w:sz="0" w:space="0" w:color="auto"/>
                <w:bottom w:val="none" w:sz="0" w:space="0" w:color="auto"/>
                <w:right w:val="none" w:sz="0" w:space="0" w:color="auto"/>
              </w:divBdr>
            </w:div>
            <w:div w:id="832840689">
              <w:marLeft w:val="0"/>
              <w:marRight w:val="0"/>
              <w:marTop w:val="0"/>
              <w:marBottom w:val="0"/>
              <w:divBdr>
                <w:top w:val="none" w:sz="0" w:space="0" w:color="auto"/>
                <w:left w:val="none" w:sz="0" w:space="0" w:color="auto"/>
                <w:bottom w:val="none" w:sz="0" w:space="0" w:color="auto"/>
                <w:right w:val="none" w:sz="0" w:space="0" w:color="auto"/>
              </w:divBdr>
            </w:div>
            <w:div w:id="1620258373">
              <w:marLeft w:val="0"/>
              <w:marRight w:val="0"/>
              <w:marTop w:val="0"/>
              <w:marBottom w:val="0"/>
              <w:divBdr>
                <w:top w:val="none" w:sz="0" w:space="0" w:color="auto"/>
                <w:left w:val="none" w:sz="0" w:space="0" w:color="auto"/>
                <w:bottom w:val="none" w:sz="0" w:space="0" w:color="auto"/>
                <w:right w:val="none" w:sz="0" w:space="0" w:color="auto"/>
              </w:divBdr>
            </w:div>
            <w:div w:id="541476341">
              <w:marLeft w:val="0"/>
              <w:marRight w:val="0"/>
              <w:marTop w:val="0"/>
              <w:marBottom w:val="0"/>
              <w:divBdr>
                <w:top w:val="none" w:sz="0" w:space="0" w:color="auto"/>
                <w:left w:val="none" w:sz="0" w:space="0" w:color="auto"/>
                <w:bottom w:val="none" w:sz="0" w:space="0" w:color="auto"/>
                <w:right w:val="none" w:sz="0" w:space="0" w:color="auto"/>
              </w:divBdr>
            </w:div>
            <w:div w:id="1536457208">
              <w:marLeft w:val="0"/>
              <w:marRight w:val="0"/>
              <w:marTop w:val="0"/>
              <w:marBottom w:val="0"/>
              <w:divBdr>
                <w:top w:val="none" w:sz="0" w:space="0" w:color="auto"/>
                <w:left w:val="none" w:sz="0" w:space="0" w:color="auto"/>
                <w:bottom w:val="none" w:sz="0" w:space="0" w:color="auto"/>
                <w:right w:val="none" w:sz="0" w:space="0" w:color="auto"/>
              </w:divBdr>
            </w:div>
            <w:div w:id="1220898090">
              <w:marLeft w:val="0"/>
              <w:marRight w:val="0"/>
              <w:marTop w:val="0"/>
              <w:marBottom w:val="0"/>
              <w:divBdr>
                <w:top w:val="none" w:sz="0" w:space="0" w:color="auto"/>
                <w:left w:val="none" w:sz="0" w:space="0" w:color="auto"/>
                <w:bottom w:val="none" w:sz="0" w:space="0" w:color="auto"/>
                <w:right w:val="none" w:sz="0" w:space="0" w:color="auto"/>
              </w:divBdr>
            </w:div>
            <w:div w:id="208764286">
              <w:marLeft w:val="0"/>
              <w:marRight w:val="0"/>
              <w:marTop w:val="0"/>
              <w:marBottom w:val="0"/>
              <w:divBdr>
                <w:top w:val="none" w:sz="0" w:space="0" w:color="auto"/>
                <w:left w:val="none" w:sz="0" w:space="0" w:color="auto"/>
                <w:bottom w:val="none" w:sz="0" w:space="0" w:color="auto"/>
                <w:right w:val="none" w:sz="0" w:space="0" w:color="auto"/>
              </w:divBdr>
            </w:div>
            <w:div w:id="1959139394">
              <w:marLeft w:val="0"/>
              <w:marRight w:val="0"/>
              <w:marTop w:val="0"/>
              <w:marBottom w:val="0"/>
              <w:divBdr>
                <w:top w:val="none" w:sz="0" w:space="0" w:color="auto"/>
                <w:left w:val="none" w:sz="0" w:space="0" w:color="auto"/>
                <w:bottom w:val="none" w:sz="0" w:space="0" w:color="auto"/>
                <w:right w:val="none" w:sz="0" w:space="0" w:color="auto"/>
              </w:divBdr>
            </w:div>
            <w:div w:id="483859728">
              <w:marLeft w:val="0"/>
              <w:marRight w:val="0"/>
              <w:marTop w:val="0"/>
              <w:marBottom w:val="0"/>
              <w:divBdr>
                <w:top w:val="none" w:sz="0" w:space="0" w:color="auto"/>
                <w:left w:val="none" w:sz="0" w:space="0" w:color="auto"/>
                <w:bottom w:val="none" w:sz="0" w:space="0" w:color="auto"/>
                <w:right w:val="none" w:sz="0" w:space="0" w:color="auto"/>
              </w:divBdr>
            </w:div>
            <w:div w:id="62458295">
              <w:marLeft w:val="0"/>
              <w:marRight w:val="0"/>
              <w:marTop w:val="0"/>
              <w:marBottom w:val="0"/>
              <w:divBdr>
                <w:top w:val="none" w:sz="0" w:space="0" w:color="auto"/>
                <w:left w:val="none" w:sz="0" w:space="0" w:color="auto"/>
                <w:bottom w:val="none" w:sz="0" w:space="0" w:color="auto"/>
                <w:right w:val="none" w:sz="0" w:space="0" w:color="auto"/>
              </w:divBdr>
            </w:div>
            <w:div w:id="1127703225">
              <w:marLeft w:val="0"/>
              <w:marRight w:val="0"/>
              <w:marTop w:val="0"/>
              <w:marBottom w:val="0"/>
              <w:divBdr>
                <w:top w:val="none" w:sz="0" w:space="0" w:color="auto"/>
                <w:left w:val="none" w:sz="0" w:space="0" w:color="auto"/>
                <w:bottom w:val="none" w:sz="0" w:space="0" w:color="auto"/>
                <w:right w:val="none" w:sz="0" w:space="0" w:color="auto"/>
              </w:divBdr>
            </w:div>
            <w:div w:id="1741054822">
              <w:marLeft w:val="0"/>
              <w:marRight w:val="0"/>
              <w:marTop w:val="0"/>
              <w:marBottom w:val="0"/>
              <w:divBdr>
                <w:top w:val="none" w:sz="0" w:space="0" w:color="auto"/>
                <w:left w:val="none" w:sz="0" w:space="0" w:color="auto"/>
                <w:bottom w:val="none" w:sz="0" w:space="0" w:color="auto"/>
                <w:right w:val="none" w:sz="0" w:space="0" w:color="auto"/>
              </w:divBdr>
            </w:div>
            <w:div w:id="1716193665">
              <w:marLeft w:val="0"/>
              <w:marRight w:val="0"/>
              <w:marTop w:val="0"/>
              <w:marBottom w:val="0"/>
              <w:divBdr>
                <w:top w:val="none" w:sz="0" w:space="0" w:color="auto"/>
                <w:left w:val="none" w:sz="0" w:space="0" w:color="auto"/>
                <w:bottom w:val="none" w:sz="0" w:space="0" w:color="auto"/>
                <w:right w:val="none" w:sz="0" w:space="0" w:color="auto"/>
              </w:divBdr>
            </w:div>
            <w:div w:id="423304710">
              <w:marLeft w:val="0"/>
              <w:marRight w:val="0"/>
              <w:marTop w:val="0"/>
              <w:marBottom w:val="0"/>
              <w:divBdr>
                <w:top w:val="none" w:sz="0" w:space="0" w:color="auto"/>
                <w:left w:val="none" w:sz="0" w:space="0" w:color="auto"/>
                <w:bottom w:val="none" w:sz="0" w:space="0" w:color="auto"/>
                <w:right w:val="none" w:sz="0" w:space="0" w:color="auto"/>
              </w:divBdr>
            </w:div>
            <w:div w:id="1717467655">
              <w:marLeft w:val="0"/>
              <w:marRight w:val="0"/>
              <w:marTop w:val="0"/>
              <w:marBottom w:val="0"/>
              <w:divBdr>
                <w:top w:val="none" w:sz="0" w:space="0" w:color="auto"/>
                <w:left w:val="none" w:sz="0" w:space="0" w:color="auto"/>
                <w:bottom w:val="none" w:sz="0" w:space="0" w:color="auto"/>
                <w:right w:val="none" w:sz="0" w:space="0" w:color="auto"/>
              </w:divBdr>
            </w:div>
            <w:div w:id="157045076">
              <w:marLeft w:val="0"/>
              <w:marRight w:val="0"/>
              <w:marTop w:val="0"/>
              <w:marBottom w:val="0"/>
              <w:divBdr>
                <w:top w:val="none" w:sz="0" w:space="0" w:color="auto"/>
                <w:left w:val="none" w:sz="0" w:space="0" w:color="auto"/>
                <w:bottom w:val="none" w:sz="0" w:space="0" w:color="auto"/>
                <w:right w:val="none" w:sz="0" w:space="0" w:color="auto"/>
              </w:divBdr>
            </w:div>
            <w:div w:id="804274701">
              <w:marLeft w:val="0"/>
              <w:marRight w:val="0"/>
              <w:marTop w:val="0"/>
              <w:marBottom w:val="0"/>
              <w:divBdr>
                <w:top w:val="none" w:sz="0" w:space="0" w:color="auto"/>
                <w:left w:val="none" w:sz="0" w:space="0" w:color="auto"/>
                <w:bottom w:val="none" w:sz="0" w:space="0" w:color="auto"/>
                <w:right w:val="none" w:sz="0" w:space="0" w:color="auto"/>
              </w:divBdr>
            </w:div>
            <w:div w:id="2078624127">
              <w:marLeft w:val="0"/>
              <w:marRight w:val="0"/>
              <w:marTop w:val="0"/>
              <w:marBottom w:val="0"/>
              <w:divBdr>
                <w:top w:val="none" w:sz="0" w:space="0" w:color="auto"/>
                <w:left w:val="none" w:sz="0" w:space="0" w:color="auto"/>
                <w:bottom w:val="none" w:sz="0" w:space="0" w:color="auto"/>
                <w:right w:val="none" w:sz="0" w:space="0" w:color="auto"/>
              </w:divBdr>
            </w:div>
            <w:div w:id="615409925">
              <w:marLeft w:val="0"/>
              <w:marRight w:val="0"/>
              <w:marTop w:val="0"/>
              <w:marBottom w:val="0"/>
              <w:divBdr>
                <w:top w:val="none" w:sz="0" w:space="0" w:color="auto"/>
                <w:left w:val="none" w:sz="0" w:space="0" w:color="auto"/>
                <w:bottom w:val="none" w:sz="0" w:space="0" w:color="auto"/>
                <w:right w:val="none" w:sz="0" w:space="0" w:color="auto"/>
              </w:divBdr>
            </w:div>
            <w:div w:id="38281541">
              <w:marLeft w:val="0"/>
              <w:marRight w:val="0"/>
              <w:marTop w:val="0"/>
              <w:marBottom w:val="0"/>
              <w:divBdr>
                <w:top w:val="none" w:sz="0" w:space="0" w:color="auto"/>
                <w:left w:val="none" w:sz="0" w:space="0" w:color="auto"/>
                <w:bottom w:val="none" w:sz="0" w:space="0" w:color="auto"/>
                <w:right w:val="none" w:sz="0" w:space="0" w:color="auto"/>
              </w:divBdr>
            </w:div>
            <w:div w:id="1770851808">
              <w:marLeft w:val="0"/>
              <w:marRight w:val="0"/>
              <w:marTop w:val="0"/>
              <w:marBottom w:val="0"/>
              <w:divBdr>
                <w:top w:val="none" w:sz="0" w:space="0" w:color="auto"/>
                <w:left w:val="none" w:sz="0" w:space="0" w:color="auto"/>
                <w:bottom w:val="none" w:sz="0" w:space="0" w:color="auto"/>
                <w:right w:val="none" w:sz="0" w:space="0" w:color="auto"/>
              </w:divBdr>
            </w:div>
            <w:div w:id="1694766126">
              <w:marLeft w:val="0"/>
              <w:marRight w:val="0"/>
              <w:marTop w:val="0"/>
              <w:marBottom w:val="0"/>
              <w:divBdr>
                <w:top w:val="none" w:sz="0" w:space="0" w:color="auto"/>
                <w:left w:val="none" w:sz="0" w:space="0" w:color="auto"/>
                <w:bottom w:val="none" w:sz="0" w:space="0" w:color="auto"/>
                <w:right w:val="none" w:sz="0" w:space="0" w:color="auto"/>
              </w:divBdr>
            </w:div>
            <w:div w:id="729765573">
              <w:marLeft w:val="0"/>
              <w:marRight w:val="0"/>
              <w:marTop w:val="0"/>
              <w:marBottom w:val="0"/>
              <w:divBdr>
                <w:top w:val="none" w:sz="0" w:space="0" w:color="auto"/>
                <w:left w:val="none" w:sz="0" w:space="0" w:color="auto"/>
                <w:bottom w:val="none" w:sz="0" w:space="0" w:color="auto"/>
                <w:right w:val="none" w:sz="0" w:space="0" w:color="auto"/>
              </w:divBdr>
            </w:div>
            <w:div w:id="1551840052">
              <w:marLeft w:val="0"/>
              <w:marRight w:val="0"/>
              <w:marTop w:val="0"/>
              <w:marBottom w:val="0"/>
              <w:divBdr>
                <w:top w:val="none" w:sz="0" w:space="0" w:color="auto"/>
                <w:left w:val="none" w:sz="0" w:space="0" w:color="auto"/>
                <w:bottom w:val="none" w:sz="0" w:space="0" w:color="auto"/>
                <w:right w:val="none" w:sz="0" w:space="0" w:color="auto"/>
              </w:divBdr>
            </w:div>
            <w:div w:id="2041933216">
              <w:marLeft w:val="0"/>
              <w:marRight w:val="0"/>
              <w:marTop w:val="0"/>
              <w:marBottom w:val="0"/>
              <w:divBdr>
                <w:top w:val="none" w:sz="0" w:space="0" w:color="auto"/>
                <w:left w:val="none" w:sz="0" w:space="0" w:color="auto"/>
                <w:bottom w:val="none" w:sz="0" w:space="0" w:color="auto"/>
                <w:right w:val="none" w:sz="0" w:space="0" w:color="auto"/>
              </w:divBdr>
            </w:div>
            <w:div w:id="873690256">
              <w:marLeft w:val="0"/>
              <w:marRight w:val="0"/>
              <w:marTop w:val="0"/>
              <w:marBottom w:val="0"/>
              <w:divBdr>
                <w:top w:val="none" w:sz="0" w:space="0" w:color="auto"/>
                <w:left w:val="none" w:sz="0" w:space="0" w:color="auto"/>
                <w:bottom w:val="none" w:sz="0" w:space="0" w:color="auto"/>
                <w:right w:val="none" w:sz="0" w:space="0" w:color="auto"/>
              </w:divBdr>
            </w:div>
            <w:div w:id="1767309486">
              <w:marLeft w:val="0"/>
              <w:marRight w:val="0"/>
              <w:marTop w:val="0"/>
              <w:marBottom w:val="0"/>
              <w:divBdr>
                <w:top w:val="none" w:sz="0" w:space="0" w:color="auto"/>
                <w:left w:val="none" w:sz="0" w:space="0" w:color="auto"/>
                <w:bottom w:val="none" w:sz="0" w:space="0" w:color="auto"/>
                <w:right w:val="none" w:sz="0" w:space="0" w:color="auto"/>
              </w:divBdr>
            </w:div>
            <w:div w:id="334191877">
              <w:marLeft w:val="0"/>
              <w:marRight w:val="0"/>
              <w:marTop w:val="0"/>
              <w:marBottom w:val="0"/>
              <w:divBdr>
                <w:top w:val="none" w:sz="0" w:space="0" w:color="auto"/>
                <w:left w:val="none" w:sz="0" w:space="0" w:color="auto"/>
                <w:bottom w:val="none" w:sz="0" w:space="0" w:color="auto"/>
                <w:right w:val="none" w:sz="0" w:space="0" w:color="auto"/>
              </w:divBdr>
            </w:div>
            <w:div w:id="761797727">
              <w:marLeft w:val="0"/>
              <w:marRight w:val="0"/>
              <w:marTop w:val="0"/>
              <w:marBottom w:val="0"/>
              <w:divBdr>
                <w:top w:val="none" w:sz="0" w:space="0" w:color="auto"/>
                <w:left w:val="none" w:sz="0" w:space="0" w:color="auto"/>
                <w:bottom w:val="none" w:sz="0" w:space="0" w:color="auto"/>
                <w:right w:val="none" w:sz="0" w:space="0" w:color="auto"/>
              </w:divBdr>
            </w:div>
            <w:div w:id="114834261">
              <w:marLeft w:val="0"/>
              <w:marRight w:val="0"/>
              <w:marTop w:val="0"/>
              <w:marBottom w:val="0"/>
              <w:divBdr>
                <w:top w:val="none" w:sz="0" w:space="0" w:color="auto"/>
                <w:left w:val="none" w:sz="0" w:space="0" w:color="auto"/>
                <w:bottom w:val="none" w:sz="0" w:space="0" w:color="auto"/>
                <w:right w:val="none" w:sz="0" w:space="0" w:color="auto"/>
              </w:divBdr>
            </w:div>
            <w:div w:id="955335964">
              <w:marLeft w:val="0"/>
              <w:marRight w:val="0"/>
              <w:marTop w:val="0"/>
              <w:marBottom w:val="0"/>
              <w:divBdr>
                <w:top w:val="none" w:sz="0" w:space="0" w:color="auto"/>
                <w:left w:val="none" w:sz="0" w:space="0" w:color="auto"/>
                <w:bottom w:val="none" w:sz="0" w:space="0" w:color="auto"/>
                <w:right w:val="none" w:sz="0" w:space="0" w:color="auto"/>
              </w:divBdr>
            </w:div>
            <w:div w:id="1928071241">
              <w:marLeft w:val="0"/>
              <w:marRight w:val="0"/>
              <w:marTop w:val="0"/>
              <w:marBottom w:val="0"/>
              <w:divBdr>
                <w:top w:val="none" w:sz="0" w:space="0" w:color="auto"/>
                <w:left w:val="none" w:sz="0" w:space="0" w:color="auto"/>
                <w:bottom w:val="none" w:sz="0" w:space="0" w:color="auto"/>
                <w:right w:val="none" w:sz="0" w:space="0" w:color="auto"/>
              </w:divBdr>
            </w:div>
            <w:div w:id="1376780829">
              <w:marLeft w:val="0"/>
              <w:marRight w:val="0"/>
              <w:marTop w:val="0"/>
              <w:marBottom w:val="0"/>
              <w:divBdr>
                <w:top w:val="none" w:sz="0" w:space="0" w:color="auto"/>
                <w:left w:val="none" w:sz="0" w:space="0" w:color="auto"/>
                <w:bottom w:val="none" w:sz="0" w:space="0" w:color="auto"/>
                <w:right w:val="none" w:sz="0" w:space="0" w:color="auto"/>
              </w:divBdr>
            </w:div>
            <w:div w:id="581305699">
              <w:marLeft w:val="0"/>
              <w:marRight w:val="0"/>
              <w:marTop w:val="0"/>
              <w:marBottom w:val="0"/>
              <w:divBdr>
                <w:top w:val="none" w:sz="0" w:space="0" w:color="auto"/>
                <w:left w:val="none" w:sz="0" w:space="0" w:color="auto"/>
                <w:bottom w:val="none" w:sz="0" w:space="0" w:color="auto"/>
                <w:right w:val="none" w:sz="0" w:space="0" w:color="auto"/>
              </w:divBdr>
            </w:div>
            <w:div w:id="1100299383">
              <w:marLeft w:val="0"/>
              <w:marRight w:val="0"/>
              <w:marTop w:val="0"/>
              <w:marBottom w:val="0"/>
              <w:divBdr>
                <w:top w:val="none" w:sz="0" w:space="0" w:color="auto"/>
                <w:left w:val="none" w:sz="0" w:space="0" w:color="auto"/>
                <w:bottom w:val="none" w:sz="0" w:space="0" w:color="auto"/>
                <w:right w:val="none" w:sz="0" w:space="0" w:color="auto"/>
              </w:divBdr>
            </w:div>
            <w:div w:id="1108499870">
              <w:marLeft w:val="0"/>
              <w:marRight w:val="0"/>
              <w:marTop w:val="0"/>
              <w:marBottom w:val="0"/>
              <w:divBdr>
                <w:top w:val="none" w:sz="0" w:space="0" w:color="auto"/>
                <w:left w:val="none" w:sz="0" w:space="0" w:color="auto"/>
                <w:bottom w:val="none" w:sz="0" w:space="0" w:color="auto"/>
                <w:right w:val="none" w:sz="0" w:space="0" w:color="auto"/>
              </w:divBdr>
            </w:div>
            <w:div w:id="660695967">
              <w:marLeft w:val="0"/>
              <w:marRight w:val="0"/>
              <w:marTop w:val="0"/>
              <w:marBottom w:val="0"/>
              <w:divBdr>
                <w:top w:val="none" w:sz="0" w:space="0" w:color="auto"/>
                <w:left w:val="none" w:sz="0" w:space="0" w:color="auto"/>
                <w:bottom w:val="none" w:sz="0" w:space="0" w:color="auto"/>
                <w:right w:val="none" w:sz="0" w:space="0" w:color="auto"/>
              </w:divBdr>
            </w:div>
            <w:div w:id="1450513553">
              <w:marLeft w:val="0"/>
              <w:marRight w:val="0"/>
              <w:marTop w:val="0"/>
              <w:marBottom w:val="0"/>
              <w:divBdr>
                <w:top w:val="none" w:sz="0" w:space="0" w:color="auto"/>
                <w:left w:val="none" w:sz="0" w:space="0" w:color="auto"/>
                <w:bottom w:val="none" w:sz="0" w:space="0" w:color="auto"/>
                <w:right w:val="none" w:sz="0" w:space="0" w:color="auto"/>
              </w:divBdr>
            </w:div>
            <w:div w:id="473563354">
              <w:marLeft w:val="0"/>
              <w:marRight w:val="0"/>
              <w:marTop w:val="0"/>
              <w:marBottom w:val="0"/>
              <w:divBdr>
                <w:top w:val="none" w:sz="0" w:space="0" w:color="auto"/>
                <w:left w:val="none" w:sz="0" w:space="0" w:color="auto"/>
                <w:bottom w:val="none" w:sz="0" w:space="0" w:color="auto"/>
                <w:right w:val="none" w:sz="0" w:space="0" w:color="auto"/>
              </w:divBdr>
            </w:div>
            <w:div w:id="990671830">
              <w:marLeft w:val="0"/>
              <w:marRight w:val="0"/>
              <w:marTop w:val="0"/>
              <w:marBottom w:val="0"/>
              <w:divBdr>
                <w:top w:val="none" w:sz="0" w:space="0" w:color="auto"/>
                <w:left w:val="none" w:sz="0" w:space="0" w:color="auto"/>
                <w:bottom w:val="none" w:sz="0" w:space="0" w:color="auto"/>
                <w:right w:val="none" w:sz="0" w:space="0" w:color="auto"/>
              </w:divBdr>
            </w:div>
            <w:div w:id="176506546">
              <w:marLeft w:val="0"/>
              <w:marRight w:val="0"/>
              <w:marTop w:val="0"/>
              <w:marBottom w:val="0"/>
              <w:divBdr>
                <w:top w:val="none" w:sz="0" w:space="0" w:color="auto"/>
                <w:left w:val="none" w:sz="0" w:space="0" w:color="auto"/>
                <w:bottom w:val="none" w:sz="0" w:space="0" w:color="auto"/>
                <w:right w:val="none" w:sz="0" w:space="0" w:color="auto"/>
              </w:divBdr>
            </w:div>
            <w:div w:id="928805303">
              <w:marLeft w:val="0"/>
              <w:marRight w:val="0"/>
              <w:marTop w:val="0"/>
              <w:marBottom w:val="0"/>
              <w:divBdr>
                <w:top w:val="none" w:sz="0" w:space="0" w:color="auto"/>
                <w:left w:val="none" w:sz="0" w:space="0" w:color="auto"/>
                <w:bottom w:val="none" w:sz="0" w:space="0" w:color="auto"/>
                <w:right w:val="none" w:sz="0" w:space="0" w:color="auto"/>
              </w:divBdr>
            </w:div>
            <w:div w:id="841967697">
              <w:marLeft w:val="0"/>
              <w:marRight w:val="0"/>
              <w:marTop w:val="0"/>
              <w:marBottom w:val="0"/>
              <w:divBdr>
                <w:top w:val="none" w:sz="0" w:space="0" w:color="auto"/>
                <w:left w:val="none" w:sz="0" w:space="0" w:color="auto"/>
                <w:bottom w:val="none" w:sz="0" w:space="0" w:color="auto"/>
                <w:right w:val="none" w:sz="0" w:space="0" w:color="auto"/>
              </w:divBdr>
            </w:div>
            <w:div w:id="24404935">
              <w:marLeft w:val="0"/>
              <w:marRight w:val="0"/>
              <w:marTop w:val="0"/>
              <w:marBottom w:val="0"/>
              <w:divBdr>
                <w:top w:val="none" w:sz="0" w:space="0" w:color="auto"/>
                <w:left w:val="none" w:sz="0" w:space="0" w:color="auto"/>
                <w:bottom w:val="none" w:sz="0" w:space="0" w:color="auto"/>
                <w:right w:val="none" w:sz="0" w:space="0" w:color="auto"/>
              </w:divBdr>
            </w:div>
            <w:div w:id="1642615108">
              <w:marLeft w:val="0"/>
              <w:marRight w:val="0"/>
              <w:marTop w:val="0"/>
              <w:marBottom w:val="0"/>
              <w:divBdr>
                <w:top w:val="none" w:sz="0" w:space="0" w:color="auto"/>
                <w:left w:val="none" w:sz="0" w:space="0" w:color="auto"/>
                <w:bottom w:val="none" w:sz="0" w:space="0" w:color="auto"/>
                <w:right w:val="none" w:sz="0" w:space="0" w:color="auto"/>
              </w:divBdr>
            </w:div>
            <w:div w:id="1062948921">
              <w:marLeft w:val="0"/>
              <w:marRight w:val="0"/>
              <w:marTop w:val="0"/>
              <w:marBottom w:val="0"/>
              <w:divBdr>
                <w:top w:val="none" w:sz="0" w:space="0" w:color="auto"/>
                <w:left w:val="none" w:sz="0" w:space="0" w:color="auto"/>
                <w:bottom w:val="none" w:sz="0" w:space="0" w:color="auto"/>
                <w:right w:val="none" w:sz="0" w:space="0" w:color="auto"/>
              </w:divBdr>
            </w:div>
            <w:div w:id="1262953918">
              <w:marLeft w:val="0"/>
              <w:marRight w:val="0"/>
              <w:marTop w:val="0"/>
              <w:marBottom w:val="0"/>
              <w:divBdr>
                <w:top w:val="none" w:sz="0" w:space="0" w:color="auto"/>
                <w:left w:val="none" w:sz="0" w:space="0" w:color="auto"/>
                <w:bottom w:val="none" w:sz="0" w:space="0" w:color="auto"/>
                <w:right w:val="none" w:sz="0" w:space="0" w:color="auto"/>
              </w:divBdr>
            </w:div>
            <w:div w:id="123471180">
              <w:marLeft w:val="0"/>
              <w:marRight w:val="0"/>
              <w:marTop w:val="0"/>
              <w:marBottom w:val="0"/>
              <w:divBdr>
                <w:top w:val="none" w:sz="0" w:space="0" w:color="auto"/>
                <w:left w:val="none" w:sz="0" w:space="0" w:color="auto"/>
                <w:bottom w:val="none" w:sz="0" w:space="0" w:color="auto"/>
                <w:right w:val="none" w:sz="0" w:space="0" w:color="auto"/>
              </w:divBdr>
            </w:div>
            <w:div w:id="965619333">
              <w:marLeft w:val="0"/>
              <w:marRight w:val="0"/>
              <w:marTop w:val="0"/>
              <w:marBottom w:val="0"/>
              <w:divBdr>
                <w:top w:val="none" w:sz="0" w:space="0" w:color="auto"/>
                <w:left w:val="none" w:sz="0" w:space="0" w:color="auto"/>
                <w:bottom w:val="none" w:sz="0" w:space="0" w:color="auto"/>
                <w:right w:val="none" w:sz="0" w:space="0" w:color="auto"/>
              </w:divBdr>
            </w:div>
            <w:div w:id="1218053303">
              <w:marLeft w:val="0"/>
              <w:marRight w:val="0"/>
              <w:marTop w:val="0"/>
              <w:marBottom w:val="0"/>
              <w:divBdr>
                <w:top w:val="none" w:sz="0" w:space="0" w:color="auto"/>
                <w:left w:val="none" w:sz="0" w:space="0" w:color="auto"/>
                <w:bottom w:val="none" w:sz="0" w:space="0" w:color="auto"/>
                <w:right w:val="none" w:sz="0" w:space="0" w:color="auto"/>
              </w:divBdr>
            </w:div>
            <w:div w:id="1623923758">
              <w:marLeft w:val="0"/>
              <w:marRight w:val="0"/>
              <w:marTop w:val="0"/>
              <w:marBottom w:val="0"/>
              <w:divBdr>
                <w:top w:val="none" w:sz="0" w:space="0" w:color="auto"/>
                <w:left w:val="none" w:sz="0" w:space="0" w:color="auto"/>
                <w:bottom w:val="none" w:sz="0" w:space="0" w:color="auto"/>
                <w:right w:val="none" w:sz="0" w:space="0" w:color="auto"/>
              </w:divBdr>
            </w:div>
            <w:div w:id="347487013">
              <w:marLeft w:val="0"/>
              <w:marRight w:val="0"/>
              <w:marTop w:val="0"/>
              <w:marBottom w:val="0"/>
              <w:divBdr>
                <w:top w:val="none" w:sz="0" w:space="0" w:color="auto"/>
                <w:left w:val="none" w:sz="0" w:space="0" w:color="auto"/>
                <w:bottom w:val="none" w:sz="0" w:space="0" w:color="auto"/>
                <w:right w:val="none" w:sz="0" w:space="0" w:color="auto"/>
              </w:divBdr>
            </w:div>
            <w:div w:id="503712236">
              <w:marLeft w:val="0"/>
              <w:marRight w:val="0"/>
              <w:marTop w:val="0"/>
              <w:marBottom w:val="0"/>
              <w:divBdr>
                <w:top w:val="none" w:sz="0" w:space="0" w:color="auto"/>
                <w:left w:val="none" w:sz="0" w:space="0" w:color="auto"/>
                <w:bottom w:val="none" w:sz="0" w:space="0" w:color="auto"/>
                <w:right w:val="none" w:sz="0" w:space="0" w:color="auto"/>
              </w:divBdr>
            </w:div>
            <w:div w:id="861675747">
              <w:marLeft w:val="0"/>
              <w:marRight w:val="0"/>
              <w:marTop w:val="0"/>
              <w:marBottom w:val="0"/>
              <w:divBdr>
                <w:top w:val="none" w:sz="0" w:space="0" w:color="auto"/>
                <w:left w:val="none" w:sz="0" w:space="0" w:color="auto"/>
                <w:bottom w:val="none" w:sz="0" w:space="0" w:color="auto"/>
                <w:right w:val="none" w:sz="0" w:space="0" w:color="auto"/>
              </w:divBdr>
            </w:div>
            <w:div w:id="995573855">
              <w:marLeft w:val="0"/>
              <w:marRight w:val="0"/>
              <w:marTop w:val="0"/>
              <w:marBottom w:val="0"/>
              <w:divBdr>
                <w:top w:val="none" w:sz="0" w:space="0" w:color="auto"/>
                <w:left w:val="none" w:sz="0" w:space="0" w:color="auto"/>
                <w:bottom w:val="none" w:sz="0" w:space="0" w:color="auto"/>
                <w:right w:val="none" w:sz="0" w:space="0" w:color="auto"/>
              </w:divBdr>
            </w:div>
            <w:div w:id="678506306">
              <w:marLeft w:val="0"/>
              <w:marRight w:val="0"/>
              <w:marTop w:val="0"/>
              <w:marBottom w:val="0"/>
              <w:divBdr>
                <w:top w:val="none" w:sz="0" w:space="0" w:color="auto"/>
                <w:left w:val="none" w:sz="0" w:space="0" w:color="auto"/>
                <w:bottom w:val="none" w:sz="0" w:space="0" w:color="auto"/>
                <w:right w:val="none" w:sz="0" w:space="0" w:color="auto"/>
              </w:divBdr>
            </w:div>
            <w:div w:id="157886354">
              <w:marLeft w:val="0"/>
              <w:marRight w:val="0"/>
              <w:marTop w:val="0"/>
              <w:marBottom w:val="0"/>
              <w:divBdr>
                <w:top w:val="none" w:sz="0" w:space="0" w:color="auto"/>
                <w:left w:val="none" w:sz="0" w:space="0" w:color="auto"/>
                <w:bottom w:val="none" w:sz="0" w:space="0" w:color="auto"/>
                <w:right w:val="none" w:sz="0" w:space="0" w:color="auto"/>
              </w:divBdr>
            </w:div>
            <w:div w:id="589388241">
              <w:marLeft w:val="0"/>
              <w:marRight w:val="0"/>
              <w:marTop w:val="0"/>
              <w:marBottom w:val="0"/>
              <w:divBdr>
                <w:top w:val="none" w:sz="0" w:space="0" w:color="auto"/>
                <w:left w:val="none" w:sz="0" w:space="0" w:color="auto"/>
                <w:bottom w:val="none" w:sz="0" w:space="0" w:color="auto"/>
                <w:right w:val="none" w:sz="0" w:space="0" w:color="auto"/>
              </w:divBdr>
            </w:div>
            <w:div w:id="973219521">
              <w:marLeft w:val="0"/>
              <w:marRight w:val="0"/>
              <w:marTop w:val="0"/>
              <w:marBottom w:val="0"/>
              <w:divBdr>
                <w:top w:val="none" w:sz="0" w:space="0" w:color="auto"/>
                <w:left w:val="none" w:sz="0" w:space="0" w:color="auto"/>
                <w:bottom w:val="none" w:sz="0" w:space="0" w:color="auto"/>
                <w:right w:val="none" w:sz="0" w:space="0" w:color="auto"/>
              </w:divBdr>
            </w:div>
            <w:div w:id="1023243774">
              <w:marLeft w:val="0"/>
              <w:marRight w:val="0"/>
              <w:marTop w:val="0"/>
              <w:marBottom w:val="0"/>
              <w:divBdr>
                <w:top w:val="none" w:sz="0" w:space="0" w:color="auto"/>
                <w:left w:val="none" w:sz="0" w:space="0" w:color="auto"/>
                <w:bottom w:val="none" w:sz="0" w:space="0" w:color="auto"/>
                <w:right w:val="none" w:sz="0" w:space="0" w:color="auto"/>
              </w:divBdr>
            </w:div>
            <w:div w:id="1150174497">
              <w:marLeft w:val="0"/>
              <w:marRight w:val="0"/>
              <w:marTop w:val="0"/>
              <w:marBottom w:val="0"/>
              <w:divBdr>
                <w:top w:val="none" w:sz="0" w:space="0" w:color="auto"/>
                <w:left w:val="none" w:sz="0" w:space="0" w:color="auto"/>
                <w:bottom w:val="none" w:sz="0" w:space="0" w:color="auto"/>
                <w:right w:val="none" w:sz="0" w:space="0" w:color="auto"/>
              </w:divBdr>
            </w:div>
            <w:div w:id="775830452">
              <w:marLeft w:val="0"/>
              <w:marRight w:val="0"/>
              <w:marTop w:val="0"/>
              <w:marBottom w:val="0"/>
              <w:divBdr>
                <w:top w:val="none" w:sz="0" w:space="0" w:color="auto"/>
                <w:left w:val="none" w:sz="0" w:space="0" w:color="auto"/>
                <w:bottom w:val="none" w:sz="0" w:space="0" w:color="auto"/>
                <w:right w:val="none" w:sz="0" w:space="0" w:color="auto"/>
              </w:divBdr>
            </w:div>
            <w:div w:id="130948121">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500893510">
              <w:marLeft w:val="0"/>
              <w:marRight w:val="0"/>
              <w:marTop w:val="0"/>
              <w:marBottom w:val="0"/>
              <w:divBdr>
                <w:top w:val="none" w:sz="0" w:space="0" w:color="auto"/>
                <w:left w:val="none" w:sz="0" w:space="0" w:color="auto"/>
                <w:bottom w:val="none" w:sz="0" w:space="0" w:color="auto"/>
                <w:right w:val="none" w:sz="0" w:space="0" w:color="auto"/>
              </w:divBdr>
            </w:div>
            <w:div w:id="219754904">
              <w:marLeft w:val="0"/>
              <w:marRight w:val="0"/>
              <w:marTop w:val="0"/>
              <w:marBottom w:val="0"/>
              <w:divBdr>
                <w:top w:val="none" w:sz="0" w:space="0" w:color="auto"/>
                <w:left w:val="none" w:sz="0" w:space="0" w:color="auto"/>
                <w:bottom w:val="none" w:sz="0" w:space="0" w:color="auto"/>
                <w:right w:val="none" w:sz="0" w:space="0" w:color="auto"/>
              </w:divBdr>
            </w:div>
            <w:div w:id="436222086">
              <w:marLeft w:val="0"/>
              <w:marRight w:val="0"/>
              <w:marTop w:val="0"/>
              <w:marBottom w:val="0"/>
              <w:divBdr>
                <w:top w:val="none" w:sz="0" w:space="0" w:color="auto"/>
                <w:left w:val="none" w:sz="0" w:space="0" w:color="auto"/>
                <w:bottom w:val="none" w:sz="0" w:space="0" w:color="auto"/>
                <w:right w:val="none" w:sz="0" w:space="0" w:color="auto"/>
              </w:divBdr>
            </w:div>
            <w:div w:id="2085058305">
              <w:marLeft w:val="0"/>
              <w:marRight w:val="0"/>
              <w:marTop w:val="0"/>
              <w:marBottom w:val="0"/>
              <w:divBdr>
                <w:top w:val="none" w:sz="0" w:space="0" w:color="auto"/>
                <w:left w:val="none" w:sz="0" w:space="0" w:color="auto"/>
                <w:bottom w:val="none" w:sz="0" w:space="0" w:color="auto"/>
                <w:right w:val="none" w:sz="0" w:space="0" w:color="auto"/>
              </w:divBdr>
            </w:div>
            <w:div w:id="2083601670">
              <w:marLeft w:val="0"/>
              <w:marRight w:val="0"/>
              <w:marTop w:val="0"/>
              <w:marBottom w:val="0"/>
              <w:divBdr>
                <w:top w:val="none" w:sz="0" w:space="0" w:color="auto"/>
                <w:left w:val="none" w:sz="0" w:space="0" w:color="auto"/>
                <w:bottom w:val="none" w:sz="0" w:space="0" w:color="auto"/>
                <w:right w:val="none" w:sz="0" w:space="0" w:color="auto"/>
              </w:divBdr>
            </w:div>
            <w:div w:id="513963438">
              <w:marLeft w:val="0"/>
              <w:marRight w:val="0"/>
              <w:marTop w:val="0"/>
              <w:marBottom w:val="0"/>
              <w:divBdr>
                <w:top w:val="none" w:sz="0" w:space="0" w:color="auto"/>
                <w:left w:val="none" w:sz="0" w:space="0" w:color="auto"/>
                <w:bottom w:val="none" w:sz="0" w:space="0" w:color="auto"/>
                <w:right w:val="none" w:sz="0" w:space="0" w:color="auto"/>
              </w:divBdr>
            </w:div>
            <w:div w:id="1136141975">
              <w:marLeft w:val="0"/>
              <w:marRight w:val="0"/>
              <w:marTop w:val="0"/>
              <w:marBottom w:val="0"/>
              <w:divBdr>
                <w:top w:val="none" w:sz="0" w:space="0" w:color="auto"/>
                <w:left w:val="none" w:sz="0" w:space="0" w:color="auto"/>
                <w:bottom w:val="none" w:sz="0" w:space="0" w:color="auto"/>
                <w:right w:val="none" w:sz="0" w:space="0" w:color="auto"/>
              </w:divBdr>
            </w:div>
            <w:div w:id="1869442702">
              <w:marLeft w:val="0"/>
              <w:marRight w:val="0"/>
              <w:marTop w:val="0"/>
              <w:marBottom w:val="0"/>
              <w:divBdr>
                <w:top w:val="none" w:sz="0" w:space="0" w:color="auto"/>
                <w:left w:val="none" w:sz="0" w:space="0" w:color="auto"/>
                <w:bottom w:val="none" w:sz="0" w:space="0" w:color="auto"/>
                <w:right w:val="none" w:sz="0" w:space="0" w:color="auto"/>
              </w:divBdr>
            </w:div>
            <w:div w:id="1860049406">
              <w:marLeft w:val="0"/>
              <w:marRight w:val="0"/>
              <w:marTop w:val="0"/>
              <w:marBottom w:val="0"/>
              <w:divBdr>
                <w:top w:val="none" w:sz="0" w:space="0" w:color="auto"/>
                <w:left w:val="none" w:sz="0" w:space="0" w:color="auto"/>
                <w:bottom w:val="none" w:sz="0" w:space="0" w:color="auto"/>
                <w:right w:val="none" w:sz="0" w:space="0" w:color="auto"/>
              </w:divBdr>
            </w:div>
            <w:div w:id="1015613942">
              <w:marLeft w:val="0"/>
              <w:marRight w:val="0"/>
              <w:marTop w:val="0"/>
              <w:marBottom w:val="0"/>
              <w:divBdr>
                <w:top w:val="none" w:sz="0" w:space="0" w:color="auto"/>
                <w:left w:val="none" w:sz="0" w:space="0" w:color="auto"/>
                <w:bottom w:val="none" w:sz="0" w:space="0" w:color="auto"/>
                <w:right w:val="none" w:sz="0" w:space="0" w:color="auto"/>
              </w:divBdr>
            </w:div>
            <w:div w:id="777676955">
              <w:marLeft w:val="0"/>
              <w:marRight w:val="0"/>
              <w:marTop w:val="0"/>
              <w:marBottom w:val="0"/>
              <w:divBdr>
                <w:top w:val="none" w:sz="0" w:space="0" w:color="auto"/>
                <w:left w:val="none" w:sz="0" w:space="0" w:color="auto"/>
                <w:bottom w:val="none" w:sz="0" w:space="0" w:color="auto"/>
                <w:right w:val="none" w:sz="0" w:space="0" w:color="auto"/>
              </w:divBdr>
            </w:div>
            <w:div w:id="697463824">
              <w:marLeft w:val="0"/>
              <w:marRight w:val="0"/>
              <w:marTop w:val="0"/>
              <w:marBottom w:val="0"/>
              <w:divBdr>
                <w:top w:val="none" w:sz="0" w:space="0" w:color="auto"/>
                <w:left w:val="none" w:sz="0" w:space="0" w:color="auto"/>
                <w:bottom w:val="none" w:sz="0" w:space="0" w:color="auto"/>
                <w:right w:val="none" w:sz="0" w:space="0" w:color="auto"/>
              </w:divBdr>
            </w:div>
            <w:div w:id="1131902305">
              <w:marLeft w:val="0"/>
              <w:marRight w:val="0"/>
              <w:marTop w:val="0"/>
              <w:marBottom w:val="0"/>
              <w:divBdr>
                <w:top w:val="none" w:sz="0" w:space="0" w:color="auto"/>
                <w:left w:val="none" w:sz="0" w:space="0" w:color="auto"/>
                <w:bottom w:val="none" w:sz="0" w:space="0" w:color="auto"/>
                <w:right w:val="none" w:sz="0" w:space="0" w:color="auto"/>
              </w:divBdr>
            </w:div>
            <w:div w:id="845561871">
              <w:marLeft w:val="0"/>
              <w:marRight w:val="0"/>
              <w:marTop w:val="0"/>
              <w:marBottom w:val="0"/>
              <w:divBdr>
                <w:top w:val="none" w:sz="0" w:space="0" w:color="auto"/>
                <w:left w:val="none" w:sz="0" w:space="0" w:color="auto"/>
                <w:bottom w:val="none" w:sz="0" w:space="0" w:color="auto"/>
                <w:right w:val="none" w:sz="0" w:space="0" w:color="auto"/>
              </w:divBdr>
            </w:div>
            <w:div w:id="637759970">
              <w:marLeft w:val="0"/>
              <w:marRight w:val="0"/>
              <w:marTop w:val="0"/>
              <w:marBottom w:val="0"/>
              <w:divBdr>
                <w:top w:val="none" w:sz="0" w:space="0" w:color="auto"/>
                <w:left w:val="none" w:sz="0" w:space="0" w:color="auto"/>
                <w:bottom w:val="none" w:sz="0" w:space="0" w:color="auto"/>
                <w:right w:val="none" w:sz="0" w:space="0" w:color="auto"/>
              </w:divBdr>
            </w:div>
            <w:div w:id="265041110">
              <w:marLeft w:val="0"/>
              <w:marRight w:val="0"/>
              <w:marTop w:val="0"/>
              <w:marBottom w:val="0"/>
              <w:divBdr>
                <w:top w:val="none" w:sz="0" w:space="0" w:color="auto"/>
                <w:left w:val="none" w:sz="0" w:space="0" w:color="auto"/>
                <w:bottom w:val="none" w:sz="0" w:space="0" w:color="auto"/>
                <w:right w:val="none" w:sz="0" w:space="0" w:color="auto"/>
              </w:divBdr>
            </w:div>
            <w:div w:id="330108211">
              <w:marLeft w:val="0"/>
              <w:marRight w:val="0"/>
              <w:marTop w:val="0"/>
              <w:marBottom w:val="0"/>
              <w:divBdr>
                <w:top w:val="none" w:sz="0" w:space="0" w:color="auto"/>
                <w:left w:val="none" w:sz="0" w:space="0" w:color="auto"/>
                <w:bottom w:val="none" w:sz="0" w:space="0" w:color="auto"/>
                <w:right w:val="none" w:sz="0" w:space="0" w:color="auto"/>
              </w:divBdr>
            </w:div>
            <w:div w:id="2080863064">
              <w:marLeft w:val="0"/>
              <w:marRight w:val="0"/>
              <w:marTop w:val="0"/>
              <w:marBottom w:val="0"/>
              <w:divBdr>
                <w:top w:val="none" w:sz="0" w:space="0" w:color="auto"/>
                <w:left w:val="none" w:sz="0" w:space="0" w:color="auto"/>
                <w:bottom w:val="none" w:sz="0" w:space="0" w:color="auto"/>
                <w:right w:val="none" w:sz="0" w:space="0" w:color="auto"/>
              </w:divBdr>
            </w:div>
            <w:div w:id="344674444">
              <w:marLeft w:val="0"/>
              <w:marRight w:val="0"/>
              <w:marTop w:val="0"/>
              <w:marBottom w:val="0"/>
              <w:divBdr>
                <w:top w:val="none" w:sz="0" w:space="0" w:color="auto"/>
                <w:left w:val="none" w:sz="0" w:space="0" w:color="auto"/>
                <w:bottom w:val="none" w:sz="0" w:space="0" w:color="auto"/>
                <w:right w:val="none" w:sz="0" w:space="0" w:color="auto"/>
              </w:divBdr>
            </w:div>
            <w:div w:id="839004076">
              <w:marLeft w:val="0"/>
              <w:marRight w:val="0"/>
              <w:marTop w:val="0"/>
              <w:marBottom w:val="0"/>
              <w:divBdr>
                <w:top w:val="none" w:sz="0" w:space="0" w:color="auto"/>
                <w:left w:val="none" w:sz="0" w:space="0" w:color="auto"/>
                <w:bottom w:val="none" w:sz="0" w:space="0" w:color="auto"/>
                <w:right w:val="none" w:sz="0" w:space="0" w:color="auto"/>
              </w:divBdr>
            </w:div>
            <w:div w:id="1945654005">
              <w:marLeft w:val="0"/>
              <w:marRight w:val="0"/>
              <w:marTop w:val="0"/>
              <w:marBottom w:val="0"/>
              <w:divBdr>
                <w:top w:val="none" w:sz="0" w:space="0" w:color="auto"/>
                <w:left w:val="none" w:sz="0" w:space="0" w:color="auto"/>
                <w:bottom w:val="none" w:sz="0" w:space="0" w:color="auto"/>
                <w:right w:val="none" w:sz="0" w:space="0" w:color="auto"/>
              </w:divBdr>
            </w:div>
            <w:div w:id="838273502">
              <w:marLeft w:val="0"/>
              <w:marRight w:val="0"/>
              <w:marTop w:val="0"/>
              <w:marBottom w:val="0"/>
              <w:divBdr>
                <w:top w:val="none" w:sz="0" w:space="0" w:color="auto"/>
                <w:left w:val="none" w:sz="0" w:space="0" w:color="auto"/>
                <w:bottom w:val="none" w:sz="0" w:space="0" w:color="auto"/>
                <w:right w:val="none" w:sz="0" w:space="0" w:color="auto"/>
              </w:divBdr>
            </w:div>
            <w:div w:id="391466669">
              <w:marLeft w:val="0"/>
              <w:marRight w:val="0"/>
              <w:marTop w:val="0"/>
              <w:marBottom w:val="0"/>
              <w:divBdr>
                <w:top w:val="none" w:sz="0" w:space="0" w:color="auto"/>
                <w:left w:val="none" w:sz="0" w:space="0" w:color="auto"/>
                <w:bottom w:val="none" w:sz="0" w:space="0" w:color="auto"/>
                <w:right w:val="none" w:sz="0" w:space="0" w:color="auto"/>
              </w:divBdr>
            </w:div>
            <w:div w:id="1556350135">
              <w:marLeft w:val="0"/>
              <w:marRight w:val="0"/>
              <w:marTop w:val="0"/>
              <w:marBottom w:val="0"/>
              <w:divBdr>
                <w:top w:val="none" w:sz="0" w:space="0" w:color="auto"/>
                <w:left w:val="none" w:sz="0" w:space="0" w:color="auto"/>
                <w:bottom w:val="none" w:sz="0" w:space="0" w:color="auto"/>
                <w:right w:val="none" w:sz="0" w:space="0" w:color="auto"/>
              </w:divBdr>
            </w:div>
            <w:div w:id="1931544083">
              <w:marLeft w:val="0"/>
              <w:marRight w:val="0"/>
              <w:marTop w:val="0"/>
              <w:marBottom w:val="0"/>
              <w:divBdr>
                <w:top w:val="none" w:sz="0" w:space="0" w:color="auto"/>
                <w:left w:val="none" w:sz="0" w:space="0" w:color="auto"/>
                <w:bottom w:val="none" w:sz="0" w:space="0" w:color="auto"/>
                <w:right w:val="none" w:sz="0" w:space="0" w:color="auto"/>
              </w:divBdr>
            </w:div>
            <w:div w:id="394426452">
              <w:marLeft w:val="0"/>
              <w:marRight w:val="0"/>
              <w:marTop w:val="0"/>
              <w:marBottom w:val="0"/>
              <w:divBdr>
                <w:top w:val="none" w:sz="0" w:space="0" w:color="auto"/>
                <w:left w:val="none" w:sz="0" w:space="0" w:color="auto"/>
                <w:bottom w:val="none" w:sz="0" w:space="0" w:color="auto"/>
                <w:right w:val="none" w:sz="0" w:space="0" w:color="auto"/>
              </w:divBdr>
            </w:div>
            <w:div w:id="1303119345">
              <w:marLeft w:val="0"/>
              <w:marRight w:val="0"/>
              <w:marTop w:val="0"/>
              <w:marBottom w:val="0"/>
              <w:divBdr>
                <w:top w:val="none" w:sz="0" w:space="0" w:color="auto"/>
                <w:left w:val="none" w:sz="0" w:space="0" w:color="auto"/>
                <w:bottom w:val="none" w:sz="0" w:space="0" w:color="auto"/>
                <w:right w:val="none" w:sz="0" w:space="0" w:color="auto"/>
              </w:divBdr>
            </w:div>
            <w:div w:id="89814023">
              <w:marLeft w:val="0"/>
              <w:marRight w:val="0"/>
              <w:marTop w:val="0"/>
              <w:marBottom w:val="0"/>
              <w:divBdr>
                <w:top w:val="none" w:sz="0" w:space="0" w:color="auto"/>
                <w:left w:val="none" w:sz="0" w:space="0" w:color="auto"/>
                <w:bottom w:val="none" w:sz="0" w:space="0" w:color="auto"/>
                <w:right w:val="none" w:sz="0" w:space="0" w:color="auto"/>
              </w:divBdr>
            </w:div>
            <w:div w:id="1501963230">
              <w:marLeft w:val="0"/>
              <w:marRight w:val="0"/>
              <w:marTop w:val="0"/>
              <w:marBottom w:val="0"/>
              <w:divBdr>
                <w:top w:val="none" w:sz="0" w:space="0" w:color="auto"/>
                <w:left w:val="none" w:sz="0" w:space="0" w:color="auto"/>
                <w:bottom w:val="none" w:sz="0" w:space="0" w:color="auto"/>
                <w:right w:val="none" w:sz="0" w:space="0" w:color="auto"/>
              </w:divBdr>
            </w:div>
            <w:div w:id="19360270">
              <w:marLeft w:val="0"/>
              <w:marRight w:val="0"/>
              <w:marTop w:val="0"/>
              <w:marBottom w:val="0"/>
              <w:divBdr>
                <w:top w:val="none" w:sz="0" w:space="0" w:color="auto"/>
                <w:left w:val="none" w:sz="0" w:space="0" w:color="auto"/>
                <w:bottom w:val="none" w:sz="0" w:space="0" w:color="auto"/>
                <w:right w:val="none" w:sz="0" w:space="0" w:color="auto"/>
              </w:divBdr>
            </w:div>
            <w:div w:id="1336541346">
              <w:marLeft w:val="0"/>
              <w:marRight w:val="0"/>
              <w:marTop w:val="0"/>
              <w:marBottom w:val="0"/>
              <w:divBdr>
                <w:top w:val="none" w:sz="0" w:space="0" w:color="auto"/>
                <w:left w:val="none" w:sz="0" w:space="0" w:color="auto"/>
                <w:bottom w:val="none" w:sz="0" w:space="0" w:color="auto"/>
                <w:right w:val="none" w:sz="0" w:space="0" w:color="auto"/>
              </w:divBdr>
            </w:div>
            <w:div w:id="1061179026">
              <w:marLeft w:val="0"/>
              <w:marRight w:val="0"/>
              <w:marTop w:val="0"/>
              <w:marBottom w:val="0"/>
              <w:divBdr>
                <w:top w:val="none" w:sz="0" w:space="0" w:color="auto"/>
                <w:left w:val="none" w:sz="0" w:space="0" w:color="auto"/>
                <w:bottom w:val="none" w:sz="0" w:space="0" w:color="auto"/>
                <w:right w:val="none" w:sz="0" w:space="0" w:color="auto"/>
              </w:divBdr>
            </w:div>
            <w:div w:id="1274675315">
              <w:marLeft w:val="0"/>
              <w:marRight w:val="0"/>
              <w:marTop w:val="0"/>
              <w:marBottom w:val="0"/>
              <w:divBdr>
                <w:top w:val="none" w:sz="0" w:space="0" w:color="auto"/>
                <w:left w:val="none" w:sz="0" w:space="0" w:color="auto"/>
                <w:bottom w:val="none" w:sz="0" w:space="0" w:color="auto"/>
                <w:right w:val="none" w:sz="0" w:space="0" w:color="auto"/>
              </w:divBdr>
            </w:div>
            <w:div w:id="1315135177">
              <w:marLeft w:val="0"/>
              <w:marRight w:val="0"/>
              <w:marTop w:val="0"/>
              <w:marBottom w:val="0"/>
              <w:divBdr>
                <w:top w:val="none" w:sz="0" w:space="0" w:color="auto"/>
                <w:left w:val="none" w:sz="0" w:space="0" w:color="auto"/>
                <w:bottom w:val="none" w:sz="0" w:space="0" w:color="auto"/>
                <w:right w:val="none" w:sz="0" w:space="0" w:color="auto"/>
              </w:divBdr>
            </w:div>
            <w:div w:id="18011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0143">
      <w:bodyDiv w:val="1"/>
      <w:marLeft w:val="0"/>
      <w:marRight w:val="0"/>
      <w:marTop w:val="0"/>
      <w:marBottom w:val="0"/>
      <w:divBdr>
        <w:top w:val="none" w:sz="0" w:space="0" w:color="auto"/>
        <w:left w:val="none" w:sz="0" w:space="0" w:color="auto"/>
        <w:bottom w:val="none" w:sz="0" w:space="0" w:color="auto"/>
        <w:right w:val="none" w:sz="0" w:space="0" w:color="auto"/>
      </w:divBdr>
    </w:div>
    <w:div w:id="2128616026">
      <w:bodyDiv w:val="1"/>
      <w:marLeft w:val="0"/>
      <w:marRight w:val="0"/>
      <w:marTop w:val="0"/>
      <w:marBottom w:val="0"/>
      <w:divBdr>
        <w:top w:val="none" w:sz="0" w:space="0" w:color="auto"/>
        <w:left w:val="none" w:sz="0" w:space="0" w:color="auto"/>
        <w:bottom w:val="none" w:sz="0" w:space="0" w:color="auto"/>
        <w:right w:val="none" w:sz="0" w:space="0" w:color="auto"/>
      </w:divBdr>
      <w:divsChild>
        <w:div w:id="1186020967">
          <w:marLeft w:val="0"/>
          <w:marRight w:val="0"/>
          <w:marTop w:val="0"/>
          <w:marBottom w:val="0"/>
          <w:divBdr>
            <w:top w:val="none" w:sz="0" w:space="0" w:color="auto"/>
            <w:left w:val="none" w:sz="0" w:space="0" w:color="auto"/>
            <w:bottom w:val="none" w:sz="0" w:space="0" w:color="auto"/>
            <w:right w:val="none" w:sz="0" w:space="0" w:color="auto"/>
          </w:divBdr>
          <w:divsChild>
            <w:div w:id="22026528">
              <w:marLeft w:val="0"/>
              <w:marRight w:val="0"/>
              <w:marTop w:val="0"/>
              <w:marBottom w:val="0"/>
              <w:divBdr>
                <w:top w:val="none" w:sz="0" w:space="0" w:color="auto"/>
                <w:left w:val="none" w:sz="0" w:space="0" w:color="auto"/>
                <w:bottom w:val="none" w:sz="0" w:space="0" w:color="auto"/>
                <w:right w:val="none" w:sz="0" w:space="0" w:color="auto"/>
              </w:divBdr>
            </w:div>
            <w:div w:id="66926409">
              <w:marLeft w:val="0"/>
              <w:marRight w:val="0"/>
              <w:marTop w:val="0"/>
              <w:marBottom w:val="0"/>
              <w:divBdr>
                <w:top w:val="none" w:sz="0" w:space="0" w:color="auto"/>
                <w:left w:val="none" w:sz="0" w:space="0" w:color="auto"/>
                <w:bottom w:val="none" w:sz="0" w:space="0" w:color="auto"/>
                <w:right w:val="none" w:sz="0" w:space="0" w:color="auto"/>
              </w:divBdr>
            </w:div>
            <w:div w:id="75832781">
              <w:marLeft w:val="0"/>
              <w:marRight w:val="0"/>
              <w:marTop w:val="0"/>
              <w:marBottom w:val="0"/>
              <w:divBdr>
                <w:top w:val="none" w:sz="0" w:space="0" w:color="auto"/>
                <w:left w:val="none" w:sz="0" w:space="0" w:color="auto"/>
                <w:bottom w:val="none" w:sz="0" w:space="0" w:color="auto"/>
                <w:right w:val="none" w:sz="0" w:space="0" w:color="auto"/>
              </w:divBdr>
            </w:div>
            <w:div w:id="79956934">
              <w:marLeft w:val="0"/>
              <w:marRight w:val="0"/>
              <w:marTop w:val="0"/>
              <w:marBottom w:val="0"/>
              <w:divBdr>
                <w:top w:val="none" w:sz="0" w:space="0" w:color="auto"/>
                <w:left w:val="none" w:sz="0" w:space="0" w:color="auto"/>
                <w:bottom w:val="none" w:sz="0" w:space="0" w:color="auto"/>
                <w:right w:val="none" w:sz="0" w:space="0" w:color="auto"/>
              </w:divBdr>
            </w:div>
            <w:div w:id="88043820">
              <w:marLeft w:val="0"/>
              <w:marRight w:val="0"/>
              <w:marTop w:val="0"/>
              <w:marBottom w:val="0"/>
              <w:divBdr>
                <w:top w:val="none" w:sz="0" w:space="0" w:color="auto"/>
                <w:left w:val="none" w:sz="0" w:space="0" w:color="auto"/>
                <w:bottom w:val="none" w:sz="0" w:space="0" w:color="auto"/>
                <w:right w:val="none" w:sz="0" w:space="0" w:color="auto"/>
              </w:divBdr>
            </w:div>
            <w:div w:id="113329801">
              <w:marLeft w:val="0"/>
              <w:marRight w:val="0"/>
              <w:marTop w:val="0"/>
              <w:marBottom w:val="0"/>
              <w:divBdr>
                <w:top w:val="none" w:sz="0" w:space="0" w:color="auto"/>
                <w:left w:val="none" w:sz="0" w:space="0" w:color="auto"/>
                <w:bottom w:val="none" w:sz="0" w:space="0" w:color="auto"/>
                <w:right w:val="none" w:sz="0" w:space="0" w:color="auto"/>
              </w:divBdr>
            </w:div>
            <w:div w:id="123542126">
              <w:marLeft w:val="0"/>
              <w:marRight w:val="0"/>
              <w:marTop w:val="0"/>
              <w:marBottom w:val="0"/>
              <w:divBdr>
                <w:top w:val="none" w:sz="0" w:space="0" w:color="auto"/>
                <w:left w:val="none" w:sz="0" w:space="0" w:color="auto"/>
                <w:bottom w:val="none" w:sz="0" w:space="0" w:color="auto"/>
                <w:right w:val="none" w:sz="0" w:space="0" w:color="auto"/>
              </w:divBdr>
            </w:div>
            <w:div w:id="129249761">
              <w:marLeft w:val="0"/>
              <w:marRight w:val="0"/>
              <w:marTop w:val="0"/>
              <w:marBottom w:val="0"/>
              <w:divBdr>
                <w:top w:val="none" w:sz="0" w:space="0" w:color="auto"/>
                <w:left w:val="none" w:sz="0" w:space="0" w:color="auto"/>
                <w:bottom w:val="none" w:sz="0" w:space="0" w:color="auto"/>
                <w:right w:val="none" w:sz="0" w:space="0" w:color="auto"/>
              </w:divBdr>
            </w:div>
            <w:div w:id="192502803">
              <w:marLeft w:val="0"/>
              <w:marRight w:val="0"/>
              <w:marTop w:val="0"/>
              <w:marBottom w:val="0"/>
              <w:divBdr>
                <w:top w:val="none" w:sz="0" w:space="0" w:color="auto"/>
                <w:left w:val="none" w:sz="0" w:space="0" w:color="auto"/>
                <w:bottom w:val="none" w:sz="0" w:space="0" w:color="auto"/>
                <w:right w:val="none" w:sz="0" w:space="0" w:color="auto"/>
              </w:divBdr>
            </w:div>
            <w:div w:id="197789651">
              <w:marLeft w:val="0"/>
              <w:marRight w:val="0"/>
              <w:marTop w:val="0"/>
              <w:marBottom w:val="0"/>
              <w:divBdr>
                <w:top w:val="none" w:sz="0" w:space="0" w:color="auto"/>
                <w:left w:val="none" w:sz="0" w:space="0" w:color="auto"/>
                <w:bottom w:val="none" w:sz="0" w:space="0" w:color="auto"/>
                <w:right w:val="none" w:sz="0" w:space="0" w:color="auto"/>
              </w:divBdr>
            </w:div>
            <w:div w:id="228736080">
              <w:marLeft w:val="0"/>
              <w:marRight w:val="0"/>
              <w:marTop w:val="0"/>
              <w:marBottom w:val="0"/>
              <w:divBdr>
                <w:top w:val="none" w:sz="0" w:space="0" w:color="auto"/>
                <w:left w:val="none" w:sz="0" w:space="0" w:color="auto"/>
                <w:bottom w:val="none" w:sz="0" w:space="0" w:color="auto"/>
                <w:right w:val="none" w:sz="0" w:space="0" w:color="auto"/>
              </w:divBdr>
            </w:div>
            <w:div w:id="231543935">
              <w:marLeft w:val="0"/>
              <w:marRight w:val="0"/>
              <w:marTop w:val="0"/>
              <w:marBottom w:val="0"/>
              <w:divBdr>
                <w:top w:val="none" w:sz="0" w:space="0" w:color="auto"/>
                <w:left w:val="none" w:sz="0" w:space="0" w:color="auto"/>
                <w:bottom w:val="none" w:sz="0" w:space="0" w:color="auto"/>
                <w:right w:val="none" w:sz="0" w:space="0" w:color="auto"/>
              </w:divBdr>
            </w:div>
            <w:div w:id="263459897">
              <w:marLeft w:val="0"/>
              <w:marRight w:val="0"/>
              <w:marTop w:val="0"/>
              <w:marBottom w:val="0"/>
              <w:divBdr>
                <w:top w:val="none" w:sz="0" w:space="0" w:color="auto"/>
                <w:left w:val="none" w:sz="0" w:space="0" w:color="auto"/>
                <w:bottom w:val="none" w:sz="0" w:space="0" w:color="auto"/>
                <w:right w:val="none" w:sz="0" w:space="0" w:color="auto"/>
              </w:divBdr>
            </w:div>
            <w:div w:id="283002146">
              <w:marLeft w:val="0"/>
              <w:marRight w:val="0"/>
              <w:marTop w:val="0"/>
              <w:marBottom w:val="0"/>
              <w:divBdr>
                <w:top w:val="none" w:sz="0" w:space="0" w:color="auto"/>
                <w:left w:val="none" w:sz="0" w:space="0" w:color="auto"/>
                <w:bottom w:val="none" w:sz="0" w:space="0" w:color="auto"/>
                <w:right w:val="none" w:sz="0" w:space="0" w:color="auto"/>
              </w:divBdr>
            </w:div>
            <w:div w:id="300232031">
              <w:marLeft w:val="0"/>
              <w:marRight w:val="0"/>
              <w:marTop w:val="0"/>
              <w:marBottom w:val="0"/>
              <w:divBdr>
                <w:top w:val="none" w:sz="0" w:space="0" w:color="auto"/>
                <w:left w:val="none" w:sz="0" w:space="0" w:color="auto"/>
                <w:bottom w:val="none" w:sz="0" w:space="0" w:color="auto"/>
                <w:right w:val="none" w:sz="0" w:space="0" w:color="auto"/>
              </w:divBdr>
            </w:div>
            <w:div w:id="303970653">
              <w:marLeft w:val="0"/>
              <w:marRight w:val="0"/>
              <w:marTop w:val="0"/>
              <w:marBottom w:val="0"/>
              <w:divBdr>
                <w:top w:val="none" w:sz="0" w:space="0" w:color="auto"/>
                <w:left w:val="none" w:sz="0" w:space="0" w:color="auto"/>
                <w:bottom w:val="none" w:sz="0" w:space="0" w:color="auto"/>
                <w:right w:val="none" w:sz="0" w:space="0" w:color="auto"/>
              </w:divBdr>
            </w:div>
            <w:div w:id="304824223">
              <w:marLeft w:val="0"/>
              <w:marRight w:val="0"/>
              <w:marTop w:val="0"/>
              <w:marBottom w:val="0"/>
              <w:divBdr>
                <w:top w:val="none" w:sz="0" w:space="0" w:color="auto"/>
                <w:left w:val="none" w:sz="0" w:space="0" w:color="auto"/>
                <w:bottom w:val="none" w:sz="0" w:space="0" w:color="auto"/>
                <w:right w:val="none" w:sz="0" w:space="0" w:color="auto"/>
              </w:divBdr>
            </w:div>
            <w:div w:id="328796743">
              <w:marLeft w:val="0"/>
              <w:marRight w:val="0"/>
              <w:marTop w:val="0"/>
              <w:marBottom w:val="0"/>
              <w:divBdr>
                <w:top w:val="none" w:sz="0" w:space="0" w:color="auto"/>
                <w:left w:val="none" w:sz="0" w:space="0" w:color="auto"/>
                <w:bottom w:val="none" w:sz="0" w:space="0" w:color="auto"/>
                <w:right w:val="none" w:sz="0" w:space="0" w:color="auto"/>
              </w:divBdr>
            </w:div>
            <w:div w:id="328873791">
              <w:marLeft w:val="0"/>
              <w:marRight w:val="0"/>
              <w:marTop w:val="0"/>
              <w:marBottom w:val="0"/>
              <w:divBdr>
                <w:top w:val="none" w:sz="0" w:space="0" w:color="auto"/>
                <w:left w:val="none" w:sz="0" w:space="0" w:color="auto"/>
                <w:bottom w:val="none" w:sz="0" w:space="0" w:color="auto"/>
                <w:right w:val="none" w:sz="0" w:space="0" w:color="auto"/>
              </w:divBdr>
            </w:div>
            <w:div w:id="355084203">
              <w:marLeft w:val="0"/>
              <w:marRight w:val="0"/>
              <w:marTop w:val="0"/>
              <w:marBottom w:val="0"/>
              <w:divBdr>
                <w:top w:val="none" w:sz="0" w:space="0" w:color="auto"/>
                <w:left w:val="none" w:sz="0" w:space="0" w:color="auto"/>
                <w:bottom w:val="none" w:sz="0" w:space="0" w:color="auto"/>
                <w:right w:val="none" w:sz="0" w:space="0" w:color="auto"/>
              </w:divBdr>
            </w:div>
            <w:div w:id="356740649">
              <w:marLeft w:val="0"/>
              <w:marRight w:val="0"/>
              <w:marTop w:val="0"/>
              <w:marBottom w:val="0"/>
              <w:divBdr>
                <w:top w:val="none" w:sz="0" w:space="0" w:color="auto"/>
                <w:left w:val="none" w:sz="0" w:space="0" w:color="auto"/>
                <w:bottom w:val="none" w:sz="0" w:space="0" w:color="auto"/>
                <w:right w:val="none" w:sz="0" w:space="0" w:color="auto"/>
              </w:divBdr>
            </w:div>
            <w:div w:id="390663008">
              <w:marLeft w:val="0"/>
              <w:marRight w:val="0"/>
              <w:marTop w:val="0"/>
              <w:marBottom w:val="0"/>
              <w:divBdr>
                <w:top w:val="none" w:sz="0" w:space="0" w:color="auto"/>
                <w:left w:val="none" w:sz="0" w:space="0" w:color="auto"/>
                <w:bottom w:val="none" w:sz="0" w:space="0" w:color="auto"/>
                <w:right w:val="none" w:sz="0" w:space="0" w:color="auto"/>
              </w:divBdr>
            </w:div>
            <w:div w:id="398090981">
              <w:marLeft w:val="0"/>
              <w:marRight w:val="0"/>
              <w:marTop w:val="0"/>
              <w:marBottom w:val="0"/>
              <w:divBdr>
                <w:top w:val="none" w:sz="0" w:space="0" w:color="auto"/>
                <w:left w:val="none" w:sz="0" w:space="0" w:color="auto"/>
                <w:bottom w:val="none" w:sz="0" w:space="0" w:color="auto"/>
                <w:right w:val="none" w:sz="0" w:space="0" w:color="auto"/>
              </w:divBdr>
            </w:div>
            <w:div w:id="400175264">
              <w:marLeft w:val="0"/>
              <w:marRight w:val="0"/>
              <w:marTop w:val="0"/>
              <w:marBottom w:val="0"/>
              <w:divBdr>
                <w:top w:val="none" w:sz="0" w:space="0" w:color="auto"/>
                <w:left w:val="none" w:sz="0" w:space="0" w:color="auto"/>
                <w:bottom w:val="none" w:sz="0" w:space="0" w:color="auto"/>
                <w:right w:val="none" w:sz="0" w:space="0" w:color="auto"/>
              </w:divBdr>
            </w:div>
            <w:div w:id="421296015">
              <w:marLeft w:val="0"/>
              <w:marRight w:val="0"/>
              <w:marTop w:val="0"/>
              <w:marBottom w:val="0"/>
              <w:divBdr>
                <w:top w:val="none" w:sz="0" w:space="0" w:color="auto"/>
                <w:left w:val="none" w:sz="0" w:space="0" w:color="auto"/>
                <w:bottom w:val="none" w:sz="0" w:space="0" w:color="auto"/>
                <w:right w:val="none" w:sz="0" w:space="0" w:color="auto"/>
              </w:divBdr>
            </w:div>
            <w:div w:id="422728089">
              <w:marLeft w:val="0"/>
              <w:marRight w:val="0"/>
              <w:marTop w:val="0"/>
              <w:marBottom w:val="0"/>
              <w:divBdr>
                <w:top w:val="none" w:sz="0" w:space="0" w:color="auto"/>
                <w:left w:val="none" w:sz="0" w:space="0" w:color="auto"/>
                <w:bottom w:val="none" w:sz="0" w:space="0" w:color="auto"/>
                <w:right w:val="none" w:sz="0" w:space="0" w:color="auto"/>
              </w:divBdr>
            </w:div>
            <w:div w:id="428622514">
              <w:marLeft w:val="0"/>
              <w:marRight w:val="0"/>
              <w:marTop w:val="0"/>
              <w:marBottom w:val="0"/>
              <w:divBdr>
                <w:top w:val="none" w:sz="0" w:space="0" w:color="auto"/>
                <w:left w:val="none" w:sz="0" w:space="0" w:color="auto"/>
                <w:bottom w:val="none" w:sz="0" w:space="0" w:color="auto"/>
                <w:right w:val="none" w:sz="0" w:space="0" w:color="auto"/>
              </w:divBdr>
            </w:div>
            <w:div w:id="432165700">
              <w:marLeft w:val="0"/>
              <w:marRight w:val="0"/>
              <w:marTop w:val="0"/>
              <w:marBottom w:val="0"/>
              <w:divBdr>
                <w:top w:val="none" w:sz="0" w:space="0" w:color="auto"/>
                <w:left w:val="none" w:sz="0" w:space="0" w:color="auto"/>
                <w:bottom w:val="none" w:sz="0" w:space="0" w:color="auto"/>
                <w:right w:val="none" w:sz="0" w:space="0" w:color="auto"/>
              </w:divBdr>
            </w:div>
            <w:div w:id="448353632">
              <w:marLeft w:val="0"/>
              <w:marRight w:val="0"/>
              <w:marTop w:val="0"/>
              <w:marBottom w:val="0"/>
              <w:divBdr>
                <w:top w:val="none" w:sz="0" w:space="0" w:color="auto"/>
                <w:left w:val="none" w:sz="0" w:space="0" w:color="auto"/>
                <w:bottom w:val="none" w:sz="0" w:space="0" w:color="auto"/>
                <w:right w:val="none" w:sz="0" w:space="0" w:color="auto"/>
              </w:divBdr>
            </w:div>
            <w:div w:id="462892582">
              <w:marLeft w:val="0"/>
              <w:marRight w:val="0"/>
              <w:marTop w:val="0"/>
              <w:marBottom w:val="0"/>
              <w:divBdr>
                <w:top w:val="none" w:sz="0" w:space="0" w:color="auto"/>
                <w:left w:val="none" w:sz="0" w:space="0" w:color="auto"/>
                <w:bottom w:val="none" w:sz="0" w:space="0" w:color="auto"/>
                <w:right w:val="none" w:sz="0" w:space="0" w:color="auto"/>
              </w:divBdr>
            </w:div>
            <w:div w:id="478811878">
              <w:marLeft w:val="0"/>
              <w:marRight w:val="0"/>
              <w:marTop w:val="0"/>
              <w:marBottom w:val="0"/>
              <w:divBdr>
                <w:top w:val="none" w:sz="0" w:space="0" w:color="auto"/>
                <w:left w:val="none" w:sz="0" w:space="0" w:color="auto"/>
                <w:bottom w:val="none" w:sz="0" w:space="0" w:color="auto"/>
                <w:right w:val="none" w:sz="0" w:space="0" w:color="auto"/>
              </w:divBdr>
            </w:div>
            <w:div w:id="480080266">
              <w:marLeft w:val="0"/>
              <w:marRight w:val="0"/>
              <w:marTop w:val="0"/>
              <w:marBottom w:val="0"/>
              <w:divBdr>
                <w:top w:val="none" w:sz="0" w:space="0" w:color="auto"/>
                <w:left w:val="none" w:sz="0" w:space="0" w:color="auto"/>
                <w:bottom w:val="none" w:sz="0" w:space="0" w:color="auto"/>
                <w:right w:val="none" w:sz="0" w:space="0" w:color="auto"/>
              </w:divBdr>
            </w:div>
            <w:div w:id="487140329">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80719891">
              <w:marLeft w:val="0"/>
              <w:marRight w:val="0"/>
              <w:marTop w:val="0"/>
              <w:marBottom w:val="0"/>
              <w:divBdr>
                <w:top w:val="none" w:sz="0" w:space="0" w:color="auto"/>
                <w:left w:val="none" w:sz="0" w:space="0" w:color="auto"/>
                <w:bottom w:val="none" w:sz="0" w:space="0" w:color="auto"/>
                <w:right w:val="none" w:sz="0" w:space="0" w:color="auto"/>
              </w:divBdr>
            </w:div>
            <w:div w:id="601764532">
              <w:marLeft w:val="0"/>
              <w:marRight w:val="0"/>
              <w:marTop w:val="0"/>
              <w:marBottom w:val="0"/>
              <w:divBdr>
                <w:top w:val="none" w:sz="0" w:space="0" w:color="auto"/>
                <w:left w:val="none" w:sz="0" w:space="0" w:color="auto"/>
                <w:bottom w:val="none" w:sz="0" w:space="0" w:color="auto"/>
                <w:right w:val="none" w:sz="0" w:space="0" w:color="auto"/>
              </w:divBdr>
            </w:div>
            <w:div w:id="607658949">
              <w:marLeft w:val="0"/>
              <w:marRight w:val="0"/>
              <w:marTop w:val="0"/>
              <w:marBottom w:val="0"/>
              <w:divBdr>
                <w:top w:val="none" w:sz="0" w:space="0" w:color="auto"/>
                <w:left w:val="none" w:sz="0" w:space="0" w:color="auto"/>
                <w:bottom w:val="none" w:sz="0" w:space="0" w:color="auto"/>
                <w:right w:val="none" w:sz="0" w:space="0" w:color="auto"/>
              </w:divBdr>
            </w:div>
            <w:div w:id="629211692">
              <w:marLeft w:val="0"/>
              <w:marRight w:val="0"/>
              <w:marTop w:val="0"/>
              <w:marBottom w:val="0"/>
              <w:divBdr>
                <w:top w:val="none" w:sz="0" w:space="0" w:color="auto"/>
                <w:left w:val="none" w:sz="0" w:space="0" w:color="auto"/>
                <w:bottom w:val="none" w:sz="0" w:space="0" w:color="auto"/>
                <w:right w:val="none" w:sz="0" w:space="0" w:color="auto"/>
              </w:divBdr>
            </w:div>
            <w:div w:id="634990360">
              <w:marLeft w:val="0"/>
              <w:marRight w:val="0"/>
              <w:marTop w:val="0"/>
              <w:marBottom w:val="0"/>
              <w:divBdr>
                <w:top w:val="none" w:sz="0" w:space="0" w:color="auto"/>
                <w:left w:val="none" w:sz="0" w:space="0" w:color="auto"/>
                <w:bottom w:val="none" w:sz="0" w:space="0" w:color="auto"/>
                <w:right w:val="none" w:sz="0" w:space="0" w:color="auto"/>
              </w:divBdr>
            </w:div>
            <w:div w:id="650671321">
              <w:marLeft w:val="0"/>
              <w:marRight w:val="0"/>
              <w:marTop w:val="0"/>
              <w:marBottom w:val="0"/>
              <w:divBdr>
                <w:top w:val="none" w:sz="0" w:space="0" w:color="auto"/>
                <w:left w:val="none" w:sz="0" w:space="0" w:color="auto"/>
                <w:bottom w:val="none" w:sz="0" w:space="0" w:color="auto"/>
                <w:right w:val="none" w:sz="0" w:space="0" w:color="auto"/>
              </w:divBdr>
            </w:div>
            <w:div w:id="661814214">
              <w:marLeft w:val="0"/>
              <w:marRight w:val="0"/>
              <w:marTop w:val="0"/>
              <w:marBottom w:val="0"/>
              <w:divBdr>
                <w:top w:val="none" w:sz="0" w:space="0" w:color="auto"/>
                <w:left w:val="none" w:sz="0" w:space="0" w:color="auto"/>
                <w:bottom w:val="none" w:sz="0" w:space="0" w:color="auto"/>
                <w:right w:val="none" w:sz="0" w:space="0" w:color="auto"/>
              </w:divBdr>
            </w:div>
            <w:div w:id="679088214">
              <w:marLeft w:val="0"/>
              <w:marRight w:val="0"/>
              <w:marTop w:val="0"/>
              <w:marBottom w:val="0"/>
              <w:divBdr>
                <w:top w:val="none" w:sz="0" w:space="0" w:color="auto"/>
                <w:left w:val="none" w:sz="0" w:space="0" w:color="auto"/>
                <w:bottom w:val="none" w:sz="0" w:space="0" w:color="auto"/>
                <w:right w:val="none" w:sz="0" w:space="0" w:color="auto"/>
              </w:divBdr>
            </w:div>
            <w:div w:id="682902971">
              <w:marLeft w:val="0"/>
              <w:marRight w:val="0"/>
              <w:marTop w:val="0"/>
              <w:marBottom w:val="0"/>
              <w:divBdr>
                <w:top w:val="none" w:sz="0" w:space="0" w:color="auto"/>
                <w:left w:val="none" w:sz="0" w:space="0" w:color="auto"/>
                <w:bottom w:val="none" w:sz="0" w:space="0" w:color="auto"/>
                <w:right w:val="none" w:sz="0" w:space="0" w:color="auto"/>
              </w:divBdr>
            </w:div>
            <w:div w:id="707223696">
              <w:marLeft w:val="0"/>
              <w:marRight w:val="0"/>
              <w:marTop w:val="0"/>
              <w:marBottom w:val="0"/>
              <w:divBdr>
                <w:top w:val="none" w:sz="0" w:space="0" w:color="auto"/>
                <w:left w:val="none" w:sz="0" w:space="0" w:color="auto"/>
                <w:bottom w:val="none" w:sz="0" w:space="0" w:color="auto"/>
                <w:right w:val="none" w:sz="0" w:space="0" w:color="auto"/>
              </w:divBdr>
            </w:div>
            <w:div w:id="711274630">
              <w:marLeft w:val="0"/>
              <w:marRight w:val="0"/>
              <w:marTop w:val="0"/>
              <w:marBottom w:val="0"/>
              <w:divBdr>
                <w:top w:val="none" w:sz="0" w:space="0" w:color="auto"/>
                <w:left w:val="none" w:sz="0" w:space="0" w:color="auto"/>
                <w:bottom w:val="none" w:sz="0" w:space="0" w:color="auto"/>
                <w:right w:val="none" w:sz="0" w:space="0" w:color="auto"/>
              </w:divBdr>
            </w:div>
            <w:div w:id="711542234">
              <w:marLeft w:val="0"/>
              <w:marRight w:val="0"/>
              <w:marTop w:val="0"/>
              <w:marBottom w:val="0"/>
              <w:divBdr>
                <w:top w:val="none" w:sz="0" w:space="0" w:color="auto"/>
                <w:left w:val="none" w:sz="0" w:space="0" w:color="auto"/>
                <w:bottom w:val="none" w:sz="0" w:space="0" w:color="auto"/>
                <w:right w:val="none" w:sz="0" w:space="0" w:color="auto"/>
              </w:divBdr>
            </w:div>
            <w:div w:id="713627300">
              <w:marLeft w:val="0"/>
              <w:marRight w:val="0"/>
              <w:marTop w:val="0"/>
              <w:marBottom w:val="0"/>
              <w:divBdr>
                <w:top w:val="none" w:sz="0" w:space="0" w:color="auto"/>
                <w:left w:val="none" w:sz="0" w:space="0" w:color="auto"/>
                <w:bottom w:val="none" w:sz="0" w:space="0" w:color="auto"/>
                <w:right w:val="none" w:sz="0" w:space="0" w:color="auto"/>
              </w:divBdr>
            </w:div>
            <w:div w:id="716243294">
              <w:marLeft w:val="0"/>
              <w:marRight w:val="0"/>
              <w:marTop w:val="0"/>
              <w:marBottom w:val="0"/>
              <w:divBdr>
                <w:top w:val="none" w:sz="0" w:space="0" w:color="auto"/>
                <w:left w:val="none" w:sz="0" w:space="0" w:color="auto"/>
                <w:bottom w:val="none" w:sz="0" w:space="0" w:color="auto"/>
                <w:right w:val="none" w:sz="0" w:space="0" w:color="auto"/>
              </w:divBdr>
            </w:div>
            <w:div w:id="721293875">
              <w:marLeft w:val="0"/>
              <w:marRight w:val="0"/>
              <w:marTop w:val="0"/>
              <w:marBottom w:val="0"/>
              <w:divBdr>
                <w:top w:val="none" w:sz="0" w:space="0" w:color="auto"/>
                <w:left w:val="none" w:sz="0" w:space="0" w:color="auto"/>
                <w:bottom w:val="none" w:sz="0" w:space="0" w:color="auto"/>
                <w:right w:val="none" w:sz="0" w:space="0" w:color="auto"/>
              </w:divBdr>
            </w:div>
            <w:div w:id="743383076">
              <w:marLeft w:val="0"/>
              <w:marRight w:val="0"/>
              <w:marTop w:val="0"/>
              <w:marBottom w:val="0"/>
              <w:divBdr>
                <w:top w:val="none" w:sz="0" w:space="0" w:color="auto"/>
                <w:left w:val="none" w:sz="0" w:space="0" w:color="auto"/>
                <w:bottom w:val="none" w:sz="0" w:space="0" w:color="auto"/>
                <w:right w:val="none" w:sz="0" w:space="0" w:color="auto"/>
              </w:divBdr>
            </w:div>
            <w:div w:id="762918532">
              <w:marLeft w:val="0"/>
              <w:marRight w:val="0"/>
              <w:marTop w:val="0"/>
              <w:marBottom w:val="0"/>
              <w:divBdr>
                <w:top w:val="none" w:sz="0" w:space="0" w:color="auto"/>
                <w:left w:val="none" w:sz="0" w:space="0" w:color="auto"/>
                <w:bottom w:val="none" w:sz="0" w:space="0" w:color="auto"/>
                <w:right w:val="none" w:sz="0" w:space="0" w:color="auto"/>
              </w:divBdr>
            </w:div>
            <w:div w:id="763650182">
              <w:marLeft w:val="0"/>
              <w:marRight w:val="0"/>
              <w:marTop w:val="0"/>
              <w:marBottom w:val="0"/>
              <w:divBdr>
                <w:top w:val="none" w:sz="0" w:space="0" w:color="auto"/>
                <w:left w:val="none" w:sz="0" w:space="0" w:color="auto"/>
                <w:bottom w:val="none" w:sz="0" w:space="0" w:color="auto"/>
                <w:right w:val="none" w:sz="0" w:space="0" w:color="auto"/>
              </w:divBdr>
            </w:div>
            <w:div w:id="776566007">
              <w:marLeft w:val="0"/>
              <w:marRight w:val="0"/>
              <w:marTop w:val="0"/>
              <w:marBottom w:val="0"/>
              <w:divBdr>
                <w:top w:val="none" w:sz="0" w:space="0" w:color="auto"/>
                <w:left w:val="none" w:sz="0" w:space="0" w:color="auto"/>
                <w:bottom w:val="none" w:sz="0" w:space="0" w:color="auto"/>
                <w:right w:val="none" w:sz="0" w:space="0" w:color="auto"/>
              </w:divBdr>
            </w:div>
            <w:div w:id="824929983">
              <w:marLeft w:val="0"/>
              <w:marRight w:val="0"/>
              <w:marTop w:val="0"/>
              <w:marBottom w:val="0"/>
              <w:divBdr>
                <w:top w:val="none" w:sz="0" w:space="0" w:color="auto"/>
                <w:left w:val="none" w:sz="0" w:space="0" w:color="auto"/>
                <w:bottom w:val="none" w:sz="0" w:space="0" w:color="auto"/>
                <w:right w:val="none" w:sz="0" w:space="0" w:color="auto"/>
              </w:divBdr>
            </w:div>
            <w:div w:id="833182512">
              <w:marLeft w:val="0"/>
              <w:marRight w:val="0"/>
              <w:marTop w:val="0"/>
              <w:marBottom w:val="0"/>
              <w:divBdr>
                <w:top w:val="none" w:sz="0" w:space="0" w:color="auto"/>
                <w:left w:val="none" w:sz="0" w:space="0" w:color="auto"/>
                <w:bottom w:val="none" w:sz="0" w:space="0" w:color="auto"/>
                <w:right w:val="none" w:sz="0" w:space="0" w:color="auto"/>
              </w:divBdr>
            </w:div>
            <w:div w:id="848562482">
              <w:marLeft w:val="0"/>
              <w:marRight w:val="0"/>
              <w:marTop w:val="0"/>
              <w:marBottom w:val="0"/>
              <w:divBdr>
                <w:top w:val="none" w:sz="0" w:space="0" w:color="auto"/>
                <w:left w:val="none" w:sz="0" w:space="0" w:color="auto"/>
                <w:bottom w:val="none" w:sz="0" w:space="0" w:color="auto"/>
                <w:right w:val="none" w:sz="0" w:space="0" w:color="auto"/>
              </w:divBdr>
            </w:div>
            <w:div w:id="869608189">
              <w:marLeft w:val="0"/>
              <w:marRight w:val="0"/>
              <w:marTop w:val="0"/>
              <w:marBottom w:val="0"/>
              <w:divBdr>
                <w:top w:val="none" w:sz="0" w:space="0" w:color="auto"/>
                <w:left w:val="none" w:sz="0" w:space="0" w:color="auto"/>
                <w:bottom w:val="none" w:sz="0" w:space="0" w:color="auto"/>
                <w:right w:val="none" w:sz="0" w:space="0" w:color="auto"/>
              </w:divBdr>
            </w:div>
            <w:div w:id="869882384">
              <w:marLeft w:val="0"/>
              <w:marRight w:val="0"/>
              <w:marTop w:val="0"/>
              <w:marBottom w:val="0"/>
              <w:divBdr>
                <w:top w:val="none" w:sz="0" w:space="0" w:color="auto"/>
                <w:left w:val="none" w:sz="0" w:space="0" w:color="auto"/>
                <w:bottom w:val="none" w:sz="0" w:space="0" w:color="auto"/>
                <w:right w:val="none" w:sz="0" w:space="0" w:color="auto"/>
              </w:divBdr>
            </w:div>
            <w:div w:id="879633665">
              <w:marLeft w:val="0"/>
              <w:marRight w:val="0"/>
              <w:marTop w:val="0"/>
              <w:marBottom w:val="0"/>
              <w:divBdr>
                <w:top w:val="none" w:sz="0" w:space="0" w:color="auto"/>
                <w:left w:val="none" w:sz="0" w:space="0" w:color="auto"/>
                <w:bottom w:val="none" w:sz="0" w:space="0" w:color="auto"/>
                <w:right w:val="none" w:sz="0" w:space="0" w:color="auto"/>
              </w:divBdr>
            </w:div>
            <w:div w:id="881593829">
              <w:marLeft w:val="0"/>
              <w:marRight w:val="0"/>
              <w:marTop w:val="0"/>
              <w:marBottom w:val="0"/>
              <w:divBdr>
                <w:top w:val="none" w:sz="0" w:space="0" w:color="auto"/>
                <w:left w:val="none" w:sz="0" w:space="0" w:color="auto"/>
                <w:bottom w:val="none" w:sz="0" w:space="0" w:color="auto"/>
                <w:right w:val="none" w:sz="0" w:space="0" w:color="auto"/>
              </w:divBdr>
            </w:div>
            <w:div w:id="896085751">
              <w:marLeft w:val="0"/>
              <w:marRight w:val="0"/>
              <w:marTop w:val="0"/>
              <w:marBottom w:val="0"/>
              <w:divBdr>
                <w:top w:val="none" w:sz="0" w:space="0" w:color="auto"/>
                <w:left w:val="none" w:sz="0" w:space="0" w:color="auto"/>
                <w:bottom w:val="none" w:sz="0" w:space="0" w:color="auto"/>
                <w:right w:val="none" w:sz="0" w:space="0" w:color="auto"/>
              </w:divBdr>
            </w:div>
            <w:div w:id="915280419">
              <w:marLeft w:val="0"/>
              <w:marRight w:val="0"/>
              <w:marTop w:val="0"/>
              <w:marBottom w:val="0"/>
              <w:divBdr>
                <w:top w:val="none" w:sz="0" w:space="0" w:color="auto"/>
                <w:left w:val="none" w:sz="0" w:space="0" w:color="auto"/>
                <w:bottom w:val="none" w:sz="0" w:space="0" w:color="auto"/>
                <w:right w:val="none" w:sz="0" w:space="0" w:color="auto"/>
              </w:divBdr>
            </w:div>
            <w:div w:id="918173668">
              <w:marLeft w:val="0"/>
              <w:marRight w:val="0"/>
              <w:marTop w:val="0"/>
              <w:marBottom w:val="0"/>
              <w:divBdr>
                <w:top w:val="none" w:sz="0" w:space="0" w:color="auto"/>
                <w:left w:val="none" w:sz="0" w:space="0" w:color="auto"/>
                <w:bottom w:val="none" w:sz="0" w:space="0" w:color="auto"/>
                <w:right w:val="none" w:sz="0" w:space="0" w:color="auto"/>
              </w:divBdr>
            </w:div>
            <w:div w:id="921644483">
              <w:marLeft w:val="0"/>
              <w:marRight w:val="0"/>
              <w:marTop w:val="0"/>
              <w:marBottom w:val="0"/>
              <w:divBdr>
                <w:top w:val="none" w:sz="0" w:space="0" w:color="auto"/>
                <w:left w:val="none" w:sz="0" w:space="0" w:color="auto"/>
                <w:bottom w:val="none" w:sz="0" w:space="0" w:color="auto"/>
                <w:right w:val="none" w:sz="0" w:space="0" w:color="auto"/>
              </w:divBdr>
            </w:div>
            <w:div w:id="953370662">
              <w:marLeft w:val="0"/>
              <w:marRight w:val="0"/>
              <w:marTop w:val="0"/>
              <w:marBottom w:val="0"/>
              <w:divBdr>
                <w:top w:val="none" w:sz="0" w:space="0" w:color="auto"/>
                <w:left w:val="none" w:sz="0" w:space="0" w:color="auto"/>
                <w:bottom w:val="none" w:sz="0" w:space="0" w:color="auto"/>
                <w:right w:val="none" w:sz="0" w:space="0" w:color="auto"/>
              </w:divBdr>
            </w:div>
            <w:div w:id="999238630">
              <w:marLeft w:val="0"/>
              <w:marRight w:val="0"/>
              <w:marTop w:val="0"/>
              <w:marBottom w:val="0"/>
              <w:divBdr>
                <w:top w:val="none" w:sz="0" w:space="0" w:color="auto"/>
                <w:left w:val="none" w:sz="0" w:space="0" w:color="auto"/>
                <w:bottom w:val="none" w:sz="0" w:space="0" w:color="auto"/>
                <w:right w:val="none" w:sz="0" w:space="0" w:color="auto"/>
              </w:divBdr>
            </w:div>
            <w:div w:id="1008289666">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054163216">
              <w:marLeft w:val="0"/>
              <w:marRight w:val="0"/>
              <w:marTop w:val="0"/>
              <w:marBottom w:val="0"/>
              <w:divBdr>
                <w:top w:val="none" w:sz="0" w:space="0" w:color="auto"/>
                <w:left w:val="none" w:sz="0" w:space="0" w:color="auto"/>
                <w:bottom w:val="none" w:sz="0" w:space="0" w:color="auto"/>
                <w:right w:val="none" w:sz="0" w:space="0" w:color="auto"/>
              </w:divBdr>
            </w:div>
            <w:div w:id="1067265376">
              <w:marLeft w:val="0"/>
              <w:marRight w:val="0"/>
              <w:marTop w:val="0"/>
              <w:marBottom w:val="0"/>
              <w:divBdr>
                <w:top w:val="none" w:sz="0" w:space="0" w:color="auto"/>
                <w:left w:val="none" w:sz="0" w:space="0" w:color="auto"/>
                <w:bottom w:val="none" w:sz="0" w:space="0" w:color="auto"/>
                <w:right w:val="none" w:sz="0" w:space="0" w:color="auto"/>
              </w:divBdr>
            </w:div>
            <w:div w:id="1070352698">
              <w:marLeft w:val="0"/>
              <w:marRight w:val="0"/>
              <w:marTop w:val="0"/>
              <w:marBottom w:val="0"/>
              <w:divBdr>
                <w:top w:val="none" w:sz="0" w:space="0" w:color="auto"/>
                <w:left w:val="none" w:sz="0" w:space="0" w:color="auto"/>
                <w:bottom w:val="none" w:sz="0" w:space="0" w:color="auto"/>
                <w:right w:val="none" w:sz="0" w:space="0" w:color="auto"/>
              </w:divBdr>
            </w:div>
            <w:div w:id="1075006776">
              <w:marLeft w:val="0"/>
              <w:marRight w:val="0"/>
              <w:marTop w:val="0"/>
              <w:marBottom w:val="0"/>
              <w:divBdr>
                <w:top w:val="none" w:sz="0" w:space="0" w:color="auto"/>
                <w:left w:val="none" w:sz="0" w:space="0" w:color="auto"/>
                <w:bottom w:val="none" w:sz="0" w:space="0" w:color="auto"/>
                <w:right w:val="none" w:sz="0" w:space="0" w:color="auto"/>
              </w:divBdr>
            </w:div>
            <w:div w:id="1090586207">
              <w:marLeft w:val="0"/>
              <w:marRight w:val="0"/>
              <w:marTop w:val="0"/>
              <w:marBottom w:val="0"/>
              <w:divBdr>
                <w:top w:val="none" w:sz="0" w:space="0" w:color="auto"/>
                <w:left w:val="none" w:sz="0" w:space="0" w:color="auto"/>
                <w:bottom w:val="none" w:sz="0" w:space="0" w:color="auto"/>
                <w:right w:val="none" w:sz="0" w:space="0" w:color="auto"/>
              </w:divBdr>
            </w:div>
            <w:div w:id="1100293795">
              <w:marLeft w:val="0"/>
              <w:marRight w:val="0"/>
              <w:marTop w:val="0"/>
              <w:marBottom w:val="0"/>
              <w:divBdr>
                <w:top w:val="none" w:sz="0" w:space="0" w:color="auto"/>
                <w:left w:val="none" w:sz="0" w:space="0" w:color="auto"/>
                <w:bottom w:val="none" w:sz="0" w:space="0" w:color="auto"/>
                <w:right w:val="none" w:sz="0" w:space="0" w:color="auto"/>
              </w:divBdr>
            </w:div>
            <w:div w:id="1103692538">
              <w:marLeft w:val="0"/>
              <w:marRight w:val="0"/>
              <w:marTop w:val="0"/>
              <w:marBottom w:val="0"/>
              <w:divBdr>
                <w:top w:val="none" w:sz="0" w:space="0" w:color="auto"/>
                <w:left w:val="none" w:sz="0" w:space="0" w:color="auto"/>
                <w:bottom w:val="none" w:sz="0" w:space="0" w:color="auto"/>
                <w:right w:val="none" w:sz="0" w:space="0" w:color="auto"/>
              </w:divBdr>
            </w:div>
            <w:div w:id="1113481148">
              <w:marLeft w:val="0"/>
              <w:marRight w:val="0"/>
              <w:marTop w:val="0"/>
              <w:marBottom w:val="0"/>
              <w:divBdr>
                <w:top w:val="none" w:sz="0" w:space="0" w:color="auto"/>
                <w:left w:val="none" w:sz="0" w:space="0" w:color="auto"/>
                <w:bottom w:val="none" w:sz="0" w:space="0" w:color="auto"/>
                <w:right w:val="none" w:sz="0" w:space="0" w:color="auto"/>
              </w:divBdr>
            </w:div>
            <w:div w:id="1125805674">
              <w:marLeft w:val="0"/>
              <w:marRight w:val="0"/>
              <w:marTop w:val="0"/>
              <w:marBottom w:val="0"/>
              <w:divBdr>
                <w:top w:val="none" w:sz="0" w:space="0" w:color="auto"/>
                <w:left w:val="none" w:sz="0" w:space="0" w:color="auto"/>
                <w:bottom w:val="none" w:sz="0" w:space="0" w:color="auto"/>
                <w:right w:val="none" w:sz="0" w:space="0" w:color="auto"/>
              </w:divBdr>
            </w:div>
            <w:div w:id="1173183562">
              <w:marLeft w:val="0"/>
              <w:marRight w:val="0"/>
              <w:marTop w:val="0"/>
              <w:marBottom w:val="0"/>
              <w:divBdr>
                <w:top w:val="none" w:sz="0" w:space="0" w:color="auto"/>
                <w:left w:val="none" w:sz="0" w:space="0" w:color="auto"/>
                <w:bottom w:val="none" w:sz="0" w:space="0" w:color="auto"/>
                <w:right w:val="none" w:sz="0" w:space="0" w:color="auto"/>
              </w:divBdr>
            </w:div>
            <w:div w:id="1175653605">
              <w:marLeft w:val="0"/>
              <w:marRight w:val="0"/>
              <w:marTop w:val="0"/>
              <w:marBottom w:val="0"/>
              <w:divBdr>
                <w:top w:val="none" w:sz="0" w:space="0" w:color="auto"/>
                <w:left w:val="none" w:sz="0" w:space="0" w:color="auto"/>
                <w:bottom w:val="none" w:sz="0" w:space="0" w:color="auto"/>
                <w:right w:val="none" w:sz="0" w:space="0" w:color="auto"/>
              </w:divBdr>
            </w:div>
            <w:div w:id="1182668817">
              <w:marLeft w:val="0"/>
              <w:marRight w:val="0"/>
              <w:marTop w:val="0"/>
              <w:marBottom w:val="0"/>
              <w:divBdr>
                <w:top w:val="none" w:sz="0" w:space="0" w:color="auto"/>
                <w:left w:val="none" w:sz="0" w:space="0" w:color="auto"/>
                <w:bottom w:val="none" w:sz="0" w:space="0" w:color="auto"/>
                <w:right w:val="none" w:sz="0" w:space="0" w:color="auto"/>
              </w:divBdr>
            </w:div>
            <w:div w:id="1200315632">
              <w:marLeft w:val="0"/>
              <w:marRight w:val="0"/>
              <w:marTop w:val="0"/>
              <w:marBottom w:val="0"/>
              <w:divBdr>
                <w:top w:val="none" w:sz="0" w:space="0" w:color="auto"/>
                <w:left w:val="none" w:sz="0" w:space="0" w:color="auto"/>
                <w:bottom w:val="none" w:sz="0" w:space="0" w:color="auto"/>
                <w:right w:val="none" w:sz="0" w:space="0" w:color="auto"/>
              </w:divBdr>
            </w:div>
            <w:div w:id="1201943554">
              <w:marLeft w:val="0"/>
              <w:marRight w:val="0"/>
              <w:marTop w:val="0"/>
              <w:marBottom w:val="0"/>
              <w:divBdr>
                <w:top w:val="none" w:sz="0" w:space="0" w:color="auto"/>
                <w:left w:val="none" w:sz="0" w:space="0" w:color="auto"/>
                <w:bottom w:val="none" w:sz="0" w:space="0" w:color="auto"/>
                <w:right w:val="none" w:sz="0" w:space="0" w:color="auto"/>
              </w:divBdr>
            </w:div>
            <w:div w:id="1210915921">
              <w:marLeft w:val="0"/>
              <w:marRight w:val="0"/>
              <w:marTop w:val="0"/>
              <w:marBottom w:val="0"/>
              <w:divBdr>
                <w:top w:val="none" w:sz="0" w:space="0" w:color="auto"/>
                <w:left w:val="none" w:sz="0" w:space="0" w:color="auto"/>
                <w:bottom w:val="none" w:sz="0" w:space="0" w:color="auto"/>
                <w:right w:val="none" w:sz="0" w:space="0" w:color="auto"/>
              </w:divBdr>
            </w:div>
            <w:div w:id="1211461482">
              <w:marLeft w:val="0"/>
              <w:marRight w:val="0"/>
              <w:marTop w:val="0"/>
              <w:marBottom w:val="0"/>
              <w:divBdr>
                <w:top w:val="none" w:sz="0" w:space="0" w:color="auto"/>
                <w:left w:val="none" w:sz="0" w:space="0" w:color="auto"/>
                <w:bottom w:val="none" w:sz="0" w:space="0" w:color="auto"/>
                <w:right w:val="none" w:sz="0" w:space="0" w:color="auto"/>
              </w:divBdr>
            </w:div>
            <w:div w:id="1212502583">
              <w:marLeft w:val="0"/>
              <w:marRight w:val="0"/>
              <w:marTop w:val="0"/>
              <w:marBottom w:val="0"/>
              <w:divBdr>
                <w:top w:val="none" w:sz="0" w:space="0" w:color="auto"/>
                <w:left w:val="none" w:sz="0" w:space="0" w:color="auto"/>
                <w:bottom w:val="none" w:sz="0" w:space="0" w:color="auto"/>
                <w:right w:val="none" w:sz="0" w:space="0" w:color="auto"/>
              </w:divBdr>
            </w:div>
            <w:div w:id="1227910710">
              <w:marLeft w:val="0"/>
              <w:marRight w:val="0"/>
              <w:marTop w:val="0"/>
              <w:marBottom w:val="0"/>
              <w:divBdr>
                <w:top w:val="none" w:sz="0" w:space="0" w:color="auto"/>
                <w:left w:val="none" w:sz="0" w:space="0" w:color="auto"/>
                <w:bottom w:val="none" w:sz="0" w:space="0" w:color="auto"/>
                <w:right w:val="none" w:sz="0" w:space="0" w:color="auto"/>
              </w:divBdr>
            </w:div>
            <w:div w:id="1234269249">
              <w:marLeft w:val="0"/>
              <w:marRight w:val="0"/>
              <w:marTop w:val="0"/>
              <w:marBottom w:val="0"/>
              <w:divBdr>
                <w:top w:val="none" w:sz="0" w:space="0" w:color="auto"/>
                <w:left w:val="none" w:sz="0" w:space="0" w:color="auto"/>
                <w:bottom w:val="none" w:sz="0" w:space="0" w:color="auto"/>
                <w:right w:val="none" w:sz="0" w:space="0" w:color="auto"/>
              </w:divBdr>
            </w:div>
            <w:div w:id="1239289730">
              <w:marLeft w:val="0"/>
              <w:marRight w:val="0"/>
              <w:marTop w:val="0"/>
              <w:marBottom w:val="0"/>
              <w:divBdr>
                <w:top w:val="none" w:sz="0" w:space="0" w:color="auto"/>
                <w:left w:val="none" w:sz="0" w:space="0" w:color="auto"/>
                <w:bottom w:val="none" w:sz="0" w:space="0" w:color="auto"/>
                <w:right w:val="none" w:sz="0" w:space="0" w:color="auto"/>
              </w:divBdr>
            </w:div>
            <w:div w:id="1257011242">
              <w:marLeft w:val="0"/>
              <w:marRight w:val="0"/>
              <w:marTop w:val="0"/>
              <w:marBottom w:val="0"/>
              <w:divBdr>
                <w:top w:val="none" w:sz="0" w:space="0" w:color="auto"/>
                <w:left w:val="none" w:sz="0" w:space="0" w:color="auto"/>
                <w:bottom w:val="none" w:sz="0" w:space="0" w:color="auto"/>
                <w:right w:val="none" w:sz="0" w:space="0" w:color="auto"/>
              </w:divBdr>
            </w:div>
            <w:div w:id="1266039663">
              <w:marLeft w:val="0"/>
              <w:marRight w:val="0"/>
              <w:marTop w:val="0"/>
              <w:marBottom w:val="0"/>
              <w:divBdr>
                <w:top w:val="none" w:sz="0" w:space="0" w:color="auto"/>
                <w:left w:val="none" w:sz="0" w:space="0" w:color="auto"/>
                <w:bottom w:val="none" w:sz="0" w:space="0" w:color="auto"/>
                <w:right w:val="none" w:sz="0" w:space="0" w:color="auto"/>
              </w:divBdr>
            </w:div>
            <w:div w:id="1277981712">
              <w:marLeft w:val="0"/>
              <w:marRight w:val="0"/>
              <w:marTop w:val="0"/>
              <w:marBottom w:val="0"/>
              <w:divBdr>
                <w:top w:val="none" w:sz="0" w:space="0" w:color="auto"/>
                <w:left w:val="none" w:sz="0" w:space="0" w:color="auto"/>
                <w:bottom w:val="none" w:sz="0" w:space="0" w:color="auto"/>
                <w:right w:val="none" w:sz="0" w:space="0" w:color="auto"/>
              </w:divBdr>
            </w:div>
            <w:div w:id="1279146590">
              <w:marLeft w:val="0"/>
              <w:marRight w:val="0"/>
              <w:marTop w:val="0"/>
              <w:marBottom w:val="0"/>
              <w:divBdr>
                <w:top w:val="none" w:sz="0" w:space="0" w:color="auto"/>
                <w:left w:val="none" w:sz="0" w:space="0" w:color="auto"/>
                <w:bottom w:val="none" w:sz="0" w:space="0" w:color="auto"/>
                <w:right w:val="none" w:sz="0" w:space="0" w:color="auto"/>
              </w:divBdr>
            </w:div>
            <w:div w:id="1289316291">
              <w:marLeft w:val="0"/>
              <w:marRight w:val="0"/>
              <w:marTop w:val="0"/>
              <w:marBottom w:val="0"/>
              <w:divBdr>
                <w:top w:val="none" w:sz="0" w:space="0" w:color="auto"/>
                <w:left w:val="none" w:sz="0" w:space="0" w:color="auto"/>
                <w:bottom w:val="none" w:sz="0" w:space="0" w:color="auto"/>
                <w:right w:val="none" w:sz="0" w:space="0" w:color="auto"/>
              </w:divBdr>
            </w:div>
            <w:div w:id="1302034230">
              <w:marLeft w:val="0"/>
              <w:marRight w:val="0"/>
              <w:marTop w:val="0"/>
              <w:marBottom w:val="0"/>
              <w:divBdr>
                <w:top w:val="none" w:sz="0" w:space="0" w:color="auto"/>
                <w:left w:val="none" w:sz="0" w:space="0" w:color="auto"/>
                <w:bottom w:val="none" w:sz="0" w:space="0" w:color="auto"/>
                <w:right w:val="none" w:sz="0" w:space="0" w:color="auto"/>
              </w:divBdr>
            </w:div>
            <w:div w:id="1305814624">
              <w:marLeft w:val="0"/>
              <w:marRight w:val="0"/>
              <w:marTop w:val="0"/>
              <w:marBottom w:val="0"/>
              <w:divBdr>
                <w:top w:val="none" w:sz="0" w:space="0" w:color="auto"/>
                <w:left w:val="none" w:sz="0" w:space="0" w:color="auto"/>
                <w:bottom w:val="none" w:sz="0" w:space="0" w:color="auto"/>
                <w:right w:val="none" w:sz="0" w:space="0" w:color="auto"/>
              </w:divBdr>
            </w:div>
            <w:div w:id="1319654715">
              <w:marLeft w:val="0"/>
              <w:marRight w:val="0"/>
              <w:marTop w:val="0"/>
              <w:marBottom w:val="0"/>
              <w:divBdr>
                <w:top w:val="none" w:sz="0" w:space="0" w:color="auto"/>
                <w:left w:val="none" w:sz="0" w:space="0" w:color="auto"/>
                <w:bottom w:val="none" w:sz="0" w:space="0" w:color="auto"/>
                <w:right w:val="none" w:sz="0" w:space="0" w:color="auto"/>
              </w:divBdr>
            </w:div>
            <w:div w:id="1321233058">
              <w:marLeft w:val="0"/>
              <w:marRight w:val="0"/>
              <w:marTop w:val="0"/>
              <w:marBottom w:val="0"/>
              <w:divBdr>
                <w:top w:val="none" w:sz="0" w:space="0" w:color="auto"/>
                <w:left w:val="none" w:sz="0" w:space="0" w:color="auto"/>
                <w:bottom w:val="none" w:sz="0" w:space="0" w:color="auto"/>
                <w:right w:val="none" w:sz="0" w:space="0" w:color="auto"/>
              </w:divBdr>
            </w:div>
            <w:div w:id="1347026946">
              <w:marLeft w:val="0"/>
              <w:marRight w:val="0"/>
              <w:marTop w:val="0"/>
              <w:marBottom w:val="0"/>
              <w:divBdr>
                <w:top w:val="none" w:sz="0" w:space="0" w:color="auto"/>
                <w:left w:val="none" w:sz="0" w:space="0" w:color="auto"/>
                <w:bottom w:val="none" w:sz="0" w:space="0" w:color="auto"/>
                <w:right w:val="none" w:sz="0" w:space="0" w:color="auto"/>
              </w:divBdr>
            </w:div>
            <w:div w:id="1356954935">
              <w:marLeft w:val="0"/>
              <w:marRight w:val="0"/>
              <w:marTop w:val="0"/>
              <w:marBottom w:val="0"/>
              <w:divBdr>
                <w:top w:val="none" w:sz="0" w:space="0" w:color="auto"/>
                <w:left w:val="none" w:sz="0" w:space="0" w:color="auto"/>
                <w:bottom w:val="none" w:sz="0" w:space="0" w:color="auto"/>
                <w:right w:val="none" w:sz="0" w:space="0" w:color="auto"/>
              </w:divBdr>
            </w:div>
            <w:div w:id="1357006340">
              <w:marLeft w:val="0"/>
              <w:marRight w:val="0"/>
              <w:marTop w:val="0"/>
              <w:marBottom w:val="0"/>
              <w:divBdr>
                <w:top w:val="none" w:sz="0" w:space="0" w:color="auto"/>
                <w:left w:val="none" w:sz="0" w:space="0" w:color="auto"/>
                <w:bottom w:val="none" w:sz="0" w:space="0" w:color="auto"/>
                <w:right w:val="none" w:sz="0" w:space="0" w:color="auto"/>
              </w:divBdr>
            </w:div>
            <w:div w:id="1377318901">
              <w:marLeft w:val="0"/>
              <w:marRight w:val="0"/>
              <w:marTop w:val="0"/>
              <w:marBottom w:val="0"/>
              <w:divBdr>
                <w:top w:val="none" w:sz="0" w:space="0" w:color="auto"/>
                <w:left w:val="none" w:sz="0" w:space="0" w:color="auto"/>
                <w:bottom w:val="none" w:sz="0" w:space="0" w:color="auto"/>
                <w:right w:val="none" w:sz="0" w:space="0" w:color="auto"/>
              </w:divBdr>
            </w:div>
            <w:div w:id="1385832093">
              <w:marLeft w:val="0"/>
              <w:marRight w:val="0"/>
              <w:marTop w:val="0"/>
              <w:marBottom w:val="0"/>
              <w:divBdr>
                <w:top w:val="none" w:sz="0" w:space="0" w:color="auto"/>
                <w:left w:val="none" w:sz="0" w:space="0" w:color="auto"/>
                <w:bottom w:val="none" w:sz="0" w:space="0" w:color="auto"/>
                <w:right w:val="none" w:sz="0" w:space="0" w:color="auto"/>
              </w:divBdr>
            </w:div>
            <w:div w:id="1401170097">
              <w:marLeft w:val="0"/>
              <w:marRight w:val="0"/>
              <w:marTop w:val="0"/>
              <w:marBottom w:val="0"/>
              <w:divBdr>
                <w:top w:val="none" w:sz="0" w:space="0" w:color="auto"/>
                <w:left w:val="none" w:sz="0" w:space="0" w:color="auto"/>
                <w:bottom w:val="none" w:sz="0" w:space="0" w:color="auto"/>
                <w:right w:val="none" w:sz="0" w:space="0" w:color="auto"/>
              </w:divBdr>
            </w:div>
            <w:div w:id="1414232199">
              <w:marLeft w:val="0"/>
              <w:marRight w:val="0"/>
              <w:marTop w:val="0"/>
              <w:marBottom w:val="0"/>
              <w:divBdr>
                <w:top w:val="none" w:sz="0" w:space="0" w:color="auto"/>
                <w:left w:val="none" w:sz="0" w:space="0" w:color="auto"/>
                <w:bottom w:val="none" w:sz="0" w:space="0" w:color="auto"/>
                <w:right w:val="none" w:sz="0" w:space="0" w:color="auto"/>
              </w:divBdr>
            </w:div>
            <w:div w:id="1414933206">
              <w:marLeft w:val="0"/>
              <w:marRight w:val="0"/>
              <w:marTop w:val="0"/>
              <w:marBottom w:val="0"/>
              <w:divBdr>
                <w:top w:val="none" w:sz="0" w:space="0" w:color="auto"/>
                <w:left w:val="none" w:sz="0" w:space="0" w:color="auto"/>
                <w:bottom w:val="none" w:sz="0" w:space="0" w:color="auto"/>
                <w:right w:val="none" w:sz="0" w:space="0" w:color="auto"/>
              </w:divBdr>
            </w:div>
            <w:div w:id="1421561566">
              <w:marLeft w:val="0"/>
              <w:marRight w:val="0"/>
              <w:marTop w:val="0"/>
              <w:marBottom w:val="0"/>
              <w:divBdr>
                <w:top w:val="none" w:sz="0" w:space="0" w:color="auto"/>
                <w:left w:val="none" w:sz="0" w:space="0" w:color="auto"/>
                <w:bottom w:val="none" w:sz="0" w:space="0" w:color="auto"/>
                <w:right w:val="none" w:sz="0" w:space="0" w:color="auto"/>
              </w:divBdr>
            </w:div>
            <w:div w:id="1445230931">
              <w:marLeft w:val="0"/>
              <w:marRight w:val="0"/>
              <w:marTop w:val="0"/>
              <w:marBottom w:val="0"/>
              <w:divBdr>
                <w:top w:val="none" w:sz="0" w:space="0" w:color="auto"/>
                <w:left w:val="none" w:sz="0" w:space="0" w:color="auto"/>
                <w:bottom w:val="none" w:sz="0" w:space="0" w:color="auto"/>
                <w:right w:val="none" w:sz="0" w:space="0" w:color="auto"/>
              </w:divBdr>
            </w:div>
            <w:div w:id="1476294612">
              <w:marLeft w:val="0"/>
              <w:marRight w:val="0"/>
              <w:marTop w:val="0"/>
              <w:marBottom w:val="0"/>
              <w:divBdr>
                <w:top w:val="none" w:sz="0" w:space="0" w:color="auto"/>
                <w:left w:val="none" w:sz="0" w:space="0" w:color="auto"/>
                <w:bottom w:val="none" w:sz="0" w:space="0" w:color="auto"/>
                <w:right w:val="none" w:sz="0" w:space="0" w:color="auto"/>
              </w:divBdr>
            </w:div>
            <w:div w:id="1489982806">
              <w:marLeft w:val="0"/>
              <w:marRight w:val="0"/>
              <w:marTop w:val="0"/>
              <w:marBottom w:val="0"/>
              <w:divBdr>
                <w:top w:val="none" w:sz="0" w:space="0" w:color="auto"/>
                <w:left w:val="none" w:sz="0" w:space="0" w:color="auto"/>
                <w:bottom w:val="none" w:sz="0" w:space="0" w:color="auto"/>
                <w:right w:val="none" w:sz="0" w:space="0" w:color="auto"/>
              </w:divBdr>
            </w:div>
            <w:div w:id="1498381440">
              <w:marLeft w:val="0"/>
              <w:marRight w:val="0"/>
              <w:marTop w:val="0"/>
              <w:marBottom w:val="0"/>
              <w:divBdr>
                <w:top w:val="none" w:sz="0" w:space="0" w:color="auto"/>
                <w:left w:val="none" w:sz="0" w:space="0" w:color="auto"/>
                <w:bottom w:val="none" w:sz="0" w:space="0" w:color="auto"/>
                <w:right w:val="none" w:sz="0" w:space="0" w:color="auto"/>
              </w:divBdr>
            </w:div>
            <w:div w:id="1502504970">
              <w:marLeft w:val="0"/>
              <w:marRight w:val="0"/>
              <w:marTop w:val="0"/>
              <w:marBottom w:val="0"/>
              <w:divBdr>
                <w:top w:val="none" w:sz="0" w:space="0" w:color="auto"/>
                <w:left w:val="none" w:sz="0" w:space="0" w:color="auto"/>
                <w:bottom w:val="none" w:sz="0" w:space="0" w:color="auto"/>
                <w:right w:val="none" w:sz="0" w:space="0" w:color="auto"/>
              </w:divBdr>
            </w:div>
            <w:div w:id="1521550418">
              <w:marLeft w:val="0"/>
              <w:marRight w:val="0"/>
              <w:marTop w:val="0"/>
              <w:marBottom w:val="0"/>
              <w:divBdr>
                <w:top w:val="none" w:sz="0" w:space="0" w:color="auto"/>
                <w:left w:val="none" w:sz="0" w:space="0" w:color="auto"/>
                <w:bottom w:val="none" w:sz="0" w:space="0" w:color="auto"/>
                <w:right w:val="none" w:sz="0" w:space="0" w:color="auto"/>
              </w:divBdr>
            </w:div>
            <w:div w:id="1527013363">
              <w:marLeft w:val="0"/>
              <w:marRight w:val="0"/>
              <w:marTop w:val="0"/>
              <w:marBottom w:val="0"/>
              <w:divBdr>
                <w:top w:val="none" w:sz="0" w:space="0" w:color="auto"/>
                <w:left w:val="none" w:sz="0" w:space="0" w:color="auto"/>
                <w:bottom w:val="none" w:sz="0" w:space="0" w:color="auto"/>
                <w:right w:val="none" w:sz="0" w:space="0" w:color="auto"/>
              </w:divBdr>
            </w:div>
            <w:div w:id="1573270837">
              <w:marLeft w:val="0"/>
              <w:marRight w:val="0"/>
              <w:marTop w:val="0"/>
              <w:marBottom w:val="0"/>
              <w:divBdr>
                <w:top w:val="none" w:sz="0" w:space="0" w:color="auto"/>
                <w:left w:val="none" w:sz="0" w:space="0" w:color="auto"/>
                <w:bottom w:val="none" w:sz="0" w:space="0" w:color="auto"/>
                <w:right w:val="none" w:sz="0" w:space="0" w:color="auto"/>
              </w:divBdr>
            </w:div>
            <w:div w:id="1574776214">
              <w:marLeft w:val="0"/>
              <w:marRight w:val="0"/>
              <w:marTop w:val="0"/>
              <w:marBottom w:val="0"/>
              <w:divBdr>
                <w:top w:val="none" w:sz="0" w:space="0" w:color="auto"/>
                <w:left w:val="none" w:sz="0" w:space="0" w:color="auto"/>
                <w:bottom w:val="none" w:sz="0" w:space="0" w:color="auto"/>
                <w:right w:val="none" w:sz="0" w:space="0" w:color="auto"/>
              </w:divBdr>
            </w:div>
            <w:div w:id="1575625432">
              <w:marLeft w:val="0"/>
              <w:marRight w:val="0"/>
              <w:marTop w:val="0"/>
              <w:marBottom w:val="0"/>
              <w:divBdr>
                <w:top w:val="none" w:sz="0" w:space="0" w:color="auto"/>
                <w:left w:val="none" w:sz="0" w:space="0" w:color="auto"/>
                <w:bottom w:val="none" w:sz="0" w:space="0" w:color="auto"/>
                <w:right w:val="none" w:sz="0" w:space="0" w:color="auto"/>
              </w:divBdr>
            </w:div>
            <w:div w:id="1578831631">
              <w:marLeft w:val="0"/>
              <w:marRight w:val="0"/>
              <w:marTop w:val="0"/>
              <w:marBottom w:val="0"/>
              <w:divBdr>
                <w:top w:val="none" w:sz="0" w:space="0" w:color="auto"/>
                <w:left w:val="none" w:sz="0" w:space="0" w:color="auto"/>
                <w:bottom w:val="none" w:sz="0" w:space="0" w:color="auto"/>
                <w:right w:val="none" w:sz="0" w:space="0" w:color="auto"/>
              </w:divBdr>
            </w:div>
            <w:div w:id="1584099767">
              <w:marLeft w:val="0"/>
              <w:marRight w:val="0"/>
              <w:marTop w:val="0"/>
              <w:marBottom w:val="0"/>
              <w:divBdr>
                <w:top w:val="none" w:sz="0" w:space="0" w:color="auto"/>
                <w:left w:val="none" w:sz="0" w:space="0" w:color="auto"/>
                <w:bottom w:val="none" w:sz="0" w:space="0" w:color="auto"/>
                <w:right w:val="none" w:sz="0" w:space="0" w:color="auto"/>
              </w:divBdr>
            </w:div>
            <w:div w:id="1594122035">
              <w:marLeft w:val="0"/>
              <w:marRight w:val="0"/>
              <w:marTop w:val="0"/>
              <w:marBottom w:val="0"/>
              <w:divBdr>
                <w:top w:val="none" w:sz="0" w:space="0" w:color="auto"/>
                <w:left w:val="none" w:sz="0" w:space="0" w:color="auto"/>
                <w:bottom w:val="none" w:sz="0" w:space="0" w:color="auto"/>
                <w:right w:val="none" w:sz="0" w:space="0" w:color="auto"/>
              </w:divBdr>
            </w:div>
            <w:div w:id="1602909949">
              <w:marLeft w:val="0"/>
              <w:marRight w:val="0"/>
              <w:marTop w:val="0"/>
              <w:marBottom w:val="0"/>
              <w:divBdr>
                <w:top w:val="none" w:sz="0" w:space="0" w:color="auto"/>
                <w:left w:val="none" w:sz="0" w:space="0" w:color="auto"/>
                <w:bottom w:val="none" w:sz="0" w:space="0" w:color="auto"/>
                <w:right w:val="none" w:sz="0" w:space="0" w:color="auto"/>
              </w:divBdr>
            </w:div>
            <w:div w:id="1607275943">
              <w:marLeft w:val="0"/>
              <w:marRight w:val="0"/>
              <w:marTop w:val="0"/>
              <w:marBottom w:val="0"/>
              <w:divBdr>
                <w:top w:val="none" w:sz="0" w:space="0" w:color="auto"/>
                <w:left w:val="none" w:sz="0" w:space="0" w:color="auto"/>
                <w:bottom w:val="none" w:sz="0" w:space="0" w:color="auto"/>
                <w:right w:val="none" w:sz="0" w:space="0" w:color="auto"/>
              </w:divBdr>
            </w:div>
            <w:div w:id="1627275159">
              <w:marLeft w:val="0"/>
              <w:marRight w:val="0"/>
              <w:marTop w:val="0"/>
              <w:marBottom w:val="0"/>
              <w:divBdr>
                <w:top w:val="none" w:sz="0" w:space="0" w:color="auto"/>
                <w:left w:val="none" w:sz="0" w:space="0" w:color="auto"/>
                <w:bottom w:val="none" w:sz="0" w:space="0" w:color="auto"/>
                <w:right w:val="none" w:sz="0" w:space="0" w:color="auto"/>
              </w:divBdr>
            </w:div>
            <w:div w:id="1633707873">
              <w:marLeft w:val="0"/>
              <w:marRight w:val="0"/>
              <w:marTop w:val="0"/>
              <w:marBottom w:val="0"/>
              <w:divBdr>
                <w:top w:val="none" w:sz="0" w:space="0" w:color="auto"/>
                <w:left w:val="none" w:sz="0" w:space="0" w:color="auto"/>
                <w:bottom w:val="none" w:sz="0" w:space="0" w:color="auto"/>
                <w:right w:val="none" w:sz="0" w:space="0" w:color="auto"/>
              </w:divBdr>
            </w:div>
            <w:div w:id="1638099620">
              <w:marLeft w:val="0"/>
              <w:marRight w:val="0"/>
              <w:marTop w:val="0"/>
              <w:marBottom w:val="0"/>
              <w:divBdr>
                <w:top w:val="none" w:sz="0" w:space="0" w:color="auto"/>
                <w:left w:val="none" w:sz="0" w:space="0" w:color="auto"/>
                <w:bottom w:val="none" w:sz="0" w:space="0" w:color="auto"/>
                <w:right w:val="none" w:sz="0" w:space="0" w:color="auto"/>
              </w:divBdr>
            </w:div>
            <w:div w:id="1650402637">
              <w:marLeft w:val="0"/>
              <w:marRight w:val="0"/>
              <w:marTop w:val="0"/>
              <w:marBottom w:val="0"/>
              <w:divBdr>
                <w:top w:val="none" w:sz="0" w:space="0" w:color="auto"/>
                <w:left w:val="none" w:sz="0" w:space="0" w:color="auto"/>
                <w:bottom w:val="none" w:sz="0" w:space="0" w:color="auto"/>
                <w:right w:val="none" w:sz="0" w:space="0" w:color="auto"/>
              </w:divBdr>
            </w:div>
            <w:div w:id="1650788471">
              <w:marLeft w:val="0"/>
              <w:marRight w:val="0"/>
              <w:marTop w:val="0"/>
              <w:marBottom w:val="0"/>
              <w:divBdr>
                <w:top w:val="none" w:sz="0" w:space="0" w:color="auto"/>
                <w:left w:val="none" w:sz="0" w:space="0" w:color="auto"/>
                <w:bottom w:val="none" w:sz="0" w:space="0" w:color="auto"/>
                <w:right w:val="none" w:sz="0" w:space="0" w:color="auto"/>
              </w:divBdr>
            </w:div>
            <w:div w:id="1667316541">
              <w:marLeft w:val="0"/>
              <w:marRight w:val="0"/>
              <w:marTop w:val="0"/>
              <w:marBottom w:val="0"/>
              <w:divBdr>
                <w:top w:val="none" w:sz="0" w:space="0" w:color="auto"/>
                <w:left w:val="none" w:sz="0" w:space="0" w:color="auto"/>
                <w:bottom w:val="none" w:sz="0" w:space="0" w:color="auto"/>
                <w:right w:val="none" w:sz="0" w:space="0" w:color="auto"/>
              </w:divBdr>
            </w:div>
            <w:div w:id="1670404931">
              <w:marLeft w:val="0"/>
              <w:marRight w:val="0"/>
              <w:marTop w:val="0"/>
              <w:marBottom w:val="0"/>
              <w:divBdr>
                <w:top w:val="none" w:sz="0" w:space="0" w:color="auto"/>
                <w:left w:val="none" w:sz="0" w:space="0" w:color="auto"/>
                <w:bottom w:val="none" w:sz="0" w:space="0" w:color="auto"/>
                <w:right w:val="none" w:sz="0" w:space="0" w:color="auto"/>
              </w:divBdr>
            </w:div>
            <w:div w:id="1697535574">
              <w:marLeft w:val="0"/>
              <w:marRight w:val="0"/>
              <w:marTop w:val="0"/>
              <w:marBottom w:val="0"/>
              <w:divBdr>
                <w:top w:val="none" w:sz="0" w:space="0" w:color="auto"/>
                <w:left w:val="none" w:sz="0" w:space="0" w:color="auto"/>
                <w:bottom w:val="none" w:sz="0" w:space="0" w:color="auto"/>
                <w:right w:val="none" w:sz="0" w:space="0" w:color="auto"/>
              </w:divBdr>
            </w:div>
            <w:div w:id="1706640416">
              <w:marLeft w:val="0"/>
              <w:marRight w:val="0"/>
              <w:marTop w:val="0"/>
              <w:marBottom w:val="0"/>
              <w:divBdr>
                <w:top w:val="none" w:sz="0" w:space="0" w:color="auto"/>
                <w:left w:val="none" w:sz="0" w:space="0" w:color="auto"/>
                <w:bottom w:val="none" w:sz="0" w:space="0" w:color="auto"/>
                <w:right w:val="none" w:sz="0" w:space="0" w:color="auto"/>
              </w:divBdr>
            </w:div>
            <w:div w:id="1713844914">
              <w:marLeft w:val="0"/>
              <w:marRight w:val="0"/>
              <w:marTop w:val="0"/>
              <w:marBottom w:val="0"/>
              <w:divBdr>
                <w:top w:val="none" w:sz="0" w:space="0" w:color="auto"/>
                <w:left w:val="none" w:sz="0" w:space="0" w:color="auto"/>
                <w:bottom w:val="none" w:sz="0" w:space="0" w:color="auto"/>
                <w:right w:val="none" w:sz="0" w:space="0" w:color="auto"/>
              </w:divBdr>
            </w:div>
            <w:div w:id="1721054455">
              <w:marLeft w:val="0"/>
              <w:marRight w:val="0"/>
              <w:marTop w:val="0"/>
              <w:marBottom w:val="0"/>
              <w:divBdr>
                <w:top w:val="none" w:sz="0" w:space="0" w:color="auto"/>
                <w:left w:val="none" w:sz="0" w:space="0" w:color="auto"/>
                <w:bottom w:val="none" w:sz="0" w:space="0" w:color="auto"/>
                <w:right w:val="none" w:sz="0" w:space="0" w:color="auto"/>
              </w:divBdr>
            </w:div>
            <w:div w:id="1754355645">
              <w:marLeft w:val="0"/>
              <w:marRight w:val="0"/>
              <w:marTop w:val="0"/>
              <w:marBottom w:val="0"/>
              <w:divBdr>
                <w:top w:val="none" w:sz="0" w:space="0" w:color="auto"/>
                <w:left w:val="none" w:sz="0" w:space="0" w:color="auto"/>
                <w:bottom w:val="none" w:sz="0" w:space="0" w:color="auto"/>
                <w:right w:val="none" w:sz="0" w:space="0" w:color="auto"/>
              </w:divBdr>
            </w:div>
            <w:div w:id="1760902086">
              <w:marLeft w:val="0"/>
              <w:marRight w:val="0"/>
              <w:marTop w:val="0"/>
              <w:marBottom w:val="0"/>
              <w:divBdr>
                <w:top w:val="none" w:sz="0" w:space="0" w:color="auto"/>
                <w:left w:val="none" w:sz="0" w:space="0" w:color="auto"/>
                <w:bottom w:val="none" w:sz="0" w:space="0" w:color="auto"/>
                <w:right w:val="none" w:sz="0" w:space="0" w:color="auto"/>
              </w:divBdr>
            </w:div>
            <w:div w:id="1764716943">
              <w:marLeft w:val="0"/>
              <w:marRight w:val="0"/>
              <w:marTop w:val="0"/>
              <w:marBottom w:val="0"/>
              <w:divBdr>
                <w:top w:val="none" w:sz="0" w:space="0" w:color="auto"/>
                <w:left w:val="none" w:sz="0" w:space="0" w:color="auto"/>
                <w:bottom w:val="none" w:sz="0" w:space="0" w:color="auto"/>
                <w:right w:val="none" w:sz="0" w:space="0" w:color="auto"/>
              </w:divBdr>
            </w:div>
            <w:div w:id="1790273771">
              <w:marLeft w:val="0"/>
              <w:marRight w:val="0"/>
              <w:marTop w:val="0"/>
              <w:marBottom w:val="0"/>
              <w:divBdr>
                <w:top w:val="none" w:sz="0" w:space="0" w:color="auto"/>
                <w:left w:val="none" w:sz="0" w:space="0" w:color="auto"/>
                <w:bottom w:val="none" w:sz="0" w:space="0" w:color="auto"/>
                <w:right w:val="none" w:sz="0" w:space="0" w:color="auto"/>
              </w:divBdr>
            </w:div>
            <w:div w:id="1794055446">
              <w:marLeft w:val="0"/>
              <w:marRight w:val="0"/>
              <w:marTop w:val="0"/>
              <w:marBottom w:val="0"/>
              <w:divBdr>
                <w:top w:val="none" w:sz="0" w:space="0" w:color="auto"/>
                <w:left w:val="none" w:sz="0" w:space="0" w:color="auto"/>
                <w:bottom w:val="none" w:sz="0" w:space="0" w:color="auto"/>
                <w:right w:val="none" w:sz="0" w:space="0" w:color="auto"/>
              </w:divBdr>
            </w:div>
            <w:div w:id="1830975431">
              <w:marLeft w:val="0"/>
              <w:marRight w:val="0"/>
              <w:marTop w:val="0"/>
              <w:marBottom w:val="0"/>
              <w:divBdr>
                <w:top w:val="none" w:sz="0" w:space="0" w:color="auto"/>
                <w:left w:val="none" w:sz="0" w:space="0" w:color="auto"/>
                <w:bottom w:val="none" w:sz="0" w:space="0" w:color="auto"/>
                <w:right w:val="none" w:sz="0" w:space="0" w:color="auto"/>
              </w:divBdr>
            </w:div>
            <w:div w:id="1850480373">
              <w:marLeft w:val="0"/>
              <w:marRight w:val="0"/>
              <w:marTop w:val="0"/>
              <w:marBottom w:val="0"/>
              <w:divBdr>
                <w:top w:val="none" w:sz="0" w:space="0" w:color="auto"/>
                <w:left w:val="none" w:sz="0" w:space="0" w:color="auto"/>
                <w:bottom w:val="none" w:sz="0" w:space="0" w:color="auto"/>
                <w:right w:val="none" w:sz="0" w:space="0" w:color="auto"/>
              </w:divBdr>
            </w:div>
            <w:div w:id="1850681511">
              <w:marLeft w:val="0"/>
              <w:marRight w:val="0"/>
              <w:marTop w:val="0"/>
              <w:marBottom w:val="0"/>
              <w:divBdr>
                <w:top w:val="none" w:sz="0" w:space="0" w:color="auto"/>
                <w:left w:val="none" w:sz="0" w:space="0" w:color="auto"/>
                <w:bottom w:val="none" w:sz="0" w:space="0" w:color="auto"/>
                <w:right w:val="none" w:sz="0" w:space="0" w:color="auto"/>
              </w:divBdr>
            </w:div>
            <w:div w:id="1878397155">
              <w:marLeft w:val="0"/>
              <w:marRight w:val="0"/>
              <w:marTop w:val="0"/>
              <w:marBottom w:val="0"/>
              <w:divBdr>
                <w:top w:val="none" w:sz="0" w:space="0" w:color="auto"/>
                <w:left w:val="none" w:sz="0" w:space="0" w:color="auto"/>
                <w:bottom w:val="none" w:sz="0" w:space="0" w:color="auto"/>
                <w:right w:val="none" w:sz="0" w:space="0" w:color="auto"/>
              </w:divBdr>
            </w:div>
            <w:div w:id="1887331492">
              <w:marLeft w:val="0"/>
              <w:marRight w:val="0"/>
              <w:marTop w:val="0"/>
              <w:marBottom w:val="0"/>
              <w:divBdr>
                <w:top w:val="none" w:sz="0" w:space="0" w:color="auto"/>
                <w:left w:val="none" w:sz="0" w:space="0" w:color="auto"/>
                <w:bottom w:val="none" w:sz="0" w:space="0" w:color="auto"/>
                <w:right w:val="none" w:sz="0" w:space="0" w:color="auto"/>
              </w:divBdr>
            </w:div>
            <w:div w:id="1894269658">
              <w:marLeft w:val="0"/>
              <w:marRight w:val="0"/>
              <w:marTop w:val="0"/>
              <w:marBottom w:val="0"/>
              <w:divBdr>
                <w:top w:val="none" w:sz="0" w:space="0" w:color="auto"/>
                <w:left w:val="none" w:sz="0" w:space="0" w:color="auto"/>
                <w:bottom w:val="none" w:sz="0" w:space="0" w:color="auto"/>
                <w:right w:val="none" w:sz="0" w:space="0" w:color="auto"/>
              </w:divBdr>
            </w:div>
            <w:div w:id="1920752613">
              <w:marLeft w:val="0"/>
              <w:marRight w:val="0"/>
              <w:marTop w:val="0"/>
              <w:marBottom w:val="0"/>
              <w:divBdr>
                <w:top w:val="none" w:sz="0" w:space="0" w:color="auto"/>
                <w:left w:val="none" w:sz="0" w:space="0" w:color="auto"/>
                <w:bottom w:val="none" w:sz="0" w:space="0" w:color="auto"/>
                <w:right w:val="none" w:sz="0" w:space="0" w:color="auto"/>
              </w:divBdr>
            </w:div>
            <w:div w:id="1930893848">
              <w:marLeft w:val="0"/>
              <w:marRight w:val="0"/>
              <w:marTop w:val="0"/>
              <w:marBottom w:val="0"/>
              <w:divBdr>
                <w:top w:val="none" w:sz="0" w:space="0" w:color="auto"/>
                <w:left w:val="none" w:sz="0" w:space="0" w:color="auto"/>
                <w:bottom w:val="none" w:sz="0" w:space="0" w:color="auto"/>
                <w:right w:val="none" w:sz="0" w:space="0" w:color="auto"/>
              </w:divBdr>
            </w:div>
            <w:div w:id="1943419558">
              <w:marLeft w:val="0"/>
              <w:marRight w:val="0"/>
              <w:marTop w:val="0"/>
              <w:marBottom w:val="0"/>
              <w:divBdr>
                <w:top w:val="none" w:sz="0" w:space="0" w:color="auto"/>
                <w:left w:val="none" w:sz="0" w:space="0" w:color="auto"/>
                <w:bottom w:val="none" w:sz="0" w:space="0" w:color="auto"/>
                <w:right w:val="none" w:sz="0" w:space="0" w:color="auto"/>
              </w:divBdr>
            </w:div>
            <w:div w:id="1954558428">
              <w:marLeft w:val="0"/>
              <w:marRight w:val="0"/>
              <w:marTop w:val="0"/>
              <w:marBottom w:val="0"/>
              <w:divBdr>
                <w:top w:val="none" w:sz="0" w:space="0" w:color="auto"/>
                <w:left w:val="none" w:sz="0" w:space="0" w:color="auto"/>
                <w:bottom w:val="none" w:sz="0" w:space="0" w:color="auto"/>
                <w:right w:val="none" w:sz="0" w:space="0" w:color="auto"/>
              </w:divBdr>
            </w:div>
            <w:div w:id="1956476573">
              <w:marLeft w:val="0"/>
              <w:marRight w:val="0"/>
              <w:marTop w:val="0"/>
              <w:marBottom w:val="0"/>
              <w:divBdr>
                <w:top w:val="none" w:sz="0" w:space="0" w:color="auto"/>
                <w:left w:val="none" w:sz="0" w:space="0" w:color="auto"/>
                <w:bottom w:val="none" w:sz="0" w:space="0" w:color="auto"/>
                <w:right w:val="none" w:sz="0" w:space="0" w:color="auto"/>
              </w:divBdr>
            </w:div>
            <w:div w:id="1973437224">
              <w:marLeft w:val="0"/>
              <w:marRight w:val="0"/>
              <w:marTop w:val="0"/>
              <w:marBottom w:val="0"/>
              <w:divBdr>
                <w:top w:val="none" w:sz="0" w:space="0" w:color="auto"/>
                <w:left w:val="none" w:sz="0" w:space="0" w:color="auto"/>
                <w:bottom w:val="none" w:sz="0" w:space="0" w:color="auto"/>
                <w:right w:val="none" w:sz="0" w:space="0" w:color="auto"/>
              </w:divBdr>
            </w:div>
            <w:div w:id="2058236458">
              <w:marLeft w:val="0"/>
              <w:marRight w:val="0"/>
              <w:marTop w:val="0"/>
              <w:marBottom w:val="0"/>
              <w:divBdr>
                <w:top w:val="none" w:sz="0" w:space="0" w:color="auto"/>
                <w:left w:val="none" w:sz="0" w:space="0" w:color="auto"/>
                <w:bottom w:val="none" w:sz="0" w:space="0" w:color="auto"/>
                <w:right w:val="none" w:sz="0" w:space="0" w:color="auto"/>
              </w:divBdr>
            </w:div>
            <w:div w:id="2061783830">
              <w:marLeft w:val="0"/>
              <w:marRight w:val="0"/>
              <w:marTop w:val="0"/>
              <w:marBottom w:val="0"/>
              <w:divBdr>
                <w:top w:val="none" w:sz="0" w:space="0" w:color="auto"/>
                <w:left w:val="none" w:sz="0" w:space="0" w:color="auto"/>
                <w:bottom w:val="none" w:sz="0" w:space="0" w:color="auto"/>
                <w:right w:val="none" w:sz="0" w:space="0" w:color="auto"/>
              </w:divBdr>
            </w:div>
            <w:div w:id="2090226539">
              <w:marLeft w:val="0"/>
              <w:marRight w:val="0"/>
              <w:marTop w:val="0"/>
              <w:marBottom w:val="0"/>
              <w:divBdr>
                <w:top w:val="none" w:sz="0" w:space="0" w:color="auto"/>
                <w:left w:val="none" w:sz="0" w:space="0" w:color="auto"/>
                <w:bottom w:val="none" w:sz="0" w:space="0" w:color="auto"/>
                <w:right w:val="none" w:sz="0" w:space="0" w:color="auto"/>
              </w:divBdr>
            </w:div>
            <w:div w:id="2097700752">
              <w:marLeft w:val="0"/>
              <w:marRight w:val="0"/>
              <w:marTop w:val="0"/>
              <w:marBottom w:val="0"/>
              <w:divBdr>
                <w:top w:val="none" w:sz="0" w:space="0" w:color="auto"/>
                <w:left w:val="none" w:sz="0" w:space="0" w:color="auto"/>
                <w:bottom w:val="none" w:sz="0" w:space="0" w:color="auto"/>
                <w:right w:val="none" w:sz="0" w:space="0" w:color="auto"/>
              </w:divBdr>
            </w:div>
            <w:div w:id="2111117591">
              <w:marLeft w:val="0"/>
              <w:marRight w:val="0"/>
              <w:marTop w:val="0"/>
              <w:marBottom w:val="0"/>
              <w:divBdr>
                <w:top w:val="none" w:sz="0" w:space="0" w:color="auto"/>
                <w:left w:val="none" w:sz="0" w:space="0" w:color="auto"/>
                <w:bottom w:val="none" w:sz="0" w:space="0" w:color="auto"/>
                <w:right w:val="none" w:sz="0" w:space="0" w:color="auto"/>
              </w:divBdr>
            </w:div>
            <w:div w:id="2111125844">
              <w:marLeft w:val="0"/>
              <w:marRight w:val="0"/>
              <w:marTop w:val="0"/>
              <w:marBottom w:val="0"/>
              <w:divBdr>
                <w:top w:val="none" w:sz="0" w:space="0" w:color="auto"/>
                <w:left w:val="none" w:sz="0" w:space="0" w:color="auto"/>
                <w:bottom w:val="none" w:sz="0" w:space="0" w:color="auto"/>
                <w:right w:val="none" w:sz="0" w:space="0" w:color="auto"/>
              </w:divBdr>
            </w:div>
            <w:div w:id="2124224342">
              <w:marLeft w:val="0"/>
              <w:marRight w:val="0"/>
              <w:marTop w:val="0"/>
              <w:marBottom w:val="0"/>
              <w:divBdr>
                <w:top w:val="none" w:sz="0" w:space="0" w:color="auto"/>
                <w:left w:val="none" w:sz="0" w:space="0" w:color="auto"/>
                <w:bottom w:val="none" w:sz="0" w:space="0" w:color="auto"/>
                <w:right w:val="none" w:sz="0" w:space="0" w:color="auto"/>
              </w:divBdr>
            </w:div>
            <w:div w:id="2146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search.earthdata.nasa.gov/search"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9C0A-AC83-4957-ADFA-FC2A37DD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183</Pages>
  <Words>75283</Words>
  <Characters>429119</Characters>
  <Application>Microsoft Office Word</Application>
  <DocSecurity>0</DocSecurity>
  <Lines>3575</Lines>
  <Paragraphs>1006</Paragraphs>
  <ScaleCrop>false</ScaleCrop>
  <HeadingPairs>
    <vt:vector size="2" baseType="variant">
      <vt:variant>
        <vt:lpstr>Title</vt:lpstr>
      </vt:variant>
      <vt:variant>
        <vt:i4>1</vt:i4>
      </vt:variant>
    </vt:vector>
  </HeadingPairs>
  <TitlesOfParts>
    <vt:vector size="1" baseType="lpstr">
      <vt:lpstr>(Title)</vt:lpstr>
    </vt:vector>
  </TitlesOfParts>
  <Company>Virginia Tech</Company>
  <LinksUpToDate>false</LinksUpToDate>
  <CharactersWithSpaces>503396</CharactersWithSpaces>
  <SharedDoc>false</SharedDoc>
  <HLinks>
    <vt:vector size="6" baseType="variant">
      <vt:variant>
        <vt:i4>1900628</vt:i4>
      </vt:variant>
      <vt:variant>
        <vt:i4>183</vt:i4>
      </vt:variant>
      <vt:variant>
        <vt:i4>0</vt:i4>
      </vt:variant>
      <vt:variant>
        <vt:i4>5</vt:i4>
      </vt:variant>
      <vt:variant>
        <vt:lpwstr>https://search.earthdata.nasa.gov/search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Cathy Grimes</dc:creator>
  <cp:keywords/>
  <dc:description/>
  <cp:lastModifiedBy>Poncy, William</cp:lastModifiedBy>
  <cp:revision>163</cp:revision>
  <cp:lastPrinted>2025-04-28T16:13:00Z</cp:lastPrinted>
  <dcterms:created xsi:type="dcterms:W3CDTF">2025-05-20T23:28:00Z</dcterms:created>
  <dcterms:modified xsi:type="dcterms:W3CDTF">2025-05-22T18:03:00Z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id="digA19XE"/&gt;&lt;style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